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A1420" w14:textId="63017BCD" w:rsidR="002510FE" w:rsidRPr="00E43813" w:rsidRDefault="006C6FAB" w:rsidP="00451272">
      <w:pPr>
        <w:spacing w:line="276" w:lineRule="auto"/>
        <w:jc w:val="center"/>
        <w:rPr>
          <w:rFonts w:ascii="Arial" w:hAnsi="Arial" w:cs="Arial"/>
          <w:b/>
          <w:bCs/>
          <w:sz w:val="22"/>
          <w:szCs w:val="22"/>
        </w:rPr>
      </w:pPr>
      <w:r w:rsidRPr="00E43813">
        <w:rPr>
          <w:rFonts w:ascii="Arial" w:hAnsi="Arial" w:cs="Arial"/>
          <w:b/>
          <w:bCs/>
          <w:sz w:val="22"/>
          <w:szCs w:val="22"/>
        </w:rPr>
        <w:t>Common laboratory diets</w:t>
      </w:r>
      <w:r w:rsidR="009D4E63" w:rsidRPr="00E43813">
        <w:rPr>
          <w:rFonts w:ascii="Arial" w:hAnsi="Arial" w:cs="Arial"/>
          <w:b/>
          <w:bCs/>
          <w:sz w:val="22"/>
          <w:szCs w:val="22"/>
        </w:rPr>
        <w:t xml:space="preserve"> differentially</w:t>
      </w:r>
      <w:r w:rsidRPr="00E43813">
        <w:rPr>
          <w:rFonts w:ascii="Arial" w:hAnsi="Arial" w:cs="Arial"/>
          <w:b/>
          <w:bCs/>
          <w:sz w:val="22"/>
          <w:szCs w:val="22"/>
        </w:rPr>
        <w:t xml:space="preserve"> </w:t>
      </w:r>
      <w:r w:rsidR="00BE0D3D" w:rsidRPr="00E43813">
        <w:rPr>
          <w:rFonts w:ascii="Arial" w:hAnsi="Arial" w:cs="Arial"/>
          <w:b/>
          <w:bCs/>
          <w:sz w:val="22"/>
          <w:szCs w:val="22"/>
        </w:rPr>
        <w:t>influence</w:t>
      </w:r>
      <w:r w:rsidRPr="00E43813">
        <w:rPr>
          <w:rFonts w:ascii="Arial" w:hAnsi="Arial" w:cs="Arial"/>
          <w:b/>
          <w:bCs/>
          <w:sz w:val="22"/>
          <w:szCs w:val="22"/>
        </w:rPr>
        <w:t xml:space="preserve"> z</w:t>
      </w:r>
      <w:r w:rsidR="002510FE" w:rsidRPr="00E43813">
        <w:rPr>
          <w:rFonts w:ascii="Arial" w:hAnsi="Arial" w:cs="Arial"/>
          <w:b/>
          <w:bCs/>
          <w:sz w:val="22"/>
          <w:szCs w:val="22"/>
        </w:rPr>
        <w:t>ebrafish gut microbiome’s</w:t>
      </w:r>
      <w:r w:rsidRPr="00E43813">
        <w:rPr>
          <w:rFonts w:ascii="Arial" w:hAnsi="Arial" w:cs="Arial"/>
          <w:b/>
          <w:bCs/>
          <w:sz w:val="22"/>
          <w:szCs w:val="22"/>
        </w:rPr>
        <w:t xml:space="preserve"> successional</w:t>
      </w:r>
      <w:r w:rsidR="002510FE" w:rsidRPr="00E43813">
        <w:rPr>
          <w:rFonts w:ascii="Arial" w:hAnsi="Arial" w:cs="Arial"/>
          <w:b/>
          <w:bCs/>
          <w:sz w:val="22"/>
          <w:szCs w:val="22"/>
        </w:rPr>
        <w:t xml:space="preserve"> development</w:t>
      </w:r>
      <w:r w:rsidR="00CF6C93" w:rsidRPr="00E43813">
        <w:rPr>
          <w:rFonts w:ascii="Arial" w:hAnsi="Arial" w:cs="Arial"/>
          <w:b/>
          <w:bCs/>
          <w:sz w:val="22"/>
          <w:szCs w:val="22"/>
        </w:rPr>
        <w:t xml:space="preserve"> and</w:t>
      </w:r>
      <w:r w:rsidR="002510FE" w:rsidRPr="00E43813">
        <w:rPr>
          <w:rFonts w:ascii="Arial" w:hAnsi="Arial" w:cs="Arial"/>
          <w:b/>
          <w:bCs/>
          <w:sz w:val="22"/>
          <w:szCs w:val="22"/>
        </w:rPr>
        <w:t xml:space="preserve"> </w:t>
      </w:r>
      <w:r w:rsidR="00CF6C93" w:rsidRPr="00E43813">
        <w:rPr>
          <w:rFonts w:ascii="Arial" w:hAnsi="Arial" w:cs="Arial"/>
          <w:b/>
          <w:bCs/>
          <w:sz w:val="22"/>
          <w:szCs w:val="22"/>
        </w:rPr>
        <w:t>sensitivity to pathogen exposure</w:t>
      </w:r>
    </w:p>
    <w:p w14:paraId="5B1EC74E" w14:textId="6FF96147" w:rsidR="00B44DF3" w:rsidRPr="00E43813" w:rsidRDefault="00B44DF3" w:rsidP="00451272">
      <w:pPr>
        <w:spacing w:line="276" w:lineRule="auto"/>
        <w:rPr>
          <w:ins w:id="0" w:author="Sharpton, Thomas" w:date="2022-09-28T14:13:00Z"/>
          <w:rFonts w:ascii="Arial" w:hAnsi="Arial" w:cs="Arial"/>
          <w:sz w:val="22"/>
          <w:szCs w:val="22"/>
        </w:rPr>
      </w:pPr>
    </w:p>
    <w:p w14:paraId="4D15C7F8" w14:textId="1C5A1BF1" w:rsidR="00E43813" w:rsidRPr="00E43813" w:rsidRDefault="00E43813" w:rsidP="00451272">
      <w:pPr>
        <w:spacing w:line="276" w:lineRule="auto"/>
        <w:rPr>
          <w:ins w:id="1" w:author="Sharpton, Thomas" w:date="2022-09-28T14:13:00Z"/>
          <w:rFonts w:ascii="Arial" w:hAnsi="Arial" w:cs="Arial"/>
          <w:sz w:val="22"/>
          <w:szCs w:val="22"/>
        </w:rPr>
      </w:pPr>
      <w:ins w:id="2" w:author="Sharpton, Thomas" w:date="2022-09-28T14:13:00Z">
        <w:r w:rsidRPr="00E43813">
          <w:rPr>
            <w:rFonts w:ascii="Arial" w:hAnsi="Arial" w:cs="Arial"/>
            <w:sz w:val="22"/>
            <w:szCs w:val="22"/>
          </w:rPr>
          <w:t>Michael Sieler, Col</w:t>
        </w:r>
      </w:ins>
      <w:ins w:id="3" w:author="Sharpton, Thomas" w:date="2022-09-28T14:14:00Z">
        <w:r w:rsidRPr="00E43813">
          <w:rPr>
            <w:rFonts w:ascii="Arial" w:hAnsi="Arial" w:cs="Arial"/>
            <w:sz w:val="22"/>
            <w:szCs w:val="22"/>
          </w:rPr>
          <w:t>len Al-Samarrie, Kristin Kasschau, Michael Kent, Thomas J. Sharpton</w:t>
        </w:r>
      </w:ins>
    </w:p>
    <w:p w14:paraId="7C843079" w14:textId="77777777" w:rsidR="00E43813" w:rsidRPr="00E43813" w:rsidRDefault="00E43813" w:rsidP="00451272">
      <w:pPr>
        <w:spacing w:line="276" w:lineRule="auto"/>
        <w:rPr>
          <w:rFonts w:ascii="Arial" w:hAnsi="Arial" w:cs="Arial"/>
          <w:sz w:val="22"/>
          <w:szCs w:val="22"/>
        </w:rPr>
      </w:pPr>
    </w:p>
    <w:p w14:paraId="6E3C4C07" w14:textId="61F12534" w:rsidR="00D06789" w:rsidRPr="00E43813" w:rsidRDefault="00D06789" w:rsidP="00451272">
      <w:pPr>
        <w:spacing w:line="276" w:lineRule="auto"/>
        <w:rPr>
          <w:rFonts w:ascii="Arial" w:hAnsi="Arial" w:cs="Arial"/>
          <w:sz w:val="22"/>
          <w:szCs w:val="22"/>
        </w:rPr>
      </w:pPr>
      <w:commentRangeStart w:id="4"/>
      <w:r w:rsidRPr="00E43813">
        <w:rPr>
          <w:rFonts w:ascii="Arial" w:hAnsi="Arial" w:cs="Arial"/>
          <w:b/>
          <w:bCs/>
          <w:sz w:val="22"/>
          <w:szCs w:val="22"/>
        </w:rPr>
        <w:t>Abstract</w:t>
      </w:r>
      <w:commentRangeEnd w:id="4"/>
      <w:r w:rsidR="00400301">
        <w:rPr>
          <w:rStyle w:val="CommentReference"/>
        </w:rPr>
        <w:commentReference w:id="4"/>
      </w:r>
    </w:p>
    <w:p w14:paraId="7B2D2C34" w14:textId="0F05D1D0" w:rsidR="00D06789" w:rsidRPr="00E43813" w:rsidRDefault="00D06789" w:rsidP="00451272">
      <w:pPr>
        <w:spacing w:line="276" w:lineRule="auto"/>
        <w:rPr>
          <w:rFonts w:ascii="Arial" w:hAnsi="Arial" w:cs="Arial"/>
          <w:sz w:val="22"/>
          <w:szCs w:val="22"/>
        </w:rPr>
      </w:pPr>
    </w:p>
    <w:p w14:paraId="2EA14DD2" w14:textId="2F9CF313" w:rsidR="0054523E" w:rsidRPr="00400301" w:rsidRDefault="0054523E" w:rsidP="00451272">
      <w:pPr>
        <w:spacing w:line="276" w:lineRule="auto"/>
        <w:rPr>
          <w:rFonts w:ascii="Arial" w:hAnsi="Arial" w:cs="Arial"/>
          <w:sz w:val="22"/>
          <w:szCs w:val="22"/>
        </w:rPr>
      </w:pPr>
      <w:r w:rsidRPr="00E43813">
        <w:rPr>
          <w:rFonts w:ascii="Arial" w:hAnsi="Arial" w:cs="Arial"/>
          <w:sz w:val="22"/>
          <w:szCs w:val="22"/>
        </w:rPr>
        <w:t xml:space="preserve">Despite </w:t>
      </w:r>
      <w:del w:id="5" w:author="Sharpton, Thomas" w:date="2022-09-28T14:17:00Z">
        <w:r w:rsidR="00206757" w:rsidRPr="00E43813" w:rsidDel="00E43813">
          <w:rPr>
            <w:rFonts w:ascii="Arial" w:hAnsi="Arial" w:cs="Arial"/>
            <w:sz w:val="22"/>
            <w:szCs w:val="22"/>
          </w:rPr>
          <w:delText>z</w:delText>
        </w:r>
        <w:r w:rsidRPr="00E43813" w:rsidDel="00E43813">
          <w:rPr>
            <w:rFonts w:ascii="Arial" w:hAnsi="Arial" w:cs="Arial"/>
            <w:sz w:val="22"/>
            <w:szCs w:val="22"/>
          </w:rPr>
          <w:delText xml:space="preserve">ebrafish’s </w:delText>
        </w:r>
      </w:del>
      <w:ins w:id="6" w:author="Sharpton, Thomas" w:date="2022-09-28T14:17:00Z">
        <w:r w:rsidR="00E43813">
          <w:rPr>
            <w:rFonts w:ascii="Arial" w:hAnsi="Arial" w:cs="Arial"/>
            <w:sz w:val="22"/>
            <w:szCs w:val="22"/>
          </w:rPr>
          <w:t xml:space="preserve">the </w:t>
        </w:r>
      </w:ins>
      <w:r w:rsidRPr="00E43813">
        <w:rPr>
          <w:rFonts w:ascii="Arial" w:hAnsi="Arial" w:cs="Arial"/>
          <w:sz w:val="22"/>
          <w:szCs w:val="22"/>
        </w:rPr>
        <w:t xml:space="preserve">long-established importance </w:t>
      </w:r>
      <w:ins w:id="7" w:author="Sharpton, Thomas" w:date="2022-09-28T14:17:00Z">
        <w:r w:rsidR="00E43813">
          <w:rPr>
            <w:rFonts w:ascii="Arial" w:hAnsi="Arial" w:cs="Arial"/>
            <w:sz w:val="22"/>
            <w:szCs w:val="22"/>
          </w:rPr>
          <w:t xml:space="preserve">of zebrafish </w:t>
        </w:r>
      </w:ins>
      <w:r w:rsidRPr="00E43813">
        <w:rPr>
          <w:rFonts w:ascii="Arial" w:hAnsi="Arial" w:cs="Arial"/>
          <w:sz w:val="22"/>
          <w:szCs w:val="22"/>
        </w:rPr>
        <w:t xml:space="preserve">as a model organism and their increasing use in microbiome-targeted studies, </w:t>
      </w:r>
      <w:commentRangeStart w:id="8"/>
      <w:r w:rsidR="00206757" w:rsidRPr="00E43813">
        <w:rPr>
          <w:rFonts w:ascii="Arial" w:hAnsi="Arial" w:cs="Arial"/>
          <w:color w:val="000000"/>
          <w:sz w:val="22"/>
          <w:szCs w:val="22"/>
        </w:rPr>
        <w:t>there is a lack of consensus regarding husbandry practices involving diet</w:t>
      </w:r>
      <w:commentRangeEnd w:id="8"/>
      <w:r w:rsidR="001F501F">
        <w:rPr>
          <w:rStyle w:val="CommentReference"/>
        </w:rPr>
        <w:commentReference w:id="8"/>
      </w:r>
      <w:r w:rsidR="00206757" w:rsidRPr="00E43813">
        <w:rPr>
          <w:rFonts w:ascii="Arial" w:hAnsi="Arial" w:cs="Arial"/>
          <w:color w:val="000000"/>
          <w:sz w:val="22"/>
          <w:szCs w:val="22"/>
        </w:rPr>
        <w:t xml:space="preserve">. </w:t>
      </w:r>
      <w:commentRangeStart w:id="9"/>
      <w:r w:rsidR="001539C3" w:rsidRPr="00400301">
        <w:rPr>
          <w:rFonts w:ascii="Arial" w:hAnsi="Arial" w:cs="Arial"/>
          <w:strike/>
          <w:color w:val="000000"/>
          <w:sz w:val="22"/>
          <w:szCs w:val="22"/>
        </w:rPr>
        <w:t xml:space="preserve">Diet is known to </w:t>
      </w:r>
      <w:r w:rsidR="00943F2D" w:rsidRPr="00400301">
        <w:rPr>
          <w:rFonts w:ascii="Arial" w:hAnsi="Arial" w:cs="Arial"/>
          <w:strike/>
          <w:color w:val="000000"/>
          <w:sz w:val="22"/>
          <w:szCs w:val="22"/>
        </w:rPr>
        <w:t>influence</w:t>
      </w:r>
      <w:r w:rsidR="001539C3" w:rsidRPr="00400301">
        <w:rPr>
          <w:rFonts w:ascii="Arial" w:hAnsi="Arial" w:cs="Arial"/>
          <w:strike/>
          <w:color w:val="000000"/>
          <w:sz w:val="22"/>
          <w:szCs w:val="22"/>
        </w:rPr>
        <w:t xml:space="preserve"> the structure of the gut microbiome and physiology of zebrafish</w:t>
      </w:r>
      <w:commentRangeEnd w:id="9"/>
      <w:r w:rsidR="00E43813" w:rsidRPr="00400301">
        <w:rPr>
          <w:rStyle w:val="CommentReference"/>
          <w:strike/>
        </w:rPr>
        <w:commentReference w:id="9"/>
      </w:r>
      <w:r w:rsidR="001539C3" w:rsidRPr="00E43813">
        <w:rPr>
          <w:rFonts w:ascii="Arial" w:hAnsi="Arial" w:cs="Arial"/>
          <w:color w:val="000000"/>
          <w:sz w:val="22"/>
          <w:szCs w:val="22"/>
        </w:rPr>
        <w:t>.</w:t>
      </w:r>
      <w:r w:rsidR="00253FCD" w:rsidRPr="00E43813">
        <w:rPr>
          <w:rFonts w:ascii="Arial" w:hAnsi="Arial" w:cs="Arial"/>
          <w:color w:val="000000"/>
          <w:sz w:val="22"/>
          <w:szCs w:val="22"/>
        </w:rPr>
        <w:t xml:space="preserve"> </w:t>
      </w:r>
      <w:r w:rsidR="00943F2D" w:rsidRPr="00E43813">
        <w:rPr>
          <w:rFonts w:ascii="Arial" w:hAnsi="Arial" w:cs="Arial"/>
          <w:color w:val="000000"/>
          <w:sz w:val="22"/>
          <w:szCs w:val="22"/>
        </w:rPr>
        <w:t xml:space="preserve">Given, the microbiome’s important role in </w:t>
      </w:r>
      <w:del w:id="10" w:author="Sharpton, Thomas" w:date="2022-09-28T14:23:00Z">
        <w:r w:rsidR="00943F2D" w:rsidRPr="00E43813" w:rsidDel="001F501F">
          <w:rPr>
            <w:rFonts w:ascii="Arial" w:hAnsi="Arial" w:cs="Arial"/>
            <w:color w:val="000000"/>
            <w:sz w:val="22"/>
            <w:szCs w:val="22"/>
          </w:rPr>
          <w:delText xml:space="preserve">maintaining </w:delText>
        </w:r>
      </w:del>
      <w:ins w:id="11" w:author="Sharpton, Thomas" w:date="2022-09-28T14:23:00Z">
        <w:r w:rsidR="001F501F">
          <w:rPr>
            <w:rFonts w:ascii="Arial" w:hAnsi="Arial" w:cs="Arial"/>
            <w:color w:val="000000"/>
            <w:sz w:val="22"/>
            <w:szCs w:val="22"/>
          </w:rPr>
          <w:t xml:space="preserve">mediating host physiology and the </w:t>
        </w:r>
      </w:ins>
      <w:ins w:id="12" w:author="Sharpton, Thomas" w:date="2022-09-28T14:24:00Z">
        <w:r w:rsidR="001F501F">
          <w:rPr>
            <w:rFonts w:ascii="Arial" w:hAnsi="Arial" w:cs="Arial"/>
            <w:color w:val="000000"/>
            <w:sz w:val="22"/>
            <w:szCs w:val="22"/>
          </w:rPr>
          <w:t xml:space="preserve">potential for diet to drive variation in microbiome composition, efforts to evaluate zebrafish diets should consider their impact on the microbiome. </w:t>
        </w:r>
      </w:ins>
      <w:del w:id="13" w:author="Sharpton, Thomas" w:date="2022-09-28T14:26:00Z">
        <w:r w:rsidR="00943F2D" w:rsidRPr="00E43813" w:rsidDel="001F501F">
          <w:rPr>
            <w:rFonts w:ascii="Arial" w:hAnsi="Arial" w:cs="Arial"/>
            <w:color w:val="000000"/>
            <w:sz w:val="22"/>
            <w:szCs w:val="22"/>
          </w:rPr>
          <w:delText xml:space="preserve">host health through digestion of nutrients and fighting pathogens, diet-associated differences in the microbiome could impact host health and study outcomes. </w:delText>
        </w:r>
      </w:del>
      <w:del w:id="14" w:author="Sharpton, Thomas" w:date="2022-09-28T14:29:00Z">
        <w:r w:rsidR="00E34683" w:rsidRPr="00E43813" w:rsidDel="000C2995">
          <w:rPr>
            <w:rFonts w:ascii="Arial" w:hAnsi="Arial" w:cs="Arial"/>
            <w:color w:val="000000"/>
            <w:sz w:val="22"/>
            <w:szCs w:val="22"/>
          </w:rPr>
          <w:delText xml:space="preserve">Key </w:delText>
        </w:r>
        <w:r w:rsidR="00253FCD" w:rsidRPr="00E43813" w:rsidDel="000C2995">
          <w:rPr>
            <w:rFonts w:ascii="Arial" w:hAnsi="Arial" w:cs="Arial"/>
            <w:sz w:val="22"/>
            <w:szCs w:val="22"/>
          </w:rPr>
          <w:delText xml:space="preserve">knowledge gaps remain about </w:delText>
        </w:r>
        <w:r w:rsidR="00AF4DEC" w:rsidRPr="00E43813" w:rsidDel="000C2995">
          <w:rPr>
            <w:rFonts w:ascii="Arial" w:hAnsi="Arial" w:cs="Arial"/>
            <w:sz w:val="22"/>
            <w:szCs w:val="22"/>
          </w:rPr>
          <w:delText xml:space="preserve">whether </w:delText>
        </w:r>
        <w:r w:rsidR="00253FCD" w:rsidRPr="00E43813" w:rsidDel="000C2995">
          <w:rPr>
            <w:rFonts w:ascii="Arial" w:hAnsi="Arial" w:cs="Arial"/>
            <w:sz w:val="22"/>
            <w:szCs w:val="22"/>
          </w:rPr>
          <w:delText>commonly used laboratory diets influence zebrafish microbiomes</w:delText>
        </w:r>
        <w:r w:rsidR="00E34683" w:rsidRPr="00E43813" w:rsidDel="000C2995">
          <w:rPr>
            <w:rFonts w:ascii="Arial" w:hAnsi="Arial" w:cs="Arial"/>
            <w:sz w:val="22"/>
            <w:szCs w:val="22"/>
          </w:rPr>
          <w:delText xml:space="preserve"> across their development and when exposed to a pathogen</w:delText>
        </w:r>
        <w:r w:rsidR="00253FCD" w:rsidRPr="00E43813" w:rsidDel="000C2995">
          <w:rPr>
            <w:rFonts w:ascii="Arial" w:hAnsi="Arial" w:cs="Arial"/>
            <w:sz w:val="22"/>
            <w:szCs w:val="22"/>
          </w:rPr>
          <w:delText>.</w:delText>
        </w:r>
      </w:del>
      <w:ins w:id="15" w:author="Sharpton, Thomas" w:date="2022-09-28T14:29:00Z">
        <w:r w:rsidR="000C2995">
          <w:rPr>
            <w:rFonts w:ascii="Arial" w:hAnsi="Arial" w:cs="Arial"/>
            <w:color w:val="000000"/>
            <w:sz w:val="22"/>
            <w:szCs w:val="22"/>
          </w:rPr>
          <w:t xml:space="preserve">To </w:t>
        </w:r>
      </w:ins>
      <w:ins w:id="16" w:author="Sharpton, Thomas" w:date="2022-09-28T14:32:00Z">
        <w:r w:rsidR="00641DF8">
          <w:rPr>
            <w:rFonts w:ascii="Arial" w:hAnsi="Arial" w:cs="Arial"/>
            <w:color w:val="000000"/>
            <w:sz w:val="22"/>
            <w:szCs w:val="22"/>
          </w:rPr>
          <w:t xml:space="preserve">clarify the impact of diet on the zebrafish gut microbiome, we grew </w:t>
        </w:r>
      </w:ins>
      <w:ins w:id="17" w:author="Sharpton, Thomas" w:date="2022-09-28T14:33:00Z">
        <w:r w:rsidR="003B3921">
          <w:rPr>
            <w:rFonts w:ascii="Arial" w:hAnsi="Arial" w:cs="Arial"/>
            <w:color w:val="000000"/>
            <w:sz w:val="22"/>
            <w:szCs w:val="22"/>
          </w:rPr>
          <w:t xml:space="preserve">NNN </w:t>
        </w:r>
      </w:ins>
      <w:ins w:id="18" w:author="Sharpton, Thomas" w:date="2022-09-28T14:32:00Z">
        <w:r w:rsidR="00641DF8">
          <w:rPr>
            <w:rFonts w:ascii="Arial" w:hAnsi="Arial" w:cs="Arial"/>
            <w:color w:val="000000"/>
            <w:sz w:val="22"/>
            <w:szCs w:val="22"/>
          </w:rPr>
          <w:t xml:space="preserve">fish on </w:t>
        </w:r>
      </w:ins>
      <w:ins w:id="19" w:author="Sharpton, Thomas" w:date="2022-09-28T14:33:00Z">
        <w:r w:rsidR="003B3921">
          <w:rPr>
            <w:rFonts w:ascii="Arial" w:hAnsi="Arial" w:cs="Arial"/>
            <w:color w:val="000000"/>
            <w:sz w:val="22"/>
            <w:szCs w:val="22"/>
          </w:rPr>
          <w:t xml:space="preserve">one of </w:t>
        </w:r>
      </w:ins>
      <w:ins w:id="20" w:author="Sharpton, Thomas" w:date="2022-09-28T14:32:00Z">
        <w:r w:rsidR="00641DF8">
          <w:rPr>
            <w:rFonts w:ascii="Arial" w:hAnsi="Arial" w:cs="Arial"/>
            <w:color w:val="000000"/>
            <w:sz w:val="22"/>
            <w:szCs w:val="22"/>
          </w:rPr>
          <w:t>three different common laboratory diets and</w:t>
        </w:r>
      </w:ins>
      <w:ins w:id="21" w:author="Sharpton, Thomas" w:date="2022-09-28T14:33:00Z">
        <w:r w:rsidR="003B3921">
          <w:rPr>
            <w:rFonts w:ascii="Arial" w:hAnsi="Arial" w:cs="Arial"/>
            <w:color w:val="000000"/>
            <w:sz w:val="22"/>
            <w:szCs w:val="22"/>
          </w:rPr>
          <w:t xml:space="preserve"> measured</w:t>
        </w:r>
      </w:ins>
      <w:ins w:id="22" w:author="Sharpton, Thomas" w:date="2022-09-28T14:32:00Z">
        <w:r w:rsidR="00641DF8">
          <w:rPr>
            <w:rFonts w:ascii="Arial" w:hAnsi="Arial" w:cs="Arial"/>
            <w:color w:val="000000"/>
            <w:sz w:val="22"/>
            <w:szCs w:val="22"/>
          </w:rPr>
          <w:t xml:space="preserve"> how the microbiome’s successional development varies as a function of diet. We also </w:t>
        </w:r>
      </w:ins>
      <w:ins w:id="23" w:author="Sharpton, Thomas" w:date="2022-09-28T14:33:00Z">
        <w:r w:rsidR="00C45B71">
          <w:rPr>
            <w:rFonts w:ascii="Arial" w:hAnsi="Arial" w:cs="Arial"/>
            <w:color w:val="000000"/>
            <w:sz w:val="22"/>
            <w:szCs w:val="22"/>
          </w:rPr>
          <w:t xml:space="preserve">exposed fish to </w:t>
        </w:r>
      </w:ins>
      <w:ins w:id="24" w:author="Sharpton, Thomas" w:date="2022-09-28T14:44:00Z">
        <w:r w:rsidR="00C45B71" w:rsidRPr="00400301">
          <w:rPr>
            <w:rFonts w:ascii="Arial" w:hAnsi="Arial" w:cs="Arial"/>
            <w:i/>
            <w:iCs/>
            <w:sz w:val="22"/>
            <w:szCs w:val="22"/>
          </w:rPr>
          <w:t>Mycobacterium chelonae</w:t>
        </w:r>
        <w:r w:rsidR="00C45B71">
          <w:rPr>
            <w:rFonts w:ascii="Arial" w:hAnsi="Arial" w:cs="Arial"/>
            <w:i/>
            <w:iCs/>
            <w:sz w:val="22"/>
            <w:szCs w:val="22"/>
          </w:rPr>
          <w:t xml:space="preserve">, </w:t>
        </w:r>
        <w:r w:rsidR="00C45B71">
          <w:rPr>
            <w:rFonts w:ascii="Arial" w:hAnsi="Arial" w:cs="Arial"/>
            <w:iCs/>
            <w:sz w:val="22"/>
            <w:szCs w:val="22"/>
          </w:rPr>
          <w:t>a prolific</w:t>
        </w:r>
      </w:ins>
      <w:ins w:id="25" w:author="Sharpton, Thomas" w:date="2022-09-28T14:33:00Z">
        <w:r w:rsidR="003B3921">
          <w:rPr>
            <w:rFonts w:ascii="Arial" w:hAnsi="Arial" w:cs="Arial"/>
            <w:color w:val="000000"/>
            <w:sz w:val="22"/>
            <w:szCs w:val="22"/>
          </w:rPr>
          <w:t xml:space="preserve"> intestinal pathogen </w:t>
        </w:r>
      </w:ins>
      <w:ins w:id="26" w:author="Sharpton, Thomas" w:date="2022-09-28T14:44:00Z">
        <w:r w:rsidR="00C45B71">
          <w:rPr>
            <w:rFonts w:ascii="Arial" w:hAnsi="Arial" w:cs="Arial"/>
            <w:color w:val="000000"/>
            <w:sz w:val="22"/>
            <w:szCs w:val="22"/>
          </w:rPr>
          <w:t xml:space="preserve">of zebrafish, </w:t>
        </w:r>
      </w:ins>
      <w:ins w:id="27" w:author="Sharpton, Thomas" w:date="2022-09-28T14:33:00Z">
        <w:r w:rsidR="003B3921">
          <w:rPr>
            <w:rFonts w:ascii="Arial" w:hAnsi="Arial" w:cs="Arial"/>
            <w:color w:val="000000"/>
            <w:sz w:val="22"/>
            <w:szCs w:val="22"/>
          </w:rPr>
          <w:t xml:space="preserve">to discern if dietary background impacts the microbiome’s sensitivity to infection. </w:t>
        </w:r>
      </w:ins>
      <w:del w:id="28" w:author="Sharpton, Thomas" w:date="2022-09-28T14:34:00Z">
        <w:r w:rsidR="001539C3" w:rsidRPr="00E43813" w:rsidDel="003B3921">
          <w:rPr>
            <w:rFonts w:ascii="Arial" w:hAnsi="Arial" w:cs="Arial"/>
            <w:color w:val="000000"/>
            <w:sz w:val="22"/>
            <w:szCs w:val="22"/>
          </w:rPr>
          <w:delText xml:space="preserve"> </w:delText>
        </w:r>
        <w:r w:rsidR="00253FCD" w:rsidRPr="00E43813" w:rsidDel="003B3921">
          <w:rPr>
            <w:rFonts w:ascii="Arial" w:hAnsi="Arial" w:cs="Arial"/>
            <w:color w:val="000000"/>
            <w:sz w:val="22"/>
            <w:szCs w:val="22"/>
          </w:rPr>
          <w:delText>Here we show that diet drives gut microbiome succession</w:delText>
        </w:r>
        <w:r w:rsidR="00E34683" w:rsidRPr="00E43813" w:rsidDel="003B3921">
          <w:rPr>
            <w:rFonts w:ascii="Arial" w:hAnsi="Arial" w:cs="Arial"/>
            <w:color w:val="000000"/>
            <w:sz w:val="22"/>
            <w:szCs w:val="22"/>
          </w:rPr>
          <w:delText>al development</w:delText>
        </w:r>
        <w:r w:rsidR="00253FCD" w:rsidRPr="00E43813" w:rsidDel="003B3921">
          <w:rPr>
            <w:rFonts w:ascii="Arial" w:hAnsi="Arial" w:cs="Arial"/>
            <w:color w:val="000000"/>
            <w:sz w:val="22"/>
            <w:szCs w:val="22"/>
          </w:rPr>
          <w:delText xml:space="preserve"> and sensitivities to pathogen exposure. </w:delText>
        </w:r>
      </w:del>
      <w:r w:rsidR="00253FCD" w:rsidRPr="00E43813">
        <w:rPr>
          <w:rFonts w:ascii="Arial" w:hAnsi="Arial" w:cs="Arial"/>
          <w:color w:val="000000"/>
          <w:sz w:val="22"/>
          <w:szCs w:val="22"/>
        </w:rPr>
        <w:t xml:space="preserve">We found that </w:t>
      </w:r>
      <w:del w:id="29" w:author="Sharpton, Thomas" w:date="2022-09-28T14:34:00Z">
        <w:r w:rsidR="00253FCD" w:rsidRPr="00E43813" w:rsidDel="003B3921">
          <w:rPr>
            <w:rFonts w:ascii="Arial" w:hAnsi="Arial" w:cs="Arial"/>
            <w:color w:val="000000"/>
            <w:sz w:val="22"/>
            <w:szCs w:val="22"/>
          </w:rPr>
          <w:delText xml:space="preserve">at </w:delText>
        </w:r>
      </w:del>
      <w:r w:rsidR="00253FCD" w:rsidRPr="00E43813">
        <w:rPr>
          <w:rFonts w:ascii="Arial" w:hAnsi="Arial" w:cs="Arial"/>
          <w:color w:val="000000"/>
          <w:sz w:val="22"/>
          <w:szCs w:val="22"/>
        </w:rPr>
        <w:t>3 month</w:t>
      </w:r>
      <w:ins w:id="30" w:author="Sharpton, Thomas" w:date="2022-09-28T14:34:00Z">
        <w:r w:rsidR="003B3921">
          <w:rPr>
            <w:rFonts w:ascii="Arial" w:hAnsi="Arial" w:cs="Arial"/>
            <w:color w:val="000000"/>
            <w:sz w:val="22"/>
            <w:szCs w:val="22"/>
          </w:rPr>
          <w:t xml:space="preserve"> old </w:t>
        </w:r>
      </w:ins>
      <w:del w:id="31" w:author="Sharpton, Thomas" w:date="2022-09-28T14:34:00Z">
        <w:r w:rsidR="00253FCD" w:rsidRPr="00E43813" w:rsidDel="003B3921">
          <w:rPr>
            <w:rFonts w:ascii="Arial" w:hAnsi="Arial" w:cs="Arial"/>
            <w:color w:val="000000"/>
            <w:sz w:val="22"/>
            <w:szCs w:val="22"/>
          </w:rPr>
          <w:delText xml:space="preserve">s </w:delText>
        </w:r>
      </w:del>
      <w:ins w:id="32" w:author="Sharpton, Thomas" w:date="2022-09-28T14:34:00Z">
        <w:r w:rsidR="003B3921">
          <w:rPr>
            <w:rFonts w:ascii="Arial" w:hAnsi="Arial" w:cs="Arial"/>
            <w:color w:val="000000"/>
            <w:sz w:val="22"/>
            <w:szCs w:val="22"/>
          </w:rPr>
          <w:t>zebra</w:t>
        </w:r>
      </w:ins>
      <w:r w:rsidR="00253FCD" w:rsidRPr="00E43813">
        <w:rPr>
          <w:rFonts w:ascii="Arial" w:hAnsi="Arial" w:cs="Arial"/>
          <w:color w:val="000000"/>
          <w:sz w:val="22"/>
          <w:szCs w:val="22"/>
        </w:rPr>
        <w:t>fish gut microbiomes</w:t>
      </w:r>
      <w:r w:rsidR="00943F2D" w:rsidRPr="00E43813">
        <w:rPr>
          <w:rFonts w:ascii="Arial" w:hAnsi="Arial" w:cs="Arial"/>
          <w:color w:val="000000"/>
          <w:sz w:val="22"/>
          <w:szCs w:val="22"/>
        </w:rPr>
        <w:t xml:space="preserve"> stratif</w:t>
      </w:r>
      <w:ins w:id="33" w:author="Sharpton, Thomas" w:date="2022-09-28T14:34:00Z">
        <w:r w:rsidR="003B3921">
          <w:rPr>
            <w:rFonts w:ascii="Arial" w:hAnsi="Arial" w:cs="Arial"/>
            <w:color w:val="000000"/>
            <w:sz w:val="22"/>
            <w:szCs w:val="22"/>
          </w:rPr>
          <w:t>y</w:t>
        </w:r>
      </w:ins>
      <w:del w:id="34" w:author="Sharpton, Thomas" w:date="2022-09-28T14:34:00Z">
        <w:r w:rsidR="00943F2D" w:rsidRPr="00E43813" w:rsidDel="003B3921">
          <w:rPr>
            <w:rFonts w:ascii="Arial" w:hAnsi="Arial" w:cs="Arial"/>
            <w:color w:val="000000"/>
            <w:sz w:val="22"/>
            <w:szCs w:val="22"/>
          </w:rPr>
          <w:delText>ied</w:delText>
        </w:r>
      </w:del>
      <w:r w:rsidR="00253FCD" w:rsidRPr="00E43813">
        <w:rPr>
          <w:rFonts w:ascii="Arial" w:hAnsi="Arial" w:cs="Arial"/>
          <w:color w:val="000000"/>
          <w:sz w:val="22"/>
          <w:szCs w:val="22"/>
        </w:rPr>
        <w:t xml:space="preserve"> by diet, </w:t>
      </w:r>
      <w:commentRangeStart w:id="35"/>
      <w:r w:rsidR="00253FCD" w:rsidRPr="00E43813">
        <w:rPr>
          <w:rFonts w:ascii="Arial" w:hAnsi="Arial" w:cs="Arial"/>
          <w:color w:val="000000"/>
          <w:sz w:val="22"/>
          <w:szCs w:val="22"/>
        </w:rPr>
        <w:t xml:space="preserve">and these effects accumulated across development that resulted in diet-dependent differences </w:t>
      </w:r>
      <w:r w:rsidR="00943F2D" w:rsidRPr="00E43813">
        <w:rPr>
          <w:rFonts w:ascii="Arial" w:hAnsi="Arial" w:cs="Arial"/>
          <w:color w:val="000000"/>
          <w:sz w:val="22"/>
          <w:szCs w:val="22"/>
        </w:rPr>
        <w:t>in the microbiome and physiology at 6 months of age</w:t>
      </w:r>
      <w:commentRangeEnd w:id="35"/>
      <w:r w:rsidR="003B3921">
        <w:rPr>
          <w:rStyle w:val="CommentReference"/>
        </w:rPr>
        <w:commentReference w:id="35"/>
      </w:r>
      <w:r w:rsidR="00253FCD" w:rsidRPr="00E43813">
        <w:rPr>
          <w:rFonts w:ascii="Arial" w:hAnsi="Arial" w:cs="Arial"/>
          <w:color w:val="000000"/>
          <w:sz w:val="22"/>
          <w:szCs w:val="22"/>
        </w:rPr>
        <w:t xml:space="preserve">. Furthermore, we found that </w:t>
      </w:r>
      <w:ins w:id="36" w:author="Sharpton, Thomas" w:date="2022-09-28T14:43:00Z">
        <w:r w:rsidR="00C45B71">
          <w:rPr>
            <w:rFonts w:ascii="Arial" w:hAnsi="Arial" w:cs="Arial"/>
            <w:color w:val="000000"/>
            <w:sz w:val="22"/>
            <w:szCs w:val="22"/>
          </w:rPr>
          <w:t xml:space="preserve">different diets modulated the gut microbiome’s </w:t>
        </w:r>
      </w:ins>
      <w:r w:rsidR="00253FCD" w:rsidRPr="00E43813">
        <w:rPr>
          <w:rFonts w:ascii="Arial" w:hAnsi="Arial" w:cs="Arial"/>
          <w:color w:val="000000"/>
          <w:sz w:val="22"/>
          <w:szCs w:val="22"/>
        </w:rPr>
        <w:t xml:space="preserve">sensitivity to </w:t>
      </w:r>
      <w:ins w:id="37" w:author="Sharpton, Thomas" w:date="2022-09-28T14:44:00Z">
        <w:r w:rsidR="00C45B71">
          <w:rPr>
            <w:rFonts w:ascii="Arial" w:hAnsi="Arial" w:cs="Arial"/>
            <w:color w:val="000000"/>
            <w:sz w:val="22"/>
            <w:szCs w:val="22"/>
          </w:rPr>
          <w:t xml:space="preserve">exposure to </w:t>
        </w:r>
        <w:r w:rsidR="00C45B71">
          <w:rPr>
            <w:rFonts w:ascii="Arial" w:hAnsi="Arial" w:cs="Arial"/>
            <w:i/>
            <w:iCs/>
            <w:sz w:val="22"/>
            <w:szCs w:val="22"/>
          </w:rPr>
          <w:t>M.</w:t>
        </w:r>
        <w:r w:rsidR="00C45B71" w:rsidRPr="00400301">
          <w:rPr>
            <w:rFonts w:ascii="Arial" w:hAnsi="Arial" w:cs="Arial"/>
            <w:i/>
            <w:iCs/>
            <w:sz w:val="22"/>
            <w:szCs w:val="22"/>
          </w:rPr>
          <w:t xml:space="preserve"> chelonae</w:t>
        </w:r>
        <w:r w:rsidR="00C45B71">
          <w:rPr>
            <w:rFonts w:ascii="Arial" w:hAnsi="Arial" w:cs="Arial"/>
            <w:i/>
            <w:iCs/>
            <w:sz w:val="22"/>
            <w:szCs w:val="22"/>
          </w:rPr>
          <w:t>.</w:t>
        </w:r>
        <w:r w:rsidR="00C45B71" w:rsidRPr="00E43813">
          <w:rPr>
            <w:rFonts w:ascii="Arial" w:hAnsi="Arial" w:cs="Arial"/>
            <w:color w:val="000000"/>
            <w:sz w:val="22"/>
            <w:szCs w:val="22"/>
          </w:rPr>
          <w:t xml:space="preserve"> </w:t>
        </w:r>
      </w:ins>
      <w:r w:rsidR="00253FCD" w:rsidRPr="00E43813">
        <w:rPr>
          <w:rFonts w:ascii="Arial" w:hAnsi="Arial" w:cs="Arial"/>
          <w:color w:val="000000"/>
          <w:sz w:val="22"/>
          <w:szCs w:val="22"/>
        </w:rPr>
        <w:t xml:space="preserve">pathogen exposure depended on diet. </w:t>
      </w:r>
      <w:commentRangeStart w:id="38"/>
      <w:r w:rsidR="00253FCD" w:rsidRPr="00E43813">
        <w:rPr>
          <w:rFonts w:ascii="Arial" w:hAnsi="Arial" w:cs="Arial"/>
          <w:color w:val="000000"/>
          <w:sz w:val="22"/>
          <w:szCs w:val="22"/>
        </w:rPr>
        <w:t>Our results demonstrate that variation in husbandry practices around diet impacts the composition of the gut microbiome</w:t>
      </w:r>
      <w:commentRangeEnd w:id="38"/>
      <w:r w:rsidR="003B3921">
        <w:rPr>
          <w:rStyle w:val="CommentReference"/>
        </w:rPr>
        <w:commentReference w:id="38"/>
      </w:r>
      <w:r w:rsidR="00253FCD" w:rsidRPr="00E43813">
        <w:rPr>
          <w:rFonts w:ascii="Arial" w:hAnsi="Arial" w:cs="Arial"/>
          <w:color w:val="000000"/>
          <w:sz w:val="22"/>
          <w:szCs w:val="22"/>
        </w:rPr>
        <w:t>.</w:t>
      </w:r>
      <w:r w:rsidR="00253FCD" w:rsidRPr="00400301">
        <w:rPr>
          <w:rFonts w:ascii="Arial" w:hAnsi="Arial" w:cs="Arial"/>
          <w:sz w:val="22"/>
          <w:szCs w:val="22"/>
        </w:rPr>
        <w:t xml:space="preserve"> </w:t>
      </w:r>
      <w:commentRangeStart w:id="39"/>
      <w:r w:rsidRPr="00400301">
        <w:rPr>
          <w:rFonts w:ascii="Arial" w:hAnsi="Arial" w:cs="Arial"/>
          <w:color w:val="000000"/>
          <w:sz w:val="22"/>
          <w:szCs w:val="22"/>
        </w:rPr>
        <w:t>Collectively, our results indicate that researchers should carefully consider the role of diet in their zebrafish microbiome studies and that diet should be controlled for when integrating microbiome data across studies</w:t>
      </w:r>
      <w:commentRangeEnd w:id="39"/>
      <w:r w:rsidR="00D75065">
        <w:rPr>
          <w:rStyle w:val="CommentReference"/>
        </w:rPr>
        <w:commentReference w:id="39"/>
      </w:r>
      <w:r w:rsidRPr="00400301">
        <w:rPr>
          <w:rFonts w:ascii="Arial" w:hAnsi="Arial" w:cs="Arial"/>
          <w:color w:val="000000"/>
          <w:sz w:val="22"/>
          <w:szCs w:val="22"/>
        </w:rPr>
        <w:t>.</w:t>
      </w:r>
      <w:r w:rsidR="00253FCD" w:rsidRPr="00400301">
        <w:rPr>
          <w:rFonts w:ascii="Arial" w:hAnsi="Arial" w:cs="Arial"/>
          <w:color w:val="000000"/>
          <w:sz w:val="22"/>
          <w:szCs w:val="22"/>
        </w:rPr>
        <w:t xml:space="preserve"> </w:t>
      </w:r>
    </w:p>
    <w:p w14:paraId="45F06DA4" w14:textId="77777777" w:rsidR="00D06789" w:rsidRPr="00400301" w:rsidRDefault="00D06789" w:rsidP="00451272">
      <w:pPr>
        <w:spacing w:line="276" w:lineRule="auto"/>
        <w:rPr>
          <w:rFonts w:ascii="Arial" w:hAnsi="Arial" w:cs="Arial"/>
          <w:b/>
          <w:bCs/>
          <w:sz w:val="22"/>
          <w:szCs w:val="22"/>
        </w:rPr>
      </w:pPr>
    </w:p>
    <w:p w14:paraId="79A96829" w14:textId="1A3D8A54" w:rsidR="005F446E" w:rsidRPr="00400301" w:rsidRDefault="00D06789" w:rsidP="00451272">
      <w:pPr>
        <w:spacing w:line="276" w:lineRule="auto"/>
        <w:rPr>
          <w:rFonts w:ascii="Arial" w:hAnsi="Arial" w:cs="Arial"/>
          <w:b/>
          <w:bCs/>
          <w:sz w:val="22"/>
          <w:szCs w:val="22"/>
        </w:rPr>
      </w:pPr>
      <w:r w:rsidRPr="00400301">
        <w:rPr>
          <w:rFonts w:ascii="Arial" w:hAnsi="Arial" w:cs="Arial"/>
          <w:b/>
          <w:bCs/>
          <w:sz w:val="22"/>
          <w:szCs w:val="22"/>
        </w:rPr>
        <w:t>Introduction</w:t>
      </w:r>
    </w:p>
    <w:p w14:paraId="2AD6257F" w14:textId="77777777" w:rsidR="005F446E" w:rsidRPr="00400301" w:rsidRDefault="005F446E" w:rsidP="00451272">
      <w:pPr>
        <w:spacing w:line="276" w:lineRule="auto"/>
        <w:rPr>
          <w:rFonts w:ascii="Arial" w:hAnsi="Arial" w:cs="Arial"/>
          <w:sz w:val="22"/>
          <w:szCs w:val="22"/>
        </w:rPr>
      </w:pPr>
    </w:p>
    <w:p w14:paraId="550A9D1A" w14:textId="62E35B7C" w:rsidR="00315C19" w:rsidRPr="00400301" w:rsidRDefault="00315C19" w:rsidP="00315C19">
      <w:pPr>
        <w:spacing w:line="276" w:lineRule="auto"/>
        <w:rPr>
          <w:rFonts w:ascii="Arial" w:hAnsi="Arial" w:cs="Arial"/>
          <w:sz w:val="22"/>
          <w:szCs w:val="22"/>
        </w:rPr>
      </w:pPr>
      <w:r w:rsidRPr="00400301">
        <w:rPr>
          <w:rFonts w:ascii="Arial" w:hAnsi="Arial" w:cs="Arial"/>
          <w:sz w:val="22"/>
          <w:szCs w:val="22"/>
        </w:rPr>
        <w:t xml:space="preserve">Despite </w:t>
      </w:r>
      <w:r w:rsidR="00206757" w:rsidRPr="00400301">
        <w:rPr>
          <w:rFonts w:ascii="Arial" w:hAnsi="Arial" w:cs="Arial"/>
          <w:sz w:val="22"/>
          <w:szCs w:val="22"/>
        </w:rPr>
        <w:t>z</w:t>
      </w:r>
      <w:r w:rsidRPr="00400301">
        <w:rPr>
          <w:rFonts w:ascii="Arial" w:hAnsi="Arial" w:cs="Arial"/>
          <w:sz w:val="22"/>
          <w:szCs w:val="22"/>
        </w:rPr>
        <w:t>ebrafish’s long-established importance as a model organism and their increasing use in microbiome-targeted studies, key knowledge gaps remain about how diet influences their microbiome. In contrast to mice, zebrafish do not have a standard reference diet</w:t>
      </w:r>
      <w:r w:rsidR="00E34683" w:rsidRPr="00400301">
        <w:rPr>
          <w:rFonts w:ascii="Arial" w:hAnsi="Arial" w:cs="Arial"/>
          <w:sz w:val="22"/>
          <w:szCs w:val="22"/>
        </w:rPr>
        <w:t xml:space="preserve"> (</w:t>
      </w:r>
      <w:commentRangeStart w:id="40"/>
      <w:r w:rsidR="00E34683" w:rsidRPr="00400301">
        <w:rPr>
          <w:rFonts w:ascii="Arial" w:hAnsi="Arial" w:cs="Arial"/>
          <w:sz w:val="22"/>
          <w:szCs w:val="22"/>
        </w:rPr>
        <w:t>Watts</w:t>
      </w:r>
      <w:commentRangeEnd w:id="40"/>
      <w:r w:rsidR="00F246AD">
        <w:rPr>
          <w:rStyle w:val="CommentReference"/>
        </w:rPr>
        <w:commentReference w:id="40"/>
      </w:r>
      <w:r w:rsidR="00E34683" w:rsidRPr="00400301">
        <w:rPr>
          <w:rFonts w:ascii="Arial" w:hAnsi="Arial" w:cs="Arial"/>
          <w:sz w:val="22"/>
          <w:szCs w:val="22"/>
        </w:rPr>
        <w:t>)</w:t>
      </w:r>
      <w:r w:rsidRPr="00400301">
        <w:rPr>
          <w:rFonts w:ascii="Arial" w:hAnsi="Arial" w:cs="Arial"/>
          <w:sz w:val="22"/>
          <w:szCs w:val="22"/>
        </w:rPr>
        <w:t xml:space="preserve">. </w:t>
      </w:r>
      <w:commentRangeStart w:id="41"/>
      <w:commentRangeStart w:id="42"/>
      <w:r w:rsidRPr="00400301">
        <w:rPr>
          <w:rFonts w:ascii="Arial" w:hAnsi="Arial" w:cs="Arial"/>
          <w:sz w:val="22"/>
          <w:szCs w:val="22"/>
        </w:rPr>
        <w:t xml:space="preserve">Prior research </w:t>
      </w:r>
      <w:commentRangeEnd w:id="41"/>
      <w:r w:rsidR="003072BD">
        <w:rPr>
          <w:rStyle w:val="CommentReference"/>
        </w:rPr>
        <w:commentReference w:id="41"/>
      </w:r>
      <w:commentRangeEnd w:id="42"/>
      <w:r w:rsidR="00C67C52">
        <w:rPr>
          <w:rStyle w:val="CommentReference"/>
        </w:rPr>
        <w:commentReference w:id="42"/>
      </w:r>
      <w:r w:rsidRPr="001C2997">
        <w:rPr>
          <w:rFonts w:ascii="Arial" w:hAnsi="Arial" w:cs="Arial"/>
          <w:sz w:val="22"/>
          <w:szCs w:val="22"/>
        </w:rPr>
        <w:t>has found husbandry choices involving diet can induce variation in study outcomes and challenge efforts to compare results across studies (</w:t>
      </w:r>
      <w:r w:rsidR="00E34683" w:rsidRPr="001C2997">
        <w:rPr>
          <w:rFonts w:ascii="Arial" w:hAnsi="Arial" w:cs="Arial"/>
          <w:sz w:val="22"/>
          <w:szCs w:val="22"/>
        </w:rPr>
        <w:t xml:space="preserve">Fowler, </w:t>
      </w:r>
      <w:r w:rsidRPr="001C2997">
        <w:rPr>
          <w:rFonts w:ascii="Arial" w:hAnsi="Arial" w:cs="Arial"/>
          <w:sz w:val="22"/>
          <w:szCs w:val="22"/>
        </w:rPr>
        <w:t xml:space="preserve">Watts). Moreover, </w:t>
      </w:r>
      <w:r w:rsidR="00C339F5" w:rsidRPr="001C2997">
        <w:rPr>
          <w:rFonts w:ascii="Arial" w:hAnsi="Arial" w:cs="Arial"/>
          <w:sz w:val="22"/>
          <w:szCs w:val="22"/>
        </w:rPr>
        <w:t xml:space="preserve">experimental, commercial and laboratory diets result in different microbiome and health </w:t>
      </w:r>
      <w:commentRangeStart w:id="43"/>
      <w:commentRangeStart w:id="44"/>
      <w:r w:rsidR="00C339F5" w:rsidRPr="001C2997">
        <w:rPr>
          <w:rFonts w:ascii="Arial" w:hAnsi="Arial" w:cs="Arial"/>
          <w:sz w:val="22"/>
          <w:szCs w:val="22"/>
        </w:rPr>
        <w:t>outcomes</w:t>
      </w:r>
      <w:commentRangeEnd w:id="43"/>
      <w:r w:rsidR="003072BD">
        <w:rPr>
          <w:rStyle w:val="CommentReference"/>
        </w:rPr>
        <w:commentReference w:id="43"/>
      </w:r>
      <w:commentRangeEnd w:id="44"/>
      <w:r w:rsidR="00C67C52">
        <w:rPr>
          <w:rStyle w:val="CommentReference"/>
        </w:rPr>
        <w:commentReference w:id="44"/>
      </w:r>
      <w:r w:rsidR="00C339F5" w:rsidRPr="00400301">
        <w:rPr>
          <w:rFonts w:ascii="Arial" w:hAnsi="Arial" w:cs="Arial"/>
          <w:sz w:val="22"/>
          <w:szCs w:val="22"/>
        </w:rPr>
        <w:t xml:space="preserve"> (Fowler, Leigh, Rawls, Others?)</w:t>
      </w:r>
      <w:r w:rsidRPr="00400301">
        <w:rPr>
          <w:rFonts w:ascii="Arial" w:hAnsi="Arial" w:cs="Arial"/>
          <w:sz w:val="22"/>
          <w:szCs w:val="22"/>
        </w:rPr>
        <w:t xml:space="preserve">. However, </w:t>
      </w:r>
      <w:del w:id="45" w:author="Sharpton, Thomas" w:date="2022-09-28T14:39:00Z">
        <w:r w:rsidRPr="00400301" w:rsidDel="003072BD">
          <w:rPr>
            <w:rFonts w:ascii="Arial" w:hAnsi="Arial" w:cs="Arial"/>
            <w:sz w:val="22"/>
            <w:szCs w:val="22"/>
          </w:rPr>
          <w:delText>what is not known is if</w:delText>
        </w:r>
      </w:del>
      <w:ins w:id="46" w:author="Sharpton, Thomas" w:date="2022-09-28T14:39:00Z">
        <w:r w:rsidR="003072BD">
          <w:rPr>
            <w:rFonts w:ascii="Arial" w:hAnsi="Arial" w:cs="Arial"/>
            <w:sz w:val="22"/>
            <w:szCs w:val="22"/>
          </w:rPr>
          <w:t>it remains unknown</w:t>
        </w:r>
      </w:ins>
      <w:r w:rsidRPr="00400301">
        <w:rPr>
          <w:rFonts w:ascii="Arial" w:hAnsi="Arial" w:cs="Arial"/>
          <w:sz w:val="22"/>
          <w:szCs w:val="22"/>
        </w:rPr>
        <w:t xml:space="preserve"> zebrafish gut microbiome communities differ between </w:t>
      </w:r>
      <w:commentRangeStart w:id="47"/>
      <w:commentRangeStart w:id="48"/>
      <w:r w:rsidRPr="00400301">
        <w:rPr>
          <w:rFonts w:ascii="Arial" w:hAnsi="Arial" w:cs="Arial"/>
          <w:sz w:val="22"/>
          <w:szCs w:val="22"/>
        </w:rPr>
        <w:t>commonly used laboratory diets</w:t>
      </w:r>
      <w:commentRangeEnd w:id="47"/>
      <w:r w:rsidR="00400301">
        <w:rPr>
          <w:rStyle w:val="CommentReference"/>
        </w:rPr>
        <w:commentReference w:id="47"/>
      </w:r>
      <w:commentRangeEnd w:id="48"/>
      <w:r w:rsidR="00C67C52">
        <w:rPr>
          <w:rStyle w:val="CommentReference"/>
        </w:rPr>
        <w:commentReference w:id="48"/>
      </w:r>
      <w:r w:rsidR="00BA77FD" w:rsidRPr="00400301">
        <w:rPr>
          <w:rFonts w:ascii="Arial" w:hAnsi="Arial" w:cs="Arial"/>
          <w:sz w:val="22"/>
          <w:szCs w:val="22"/>
        </w:rPr>
        <w:t>, and if these differences persist throughout development.</w:t>
      </w:r>
      <w:r w:rsidRPr="00400301">
        <w:rPr>
          <w:rFonts w:ascii="Arial" w:hAnsi="Arial" w:cs="Arial"/>
          <w:sz w:val="22"/>
          <w:szCs w:val="22"/>
        </w:rPr>
        <w:t xml:space="preserve"> </w:t>
      </w:r>
    </w:p>
    <w:p w14:paraId="02F2686D" w14:textId="77777777" w:rsidR="005F446E" w:rsidRPr="00400301" w:rsidRDefault="005F446E" w:rsidP="00451272">
      <w:pPr>
        <w:spacing w:line="276" w:lineRule="auto"/>
        <w:rPr>
          <w:rFonts w:ascii="Arial" w:hAnsi="Arial" w:cs="Arial"/>
          <w:sz w:val="22"/>
          <w:szCs w:val="22"/>
        </w:rPr>
      </w:pPr>
    </w:p>
    <w:p w14:paraId="73E52AF6" w14:textId="71F5A851" w:rsidR="005F446E" w:rsidRPr="00400301" w:rsidRDefault="00A522E6" w:rsidP="005F446E">
      <w:pPr>
        <w:spacing w:line="276" w:lineRule="auto"/>
        <w:rPr>
          <w:rFonts w:ascii="Arial" w:hAnsi="Arial" w:cs="Arial"/>
          <w:sz w:val="22"/>
          <w:szCs w:val="22"/>
        </w:rPr>
      </w:pPr>
      <w:commentRangeStart w:id="49"/>
      <w:r w:rsidRPr="00400301">
        <w:rPr>
          <w:rFonts w:ascii="Arial" w:hAnsi="Arial" w:cs="Arial"/>
          <w:sz w:val="22"/>
          <w:szCs w:val="22"/>
        </w:rPr>
        <w:t xml:space="preserve">By 3 months </w:t>
      </w:r>
      <w:commentRangeEnd w:id="49"/>
      <w:r w:rsidR="00400301">
        <w:rPr>
          <w:rStyle w:val="CommentReference"/>
        </w:rPr>
        <w:commentReference w:id="49"/>
      </w:r>
      <w:r w:rsidRPr="00400301">
        <w:rPr>
          <w:rFonts w:ascii="Arial" w:hAnsi="Arial" w:cs="Arial"/>
          <w:sz w:val="22"/>
          <w:szCs w:val="22"/>
        </w:rPr>
        <w:t xml:space="preserve">of age </w:t>
      </w:r>
      <w:r w:rsidR="005F446E" w:rsidRPr="00400301">
        <w:rPr>
          <w:rFonts w:ascii="Arial" w:hAnsi="Arial" w:cs="Arial"/>
          <w:sz w:val="22"/>
          <w:szCs w:val="22"/>
        </w:rPr>
        <w:t>Zebrafish are developmentally considered adults</w:t>
      </w:r>
      <w:r w:rsidR="00E34683" w:rsidRPr="00400301">
        <w:rPr>
          <w:rFonts w:ascii="Arial" w:hAnsi="Arial" w:cs="Arial"/>
          <w:sz w:val="22"/>
          <w:szCs w:val="22"/>
        </w:rPr>
        <w:t xml:space="preserve">. </w:t>
      </w:r>
      <w:r w:rsidRPr="00400301">
        <w:rPr>
          <w:rFonts w:ascii="Arial" w:hAnsi="Arial" w:cs="Arial"/>
          <w:sz w:val="22"/>
          <w:szCs w:val="22"/>
        </w:rPr>
        <w:t xml:space="preserve">Their immune systems have finished developing, they are sexually mature, and </w:t>
      </w:r>
      <w:r w:rsidR="00E34683" w:rsidRPr="00400301">
        <w:rPr>
          <w:rFonts w:ascii="Arial" w:hAnsi="Arial" w:cs="Arial"/>
          <w:sz w:val="22"/>
          <w:szCs w:val="22"/>
        </w:rPr>
        <w:t xml:space="preserve">have </w:t>
      </w:r>
      <w:r w:rsidR="00114594" w:rsidRPr="00400301">
        <w:rPr>
          <w:rFonts w:ascii="Arial" w:hAnsi="Arial" w:cs="Arial"/>
          <w:sz w:val="22"/>
          <w:szCs w:val="22"/>
        </w:rPr>
        <w:t>reach</w:t>
      </w:r>
      <w:r w:rsidR="00E34683" w:rsidRPr="00400301">
        <w:rPr>
          <w:rFonts w:ascii="Arial" w:hAnsi="Arial" w:cs="Arial"/>
          <w:sz w:val="22"/>
          <w:szCs w:val="22"/>
        </w:rPr>
        <w:t>ed</w:t>
      </w:r>
      <w:r w:rsidR="00114594" w:rsidRPr="00400301">
        <w:rPr>
          <w:rFonts w:ascii="Arial" w:hAnsi="Arial" w:cs="Arial"/>
          <w:sz w:val="22"/>
          <w:szCs w:val="22"/>
        </w:rPr>
        <w:t xml:space="preserve"> full body size (citation).</w:t>
      </w:r>
      <w:r w:rsidRPr="00400301">
        <w:rPr>
          <w:rFonts w:ascii="Arial" w:hAnsi="Arial" w:cs="Arial"/>
          <w:sz w:val="22"/>
          <w:szCs w:val="22"/>
        </w:rPr>
        <w:t xml:space="preserve"> </w:t>
      </w:r>
      <w:r w:rsidR="00915F22" w:rsidRPr="00400301">
        <w:rPr>
          <w:rFonts w:ascii="Arial" w:hAnsi="Arial" w:cs="Arial"/>
          <w:sz w:val="22"/>
          <w:szCs w:val="22"/>
        </w:rPr>
        <w:t>However</w:t>
      </w:r>
      <w:r w:rsidR="005F446E" w:rsidRPr="00400301">
        <w:rPr>
          <w:rFonts w:ascii="Arial" w:hAnsi="Arial" w:cs="Arial"/>
          <w:sz w:val="22"/>
          <w:szCs w:val="22"/>
        </w:rPr>
        <w:t>, zebrafish microbiomes continue to develop as they age</w:t>
      </w:r>
      <w:r w:rsidR="00E34683" w:rsidRPr="00400301">
        <w:rPr>
          <w:rFonts w:ascii="Arial" w:hAnsi="Arial" w:cs="Arial"/>
          <w:sz w:val="22"/>
          <w:szCs w:val="22"/>
        </w:rPr>
        <w:t>,</w:t>
      </w:r>
      <w:r w:rsidR="001774B3" w:rsidRPr="00400301">
        <w:rPr>
          <w:rFonts w:ascii="Arial" w:hAnsi="Arial" w:cs="Arial"/>
          <w:sz w:val="22"/>
          <w:szCs w:val="22"/>
        </w:rPr>
        <w:t xml:space="preserve"> becoming increasingly diverse and stable (Xiao)</w:t>
      </w:r>
      <w:r w:rsidR="005F446E" w:rsidRPr="00400301">
        <w:rPr>
          <w:rFonts w:ascii="Arial" w:hAnsi="Arial" w:cs="Arial"/>
          <w:sz w:val="22"/>
          <w:szCs w:val="22"/>
        </w:rPr>
        <w:t>. Prior to adulthood, zebrafish microbiome assembly is more susceptible to environmental influences of drift and dispersal, but with age these effects decline until senescence (</w:t>
      </w:r>
      <w:r w:rsidR="001774B3" w:rsidRPr="00400301">
        <w:rPr>
          <w:rFonts w:ascii="Arial" w:hAnsi="Arial" w:cs="Arial"/>
          <w:sz w:val="22"/>
          <w:szCs w:val="22"/>
        </w:rPr>
        <w:t xml:space="preserve">Stephens2016). </w:t>
      </w:r>
      <w:r w:rsidR="001E4747" w:rsidRPr="00400301">
        <w:rPr>
          <w:rFonts w:ascii="Arial" w:hAnsi="Arial" w:cs="Arial"/>
          <w:sz w:val="22"/>
          <w:szCs w:val="22"/>
        </w:rPr>
        <w:t>Additionally</w:t>
      </w:r>
      <w:r w:rsidR="009428D5" w:rsidRPr="00400301">
        <w:rPr>
          <w:rFonts w:ascii="Arial" w:hAnsi="Arial" w:cs="Arial"/>
          <w:sz w:val="22"/>
          <w:szCs w:val="22"/>
        </w:rPr>
        <w:t xml:space="preserve">, </w:t>
      </w:r>
      <w:r w:rsidR="005F446E" w:rsidRPr="00400301">
        <w:rPr>
          <w:rFonts w:ascii="Arial" w:hAnsi="Arial" w:cs="Arial"/>
          <w:sz w:val="22"/>
          <w:szCs w:val="22"/>
        </w:rPr>
        <w:t xml:space="preserve">the microbiome </w:t>
      </w:r>
      <w:del w:id="50" w:author="Sharpton, Thomas" w:date="2022-09-28T14:42:00Z">
        <w:r w:rsidR="005F446E" w:rsidRPr="00400301" w:rsidDel="001C2997">
          <w:rPr>
            <w:rFonts w:ascii="Arial" w:hAnsi="Arial" w:cs="Arial"/>
            <w:sz w:val="22"/>
            <w:szCs w:val="22"/>
          </w:rPr>
          <w:delText>has been linked</w:delText>
        </w:r>
      </w:del>
      <w:commentRangeStart w:id="51"/>
      <w:ins w:id="52" w:author="Sharpton, Thomas" w:date="2022-09-28T14:42:00Z">
        <w:r w:rsidR="001C2997">
          <w:rPr>
            <w:rFonts w:ascii="Arial" w:hAnsi="Arial" w:cs="Arial"/>
            <w:sz w:val="22"/>
            <w:szCs w:val="22"/>
          </w:rPr>
          <w:t>links</w:t>
        </w:r>
        <w:commentRangeEnd w:id="51"/>
        <w:r w:rsidR="001C2997">
          <w:rPr>
            <w:rStyle w:val="CommentReference"/>
          </w:rPr>
          <w:commentReference w:id="51"/>
        </w:r>
      </w:ins>
      <w:r w:rsidR="005F446E" w:rsidRPr="00400301">
        <w:rPr>
          <w:rFonts w:ascii="Arial" w:hAnsi="Arial" w:cs="Arial"/>
          <w:sz w:val="22"/>
          <w:szCs w:val="22"/>
        </w:rPr>
        <w:t xml:space="preserve"> to an array of health outcomes involving obesity, </w:t>
      </w:r>
      <w:commentRangeStart w:id="53"/>
      <w:r w:rsidR="005F446E" w:rsidRPr="00400301">
        <w:rPr>
          <w:rFonts w:ascii="Arial" w:hAnsi="Arial" w:cs="Arial"/>
          <w:sz w:val="22"/>
          <w:szCs w:val="22"/>
        </w:rPr>
        <w:t>X, Y and Z</w:t>
      </w:r>
      <w:r w:rsidR="009428D5" w:rsidRPr="00400301">
        <w:rPr>
          <w:rFonts w:ascii="Arial" w:hAnsi="Arial" w:cs="Arial"/>
          <w:sz w:val="22"/>
          <w:szCs w:val="22"/>
        </w:rPr>
        <w:t xml:space="preserve"> </w:t>
      </w:r>
      <w:commentRangeEnd w:id="53"/>
      <w:r w:rsidR="00E34683" w:rsidRPr="00400301">
        <w:rPr>
          <w:rStyle w:val="CommentReference"/>
          <w:rFonts w:ascii="Arial" w:hAnsi="Arial" w:cs="Arial"/>
          <w:sz w:val="22"/>
          <w:szCs w:val="22"/>
        </w:rPr>
        <w:commentReference w:id="53"/>
      </w:r>
      <w:r w:rsidR="009428D5" w:rsidRPr="00400301">
        <w:rPr>
          <w:rFonts w:ascii="Arial" w:hAnsi="Arial" w:cs="Arial"/>
          <w:sz w:val="22"/>
          <w:szCs w:val="22"/>
        </w:rPr>
        <w:t>across an array of organisms</w:t>
      </w:r>
      <w:r w:rsidR="0063459C" w:rsidRPr="00400301">
        <w:rPr>
          <w:rFonts w:ascii="Arial" w:hAnsi="Arial" w:cs="Arial"/>
          <w:sz w:val="22"/>
          <w:szCs w:val="22"/>
        </w:rPr>
        <w:t>, including zebrafish</w:t>
      </w:r>
      <w:r w:rsidR="005F446E" w:rsidRPr="00400301">
        <w:rPr>
          <w:rFonts w:ascii="Arial" w:hAnsi="Arial" w:cs="Arial"/>
          <w:sz w:val="22"/>
          <w:szCs w:val="22"/>
        </w:rPr>
        <w:t xml:space="preserve"> (citations). </w:t>
      </w:r>
      <w:r w:rsidR="00E34683" w:rsidRPr="00400301">
        <w:rPr>
          <w:rFonts w:ascii="Arial" w:hAnsi="Arial" w:cs="Arial"/>
          <w:sz w:val="22"/>
          <w:szCs w:val="22"/>
        </w:rPr>
        <w:t xml:space="preserve">Generally, </w:t>
      </w:r>
      <w:r w:rsidR="005F446E" w:rsidRPr="00400301">
        <w:rPr>
          <w:rFonts w:ascii="Arial" w:hAnsi="Arial" w:cs="Arial"/>
          <w:sz w:val="22"/>
          <w:szCs w:val="22"/>
        </w:rPr>
        <w:t>microbiomes are stable once established</w:t>
      </w:r>
      <w:r w:rsidR="00275DB9" w:rsidRPr="00400301">
        <w:rPr>
          <w:rFonts w:ascii="Arial" w:hAnsi="Arial" w:cs="Arial"/>
          <w:sz w:val="22"/>
          <w:szCs w:val="22"/>
        </w:rPr>
        <w:t>. Therefore,</w:t>
      </w:r>
      <w:r w:rsidR="00CA1B5A" w:rsidRPr="00400301">
        <w:rPr>
          <w:rFonts w:ascii="Arial" w:hAnsi="Arial" w:cs="Arial"/>
          <w:sz w:val="22"/>
          <w:szCs w:val="22"/>
        </w:rPr>
        <w:t xml:space="preserve"> e</w:t>
      </w:r>
      <w:r w:rsidR="005F446E" w:rsidRPr="00400301">
        <w:rPr>
          <w:rFonts w:ascii="Arial" w:hAnsi="Arial" w:cs="Arial"/>
          <w:sz w:val="22"/>
          <w:szCs w:val="22"/>
        </w:rPr>
        <w:t>arly</w:t>
      </w:r>
      <w:r w:rsidR="00275DB9" w:rsidRPr="00400301">
        <w:rPr>
          <w:rFonts w:ascii="Arial" w:hAnsi="Arial" w:cs="Arial"/>
          <w:sz w:val="22"/>
          <w:szCs w:val="22"/>
        </w:rPr>
        <w:t>-</w:t>
      </w:r>
      <w:r w:rsidR="005F446E" w:rsidRPr="00400301">
        <w:rPr>
          <w:rFonts w:ascii="Arial" w:hAnsi="Arial" w:cs="Arial"/>
          <w:sz w:val="22"/>
          <w:szCs w:val="22"/>
        </w:rPr>
        <w:t>life assembly of the gut microbiome could have long-term impl</w:t>
      </w:r>
      <w:r w:rsidR="00CA1B5A" w:rsidRPr="00400301">
        <w:rPr>
          <w:rFonts w:ascii="Arial" w:hAnsi="Arial" w:cs="Arial"/>
          <w:sz w:val="22"/>
          <w:szCs w:val="22"/>
        </w:rPr>
        <w:t>i</w:t>
      </w:r>
      <w:r w:rsidR="005F446E" w:rsidRPr="00400301">
        <w:rPr>
          <w:rFonts w:ascii="Arial" w:hAnsi="Arial" w:cs="Arial"/>
          <w:sz w:val="22"/>
          <w:szCs w:val="22"/>
        </w:rPr>
        <w:t>c</w:t>
      </w:r>
      <w:r w:rsidR="00CA1B5A" w:rsidRPr="00400301">
        <w:rPr>
          <w:rFonts w:ascii="Arial" w:hAnsi="Arial" w:cs="Arial"/>
          <w:sz w:val="22"/>
          <w:szCs w:val="22"/>
        </w:rPr>
        <w:t>a</w:t>
      </w:r>
      <w:r w:rsidR="005F446E" w:rsidRPr="00400301">
        <w:rPr>
          <w:rFonts w:ascii="Arial" w:hAnsi="Arial" w:cs="Arial"/>
          <w:sz w:val="22"/>
          <w:szCs w:val="22"/>
        </w:rPr>
        <w:t>tions on host health</w:t>
      </w:r>
      <w:r w:rsidR="00275DB9" w:rsidRPr="00400301">
        <w:rPr>
          <w:rFonts w:ascii="Arial" w:hAnsi="Arial" w:cs="Arial"/>
          <w:sz w:val="22"/>
          <w:szCs w:val="22"/>
        </w:rPr>
        <w:t>, such as</w:t>
      </w:r>
      <w:r w:rsidR="00BA77FD" w:rsidRPr="00400301">
        <w:rPr>
          <w:rFonts w:ascii="Arial" w:hAnsi="Arial" w:cs="Arial"/>
          <w:sz w:val="22"/>
          <w:szCs w:val="22"/>
        </w:rPr>
        <w:t xml:space="preserve"> resist</w:t>
      </w:r>
      <w:r w:rsidR="00275DB9" w:rsidRPr="00400301">
        <w:rPr>
          <w:rFonts w:ascii="Arial" w:hAnsi="Arial" w:cs="Arial"/>
          <w:sz w:val="22"/>
          <w:szCs w:val="22"/>
        </w:rPr>
        <w:t>ance to</w:t>
      </w:r>
      <w:r w:rsidR="00BA77FD" w:rsidRPr="00400301">
        <w:rPr>
          <w:rFonts w:ascii="Arial" w:hAnsi="Arial" w:cs="Arial"/>
          <w:sz w:val="22"/>
          <w:szCs w:val="22"/>
        </w:rPr>
        <w:t xml:space="preserve"> infection</w:t>
      </w:r>
      <w:r w:rsidR="00F11DB8" w:rsidRPr="00400301">
        <w:rPr>
          <w:rFonts w:ascii="Arial" w:hAnsi="Arial" w:cs="Arial"/>
          <w:sz w:val="22"/>
          <w:szCs w:val="22"/>
        </w:rPr>
        <w:t xml:space="preserve"> (citation)</w:t>
      </w:r>
      <w:r w:rsidR="005F446E" w:rsidRPr="00400301">
        <w:rPr>
          <w:rFonts w:ascii="Arial" w:hAnsi="Arial" w:cs="Arial"/>
          <w:sz w:val="22"/>
          <w:szCs w:val="22"/>
        </w:rPr>
        <w:t>.</w:t>
      </w:r>
    </w:p>
    <w:p w14:paraId="21D165CE" w14:textId="1B6DB1F4" w:rsidR="005F446E" w:rsidRPr="00400301" w:rsidRDefault="005F446E" w:rsidP="00451272">
      <w:pPr>
        <w:spacing w:line="276" w:lineRule="auto"/>
        <w:rPr>
          <w:rFonts w:ascii="Arial" w:hAnsi="Arial" w:cs="Arial"/>
          <w:sz w:val="22"/>
          <w:szCs w:val="22"/>
        </w:rPr>
      </w:pPr>
    </w:p>
    <w:p w14:paraId="6414CCF1" w14:textId="10608850" w:rsidR="005F446E" w:rsidRPr="00400301" w:rsidRDefault="00CA1B5A" w:rsidP="00D65962">
      <w:pPr>
        <w:spacing w:line="276" w:lineRule="auto"/>
        <w:rPr>
          <w:rFonts w:ascii="Arial" w:hAnsi="Arial" w:cs="Arial"/>
          <w:sz w:val="22"/>
          <w:szCs w:val="22"/>
        </w:rPr>
      </w:pPr>
      <w:commentRangeStart w:id="54"/>
      <w:r w:rsidRPr="00400301">
        <w:rPr>
          <w:rFonts w:ascii="Arial" w:hAnsi="Arial" w:cs="Arial"/>
          <w:sz w:val="22"/>
          <w:szCs w:val="22"/>
        </w:rPr>
        <w:t>Pathogen</w:t>
      </w:r>
      <w:commentRangeEnd w:id="54"/>
      <w:r w:rsidR="00C45B71">
        <w:rPr>
          <w:rStyle w:val="CommentReference"/>
        </w:rPr>
        <w:commentReference w:id="54"/>
      </w:r>
      <w:r w:rsidRPr="00400301">
        <w:rPr>
          <w:rFonts w:ascii="Arial" w:hAnsi="Arial" w:cs="Arial"/>
          <w:sz w:val="22"/>
          <w:szCs w:val="22"/>
        </w:rPr>
        <w:t xml:space="preserve"> exposure is known to impact the gut microbiome </w:t>
      </w:r>
      <w:commentRangeStart w:id="55"/>
      <w:r w:rsidRPr="00400301">
        <w:rPr>
          <w:rFonts w:ascii="Arial" w:hAnsi="Arial" w:cs="Arial"/>
          <w:sz w:val="22"/>
          <w:szCs w:val="22"/>
        </w:rPr>
        <w:t>of zebrafish</w:t>
      </w:r>
      <w:commentRangeEnd w:id="55"/>
      <w:r w:rsidR="004F5A39">
        <w:rPr>
          <w:rStyle w:val="CommentReference"/>
        </w:rPr>
        <w:commentReference w:id="55"/>
      </w:r>
      <w:ins w:id="56" w:author="Sieler Jr, Michael James" w:date="2022-09-29T09:01:00Z">
        <w:r w:rsidR="00C67C52">
          <w:rPr>
            <w:rFonts w:ascii="Arial" w:hAnsi="Arial" w:cs="Arial"/>
            <w:sz w:val="22"/>
            <w:szCs w:val="22"/>
          </w:rPr>
          <w:t xml:space="preserve"> (Gaulke)</w:t>
        </w:r>
      </w:ins>
      <w:r w:rsidRPr="00400301">
        <w:rPr>
          <w:rFonts w:ascii="Arial" w:hAnsi="Arial" w:cs="Arial"/>
          <w:sz w:val="22"/>
          <w:szCs w:val="22"/>
        </w:rPr>
        <w:t xml:space="preserve">, </w:t>
      </w:r>
      <w:r w:rsidR="00D65962" w:rsidRPr="00400301">
        <w:rPr>
          <w:rFonts w:ascii="Arial" w:hAnsi="Arial" w:cs="Arial"/>
          <w:sz w:val="22"/>
          <w:szCs w:val="22"/>
        </w:rPr>
        <w:t>and the microbiome could mediate these effects, either protecting, exacerbating, or having a neutral influence</w:t>
      </w:r>
      <w:r w:rsidR="007A6220" w:rsidRPr="00400301">
        <w:rPr>
          <w:rFonts w:ascii="Arial" w:hAnsi="Arial" w:cs="Arial"/>
          <w:sz w:val="22"/>
          <w:szCs w:val="22"/>
        </w:rPr>
        <w:t xml:space="preserve"> (citation)</w:t>
      </w:r>
      <w:r w:rsidRPr="00400301">
        <w:rPr>
          <w:rFonts w:ascii="Arial" w:hAnsi="Arial" w:cs="Arial"/>
          <w:sz w:val="22"/>
          <w:szCs w:val="22"/>
        </w:rPr>
        <w:t xml:space="preserve">. </w:t>
      </w:r>
      <w:commentRangeStart w:id="57"/>
      <w:r w:rsidR="00D65962" w:rsidRPr="00400301">
        <w:rPr>
          <w:rFonts w:ascii="Arial" w:hAnsi="Arial" w:cs="Arial"/>
          <w:sz w:val="22"/>
          <w:szCs w:val="22"/>
        </w:rPr>
        <w:t>Z</w:t>
      </w:r>
      <w:r w:rsidR="005F446E" w:rsidRPr="00400301">
        <w:rPr>
          <w:rFonts w:ascii="Arial" w:hAnsi="Arial" w:cs="Arial"/>
          <w:sz w:val="22"/>
          <w:szCs w:val="22"/>
        </w:rPr>
        <w:t>ebrafish</w:t>
      </w:r>
      <w:commentRangeEnd w:id="57"/>
      <w:r w:rsidR="00ED02B2">
        <w:rPr>
          <w:rStyle w:val="CommentReference"/>
        </w:rPr>
        <w:commentReference w:id="57"/>
      </w:r>
      <w:r w:rsidR="005F446E" w:rsidRPr="00400301">
        <w:rPr>
          <w:rFonts w:ascii="Arial" w:hAnsi="Arial" w:cs="Arial"/>
          <w:sz w:val="22"/>
          <w:szCs w:val="22"/>
        </w:rPr>
        <w:t xml:space="preserve"> facilities are known to host many pathogens</w:t>
      </w:r>
      <w:r w:rsidR="00D65962" w:rsidRPr="00400301">
        <w:rPr>
          <w:rFonts w:ascii="Arial" w:hAnsi="Arial" w:cs="Arial"/>
          <w:sz w:val="22"/>
          <w:szCs w:val="22"/>
        </w:rPr>
        <w:t>,</w:t>
      </w:r>
      <w:r w:rsidR="005F446E" w:rsidRPr="00400301">
        <w:rPr>
          <w:rFonts w:ascii="Arial" w:hAnsi="Arial" w:cs="Arial"/>
          <w:sz w:val="22"/>
          <w:szCs w:val="22"/>
        </w:rPr>
        <w:t xml:space="preserve"> which can introduce non-protocol induced inconsistencies in study outcomes (Kent). One pathogen that is found in 40% of zebrafish facilities is </w:t>
      </w:r>
      <w:r w:rsidR="005F446E" w:rsidRPr="00400301">
        <w:rPr>
          <w:rFonts w:ascii="Arial" w:hAnsi="Arial" w:cs="Arial"/>
          <w:i/>
          <w:iCs/>
          <w:sz w:val="22"/>
          <w:szCs w:val="22"/>
        </w:rPr>
        <w:t>Mycobacterium chelonae</w:t>
      </w:r>
      <w:r w:rsidR="005F446E" w:rsidRPr="00400301">
        <w:rPr>
          <w:rFonts w:ascii="Arial" w:hAnsi="Arial" w:cs="Arial"/>
          <w:sz w:val="22"/>
          <w:szCs w:val="22"/>
        </w:rPr>
        <w:t>, and is hypothesized to be introduce</w:t>
      </w:r>
      <w:r w:rsidR="00091405" w:rsidRPr="00400301">
        <w:rPr>
          <w:rFonts w:ascii="Arial" w:hAnsi="Arial" w:cs="Arial"/>
          <w:sz w:val="22"/>
          <w:szCs w:val="22"/>
        </w:rPr>
        <w:t>d</w:t>
      </w:r>
      <w:r w:rsidR="005F446E" w:rsidRPr="00400301">
        <w:rPr>
          <w:rFonts w:ascii="Arial" w:hAnsi="Arial" w:cs="Arial"/>
          <w:sz w:val="22"/>
          <w:szCs w:val="22"/>
        </w:rPr>
        <w:t xml:space="preserve"> through diet</w:t>
      </w:r>
      <w:r w:rsidR="00D65962" w:rsidRPr="00400301">
        <w:rPr>
          <w:rFonts w:ascii="Arial" w:hAnsi="Arial" w:cs="Arial"/>
          <w:sz w:val="22"/>
          <w:szCs w:val="22"/>
        </w:rPr>
        <w:t xml:space="preserve"> early in life</w:t>
      </w:r>
      <w:r w:rsidR="005F446E" w:rsidRPr="00400301">
        <w:rPr>
          <w:rFonts w:ascii="Arial" w:hAnsi="Arial" w:cs="Arial"/>
          <w:sz w:val="22"/>
          <w:szCs w:val="22"/>
        </w:rPr>
        <w:t xml:space="preserve"> (Stephens, Kent</w:t>
      </w:r>
      <w:r w:rsidR="004D1D1C" w:rsidRPr="00400301">
        <w:rPr>
          <w:rFonts w:ascii="Arial" w:hAnsi="Arial" w:cs="Arial"/>
          <w:sz w:val="22"/>
          <w:szCs w:val="22"/>
        </w:rPr>
        <w:t>2012, Chang2019</w:t>
      </w:r>
      <w:r w:rsidR="005F446E" w:rsidRPr="00400301">
        <w:rPr>
          <w:rFonts w:ascii="Arial" w:hAnsi="Arial" w:cs="Arial"/>
          <w:sz w:val="22"/>
          <w:szCs w:val="22"/>
        </w:rPr>
        <w:t xml:space="preserve">). </w:t>
      </w:r>
      <w:r w:rsidR="005F446E" w:rsidRPr="00400301">
        <w:rPr>
          <w:rFonts w:ascii="Arial" w:hAnsi="Arial" w:cs="Arial"/>
          <w:i/>
          <w:iCs/>
          <w:sz w:val="22"/>
          <w:szCs w:val="22"/>
        </w:rPr>
        <w:t>M. chelonae</w:t>
      </w:r>
      <w:r w:rsidR="005F446E" w:rsidRPr="00400301">
        <w:rPr>
          <w:rFonts w:ascii="Arial" w:hAnsi="Arial" w:cs="Arial"/>
          <w:sz w:val="22"/>
          <w:szCs w:val="22"/>
        </w:rPr>
        <w:t xml:space="preserve"> </w:t>
      </w:r>
      <w:r w:rsidR="00091405" w:rsidRPr="00400301">
        <w:rPr>
          <w:rFonts w:ascii="Arial" w:hAnsi="Arial" w:cs="Arial"/>
          <w:sz w:val="22"/>
          <w:szCs w:val="22"/>
        </w:rPr>
        <w:lastRenderedPageBreak/>
        <w:t>forms granulomas in the gut intestine, which can cause</w:t>
      </w:r>
      <w:r w:rsidR="005F446E" w:rsidRPr="00400301">
        <w:rPr>
          <w:rFonts w:ascii="Arial" w:hAnsi="Arial" w:cs="Arial"/>
          <w:sz w:val="22"/>
          <w:szCs w:val="22"/>
        </w:rPr>
        <w:t xml:space="preserve"> gut inflammation</w:t>
      </w:r>
      <w:r w:rsidR="00731DA5" w:rsidRPr="00400301">
        <w:rPr>
          <w:rFonts w:ascii="Arial" w:hAnsi="Arial" w:cs="Arial"/>
          <w:sz w:val="22"/>
          <w:szCs w:val="22"/>
        </w:rPr>
        <w:t xml:space="preserve">, decreased fecundity and lifespan </w:t>
      </w:r>
      <w:r w:rsidR="005F446E" w:rsidRPr="00400301">
        <w:rPr>
          <w:rFonts w:ascii="Arial" w:hAnsi="Arial" w:cs="Arial"/>
          <w:sz w:val="22"/>
          <w:szCs w:val="22"/>
        </w:rPr>
        <w:t>(</w:t>
      </w:r>
      <w:r w:rsidR="00731DA5" w:rsidRPr="00400301">
        <w:rPr>
          <w:rFonts w:ascii="Arial" w:hAnsi="Arial" w:cs="Arial"/>
          <w:sz w:val="22"/>
          <w:szCs w:val="22"/>
        </w:rPr>
        <w:t>Whipps2016</w:t>
      </w:r>
      <w:r w:rsidR="00776605" w:rsidRPr="00400301">
        <w:rPr>
          <w:rFonts w:ascii="Arial" w:hAnsi="Arial" w:cs="Arial"/>
          <w:sz w:val="22"/>
          <w:szCs w:val="22"/>
        </w:rPr>
        <w:t>,</w:t>
      </w:r>
      <w:r w:rsidR="00731DA5" w:rsidRPr="00400301">
        <w:rPr>
          <w:rFonts w:ascii="Arial" w:hAnsi="Arial" w:cs="Arial"/>
          <w:sz w:val="22"/>
          <w:szCs w:val="22"/>
        </w:rPr>
        <w:t xml:space="preserve"> </w:t>
      </w:r>
      <w:r w:rsidR="00091405" w:rsidRPr="00400301">
        <w:rPr>
          <w:rFonts w:ascii="Arial" w:hAnsi="Arial" w:cs="Arial"/>
          <w:sz w:val="22"/>
          <w:szCs w:val="22"/>
        </w:rPr>
        <w:t>Varela</w:t>
      </w:r>
      <w:r w:rsidR="005F446E" w:rsidRPr="00400301">
        <w:rPr>
          <w:rFonts w:ascii="Arial" w:hAnsi="Arial" w:cs="Arial"/>
          <w:sz w:val="22"/>
          <w:szCs w:val="22"/>
        </w:rPr>
        <w:t xml:space="preserve">). Previous work of ours has shown that </w:t>
      </w:r>
      <w:commentRangeStart w:id="58"/>
      <w:r w:rsidR="005F446E" w:rsidRPr="00400301">
        <w:rPr>
          <w:rFonts w:ascii="Arial" w:hAnsi="Arial" w:cs="Arial"/>
          <w:sz w:val="22"/>
          <w:szCs w:val="22"/>
        </w:rPr>
        <w:t>pathogen</w:t>
      </w:r>
      <w:commentRangeEnd w:id="58"/>
      <w:r w:rsidR="00E203CF">
        <w:rPr>
          <w:rStyle w:val="CommentReference"/>
        </w:rPr>
        <w:commentReference w:id="58"/>
      </w:r>
      <w:r w:rsidR="005F446E" w:rsidRPr="00400301">
        <w:rPr>
          <w:rFonts w:ascii="Arial" w:hAnsi="Arial" w:cs="Arial"/>
          <w:sz w:val="22"/>
          <w:szCs w:val="22"/>
        </w:rPr>
        <w:t xml:space="preserve"> exposure disrupted the gut microbiomes of zebrafish (Gaulke), but the joint effects of diet and pathogen exposure on zebrafish gut microbiomes and physiology remains unclear. Elucidating these relationships could offer microbiome-targeted treatments for preventing or minimizing the impacts of pathogen exposure on zebrafish health and study outcomes. </w:t>
      </w:r>
    </w:p>
    <w:p w14:paraId="5A50AD4A" w14:textId="7FE9AD00" w:rsidR="005F446E" w:rsidRPr="00400301" w:rsidRDefault="005F446E" w:rsidP="00451272">
      <w:pPr>
        <w:spacing w:line="276" w:lineRule="auto"/>
        <w:rPr>
          <w:rFonts w:ascii="Arial" w:hAnsi="Arial" w:cs="Arial"/>
          <w:sz w:val="22"/>
          <w:szCs w:val="22"/>
        </w:rPr>
      </w:pPr>
    </w:p>
    <w:p w14:paraId="61CBDF66" w14:textId="289E251C" w:rsidR="005F446E" w:rsidRPr="00400301" w:rsidRDefault="3BC34DF0" w:rsidP="005F446E">
      <w:pPr>
        <w:spacing w:line="276" w:lineRule="auto"/>
        <w:rPr>
          <w:rFonts w:ascii="Arial" w:hAnsi="Arial" w:cs="Arial"/>
          <w:sz w:val="22"/>
          <w:szCs w:val="22"/>
        </w:rPr>
      </w:pPr>
      <w:commentRangeStart w:id="59"/>
      <w:commentRangeStart w:id="60"/>
      <w:r w:rsidRPr="3BC34DF0">
        <w:rPr>
          <w:rFonts w:ascii="Arial" w:hAnsi="Arial" w:cs="Arial"/>
          <w:sz w:val="22"/>
          <w:szCs w:val="22"/>
        </w:rPr>
        <w:t>Here</w:t>
      </w:r>
      <w:commentRangeEnd w:id="59"/>
      <w:r w:rsidR="005F446E">
        <w:rPr>
          <w:rStyle w:val="CommentReference"/>
        </w:rPr>
        <w:commentReference w:id="59"/>
      </w:r>
      <w:commentRangeEnd w:id="60"/>
      <w:r w:rsidR="00C67C52">
        <w:rPr>
          <w:rStyle w:val="CommentReference"/>
        </w:rPr>
        <w:commentReference w:id="60"/>
      </w:r>
      <w:r w:rsidRPr="3BC34DF0">
        <w:rPr>
          <w:rFonts w:ascii="Arial" w:hAnsi="Arial" w:cs="Arial"/>
          <w:sz w:val="22"/>
          <w:szCs w:val="22"/>
        </w:rPr>
        <w:t xml:space="preserve">, we assessed whether different common laboratory diets influenced gut microbiomes and physiology of 3-month-old zebrafish. Next, we investigated the role of diet on zebrafish’s development between 3 and 6-month-old zebrafish. Finally, we measured the diet-associated sensitivity of zebrafish to the pathogenic species </w:t>
      </w:r>
      <w:r w:rsidRPr="3BC34DF0">
        <w:rPr>
          <w:rFonts w:ascii="Arial" w:hAnsi="Arial" w:cs="Arial"/>
          <w:i/>
          <w:iCs/>
          <w:sz w:val="22"/>
          <w:szCs w:val="22"/>
        </w:rPr>
        <w:t>Mycobacterium chelonae</w:t>
      </w:r>
      <w:r w:rsidRPr="3BC34DF0">
        <w:rPr>
          <w:rFonts w:ascii="Arial" w:hAnsi="Arial" w:cs="Arial"/>
          <w:sz w:val="22"/>
          <w:szCs w:val="22"/>
        </w:rPr>
        <w:t xml:space="preserve">. Our study clarifies how common laboratory diets differentially impacts the successional development of zebrafish gut microbiome and sensitivity to pathogen exposure. </w:t>
      </w:r>
    </w:p>
    <w:p w14:paraId="429ED12F" w14:textId="77777777" w:rsidR="005F446E" w:rsidRPr="00400301" w:rsidRDefault="005F446E" w:rsidP="00451272">
      <w:pPr>
        <w:spacing w:line="276" w:lineRule="auto"/>
        <w:rPr>
          <w:rFonts w:ascii="Arial" w:hAnsi="Arial" w:cs="Arial"/>
          <w:sz w:val="22"/>
          <w:szCs w:val="22"/>
        </w:rPr>
      </w:pPr>
    </w:p>
    <w:p w14:paraId="562DF5DB" w14:textId="289CC8D5" w:rsidR="00AB682E" w:rsidRPr="00400301" w:rsidRDefault="00AB682E" w:rsidP="00451272">
      <w:pPr>
        <w:spacing w:line="276" w:lineRule="auto"/>
        <w:rPr>
          <w:rFonts w:ascii="Arial" w:hAnsi="Arial" w:cs="Arial"/>
          <w:sz w:val="22"/>
          <w:szCs w:val="22"/>
        </w:rPr>
      </w:pPr>
      <w:r w:rsidRPr="00400301">
        <w:rPr>
          <w:rFonts w:ascii="Arial" w:hAnsi="Arial" w:cs="Arial"/>
          <w:sz w:val="22"/>
          <w:szCs w:val="22"/>
        </w:rPr>
        <w:br w:type="page"/>
      </w:r>
    </w:p>
    <w:p w14:paraId="41401392" w14:textId="77777777" w:rsidR="00AB682E" w:rsidRPr="00400301" w:rsidRDefault="00AB682E" w:rsidP="00451272">
      <w:pPr>
        <w:spacing w:line="276" w:lineRule="auto"/>
        <w:rPr>
          <w:rFonts w:ascii="Arial" w:hAnsi="Arial" w:cs="Arial"/>
          <w:sz w:val="22"/>
          <w:szCs w:val="22"/>
        </w:rPr>
      </w:pPr>
    </w:p>
    <w:p w14:paraId="23C647D5" w14:textId="77777777" w:rsidR="003251A0" w:rsidRPr="00400301" w:rsidRDefault="003251A0" w:rsidP="00451272">
      <w:pPr>
        <w:pStyle w:val="ListParagraph"/>
        <w:numPr>
          <w:ilvl w:val="0"/>
          <w:numId w:val="1"/>
        </w:numPr>
        <w:spacing w:line="276" w:lineRule="auto"/>
        <w:rPr>
          <w:rFonts w:ascii="Arial" w:hAnsi="Arial" w:cs="Arial"/>
          <w:b/>
          <w:bCs/>
          <w:sz w:val="22"/>
          <w:szCs w:val="22"/>
        </w:rPr>
      </w:pPr>
      <w:r w:rsidRPr="00400301">
        <w:rPr>
          <w:rFonts w:ascii="Arial" w:eastAsia="Calibri" w:hAnsi="Arial" w:cs="Arial"/>
          <w:b/>
          <w:bCs/>
          <w:color w:val="000000" w:themeColor="text1"/>
          <w:sz w:val="22"/>
          <w:szCs w:val="22"/>
        </w:rPr>
        <w:t>Diet differentially influences physiology and gut microbiome</w:t>
      </w:r>
    </w:p>
    <w:p w14:paraId="498C216D" w14:textId="4CD14672" w:rsidR="00003769" w:rsidRPr="00400301" w:rsidRDefault="00003769" w:rsidP="00451272">
      <w:pPr>
        <w:spacing w:line="276" w:lineRule="auto"/>
        <w:rPr>
          <w:rFonts w:ascii="Arial" w:hAnsi="Arial" w:cs="Arial"/>
          <w:color w:val="000000"/>
          <w:sz w:val="22"/>
          <w:szCs w:val="22"/>
        </w:rPr>
      </w:pPr>
    </w:p>
    <w:tbl>
      <w:tblPr>
        <w:tblStyle w:val="TableGrid"/>
        <w:tblpPr w:leftFromText="180" w:rightFromText="180" w:vertAnchor="text" w:horzAnchor="margin" w:tblpY="-54"/>
        <w:tblW w:w="0" w:type="auto"/>
        <w:tblBorders>
          <w:insideH w:val="none" w:sz="0" w:space="0" w:color="auto"/>
          <w:insideV w:val="none" w:sz="0" w:space="0" w:color="auto"/>
        </w:tblBorders>
        <w:tblLook w:val="04A0" w:firstRow="1" w:lastRow="0" w:firstColumn="1" w:lastColumn="0" w:noHBand="0" w:noVBand="1"/>
      </w:tblPr>
      <w:tblGrid>
        <w:gridCol w:w="5395"/>
        <w:gridCol w:w="5395"/>
      </w:tblGrid>
      <w:tr w:rsidR="00CE2BA5" w:rsidRPr="00E43813" w14:paraId="02B63848" w14:textId="77777777" w:rsidTr="008B3A77">
        <w:tc>
          <w:tcPr>
            <w:tcW w:w="5395" w:type="dxa"/>
          </w:tcPr>
          <w:p w14:paraId="2927A0D2" w14:textId="513B5ACF" w:rsidR="00675B82" w:rsidRPr="00400301" w:rsidRDefault="00675B82" w:rsidP="00675B82">
            <w:pPr>
              <w:spacing w:line="276" w:lineRule="auto"/>
              <w:rPr>
                <w:rFonts w:ascii="Arial" w:hAnsi="Arial" w:cs="Arial"/>
                <w:color w:val="000000"/>
                <w:sz w:val="22"/>
                <w:szCs w:val="22"/>
              </w:rPr>
            </w:pPr>
            <w:r w:rsidRPr="00400301">
              <w:rPr>
                <w:rFonts w:ascii="Arial" w:hAnsi="Arial" w:cs="Arial"/>
                <w:color w:val="000000"/>
                <w:sz w:val="22"/>
                <w:szCs w:val="22"/>
              </w:rPr>
              <w:t>A</w:t>
            </w:r>
          </w:p>
          <w:p w14:paraId="27233C1E" w14:textId="247149C4" w:rsidR="00675B82" w:rsidRPr="00400301" w:rsidRDefault="00675B82" w:rsidP="00675B82">
            <w:pPr>
              <w:spacing w:line="276" w:lineRule="auto"/>
              <w:jc w:val="center"/>
              <w:rPr>
                <w:rFonts w:ascii="Arial" w:hAnsi="Arial" w:cs="Arial"/>
                <w:color w:val="000000"/>
                <w:sz w:val="22"/>
                <w:szCs w:val="22"/>
              </w:rPr>
            </w:pPr>
            <w:r w:rsidRPr="003B20F2">
              <w:rPr>
                <w:rFonts w:ascii="Arial" w:hAnsi="Arial" w:cs="Arial"/>
                <w:noProof/>
                <w:color w:val="000000"/>
                <w:sz w:val="22"/>
                <w:szCs w:val="22"/>
              </w:rPr>
              <w:drawing>
                <wp:inline distT="0" distB="0" distL="0" distR="0" wp14:anchorId="4C6BDA27" wp14:editId="609CE581">
                  <wp:extent cx="2616200" cy="2654300"/>
                  <wp:effectExtent l="0" t="0" r="0" b="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9"/>
                          <a:stretch>
                            <a:fillRect/>
                          </a:stretch>
                        </pic:blipFill>
                        <pic:spPr>
                          <a:xfrm>
                            <a:off x="0" y="0"/>
                            <a:ext cx="2616200" cy="2654300"/>
                          </a:xfrm>
                          <a:prstGeom prst="rect">
                            <a:avLst/>
                          </a:prstGeom>
                        </pic:spPr>
                      </pic:pic>
                    </a:graphicData>
                  </a:graphic>
                </wp:inline>
              </w:drawing>
            </w:r>
          </w:p>
        </w:tc>
        <w:tc>
          <w:tcPr>
            <w:tcW w:w="5395" w:type="dxa"/>
          </w:tcPr>
          <w:p w14:paraId="7669A09C" w14:textId="4D436A65" w:rsidR="00675B82" w:rsidRPr="00400301" w:rsidRDefault="00675B82" w:rsidP="00675B82">
            <w:pPr>
              <w:spacing w:line="276" w:lineRule="auto"/>
              <w:rPr>
                <w:rFonts w:ascii="Arial" w:hAnsi="Arial" w:cs="Arial"/>
                <w:color w:val="000000"/>
                <w:sz w:val="22"/>
                <w:szCs w:val="22"/>
              </w:rPr>
            </w:pPr>
            <w:r w:rsidRPr="00400301">
              <w:rPr>
                <w:rFonts w:ascii="Arial" w:hAnsi="Arial" w:cs="Arial"/>
                <w:color w:val="000000"/>
                <w:sz w:val="22"/>
                <w:szCs w:val="22"/>
              </w:rPr>
              <w:t>B</w:t>
            </w:r>
          </w:p>
          <w:p w14:paraId="0DC6123C" w14:textId="6ACA8553" w:rsidR="00675B82" w:rsidRPr="00400301" w:rsidRDefault="00675B82" w:rsidP="00675B82">
            <w:pPr>
              <w:spacing w:line="276" w:lineRule="auto"/>
              <w:jc w:val="center"/>
              <w:rPr>
                <w:rFonts w:ascii="Arial" w:hAnsi="Arial" w:cs="Arial"/>
                <w:color w:val="000000"/>
                <w:sz w:val="22"/>
                <w:szCs w:val="22"/>
              </w:rPr>
            </w:pPr>
            <w:r w:rsidRPr="003B20F2">
              <w:rPr>
                <w:rFonts w:ascii="Arial" w:hAnsi="Arial" w:cs="Arial"/>
                <w:noProof/>
                <w:color w:val="000000"/>
                <w:sz w:val="22"/>
                <w:szCs w:val="22"/>
              </w:rPr>
              <w:drawing>
                <wp:inline distT="0" distB="0" distL="0" distR="0" wp14:anchorId="7E1D6FCF" wp14:editId="4A575242">
                  <wp:extent cx="2616200" cy="2654300"/>
                  <wp:effectExtent l="0" t="0" r="0" b="0"/>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10"/>
                          <a:stretch>
                            <a:fillRect/>
                          </a:stretch>
                        </pic:blipFill>
                        <pic:spPr>
                          <a:xfrm>
                            <a:off x="0" y="0"/>
                            <a:ext cx="2616200" cy="2654300"/>
                          </a:xfrm>
                          <a:prstGeom prst="rect">
                            <a:avLst/>
                          </a:prstGeom>
                        </pic:spPr>
                      </pic:pic>
                    </a:graphicData>
                  </a:graphic>
                </wp:inline>
              </w:drawing>
            </w:r>
          </w:p>
        </w:tc>
      </w:tr>
      <w:tr w:rsidR="00CE2BA5" w:rsidRPr="00E43813" w14:paraId="60D0A2DC" w14:textId="77777777" w:rsidTr="008B3A77">
        <w:tc>
          <w:tcPr>
            <w:tcW w:w="5395" w:type="dxa"/>
          </w:tcPr>
          <w:p w14:paraId="006FFD50" w14:textId="6355866E" w:rsidR="00675B82" w:rsidRPr="003B20F2" w:rsidRDefault="00675B82" w:rsidP="00675B82">
            <w:pPr>
              <w:spacing w:line="276" w:lineRule="auto"/>
              <w:rPr>
                <w:rFonts w:ascii="Arial" w:hAnsi="Arial" w:cs="Arial"/>
                <w:color w:val="000000"/>
                <w:sz w:val="22"/>
                <w:szCs w:val="22"/>
              </w:rPr>
            </w:pPr>
            <w:r w:rsidRPr="003B20F2">
              <w:rPr>
                <w:rFonts w:ascii="Arial" w:hAnsi="Arial" w:cs="Arial"/>
                <w:color w:val="000000"/>
                <w:sz w:val="22"/>
                <w:szCs w:val="22"/>
              </w:rPr>
              <w:t>C</w:t>
            </w:r>
          </w:p>
          <w:p w14:paraId="2399C347" w14:textId="470C1AE2" w:rsidR="00675B82" w:rsidRPr="003B20F2" w:rsidRDefault="00782892" w:rsidP="00675B82">
            <w:pPr>
              <w:spacing w:line="276" w:lineRule="auto"/>
              <w:jc w:val="center"/>
              <w:rPr>
                <w:rFonts w:ascii="Arial" w:hAnsi="Arial" w:cs="Arial"/>
                <w:color w:val="000000"/>
                <w:sz w:val="22"/>
                <w:szCs w:val="22"/>
              </w:rPr>
            </w:pPr>
            <w:r w:rsidRPr="003B20F2">
              <w:rPr>
                <w:rFonts w:ascii="Arial" w:hAnsi="Arial" w:cs="Arial"/>
                <w:noProof/>
                <w:color w:val="000000"/>
                <w:sz w:val="22"/>
                <w:szCs w:val="22"/>
              </w:rPr>
              <w:drawing>
                <wp:inline distT="0" distB="0" distL="0" distR="0" wp14:anchorId="36701B8E" wp14:editId="05DDED0F">
                  <wp:extent cx="2616200" cy="2641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16200" cy="2641600"/>
                          </a:xfrm>
                          <a:prstGeom prst="rect">
                            <a:avLst/>
                          </a:prstGeom>
                        </pic:spPr>
                      </pic:pic>
                    </a:graphicData>
                  </a:graphic>
                </wp:inline>
              </w:drawing>
            </w:r>
          </w:p>
        </w:tc>
        <w:tc>
          <w:tcPr>
            <w:tcW w:w="5395" w:type="dxa"/>
          </w:tcPr>
          <w:p w14:paraId="6E378D91" w14:textId="643EF3CD" w:rsidR="00675B82" w:rsidRPr="003B20F2" w:rsidRDefault="00675B82" w:rsidP="00675B82">
            <w:pPr>
              <w:spacing w:line="276" w:lineRule="auto"/>
              <w:rPr>
                <w:rFonts w:ascii="Arial" w:hAnsi="Arial" w:cs="Arial"/>
                <w:color w:val="000000"/>
                <w:sz w:val="22"/>
                <w:szCs w:val="22"/>
              </w:rPr>
            </w:pPr>
            <w:r w:rsidRPr="003B20F2">
              <w:rPr>
                <w:rFonts w:ascii="Arial" w:hAnsi="Arial" w:cs="Arial"/>
                <w:color w:val="000000"/>
                <w:sz w:val="22"/>
                <w:szCs w:val="22"/>
              </w:rPr>
              <w:t>D</w:t>
            </w:r>
          </w:p>
          <w:p w14:paraId="5CE53936" w14:textId="2708B2FD" w:rsidR="00675B82" w:rsidRPr="003B20F2" w:rsidRDefault="00CE2BA5" w:rsidP="00675B82">
            <w:pPr>
              <w:spacing w:line="276" w:lineRule="auto"/>
              <w:jc w:val="center"/>
              <w:rPr>
                <w:rFonts w:ascii="Arial" w:hAnsi="Arial" w:cs="Arial"/>
                <w:color w:val="000000"/>
                <w:sz w:val="22"/>
                <w:szCs w:val="22"/>
              </w:rPr>
            </w:pPr>
            <w:r w:rsidRPr="003B20F2">
              <w:rPr>
                <w:rFonts w:ascii="Arial" w:hAnsi="Arial" w:cs="Arial"/>
                <w:noProof/>
                <w:color w:val="000000"/>
                <w:sz w:val="22"/>
                <w:szCs w:val="22"/>
              </w:rPr>
              <w:drawing>
                <wp:inline distT="0" distB="0" distL="0" distR="0" wp14:anchorId="13C75B3F" wp14:editId="498A32AB">
                  <wp:extent cx="2609519" cy="26221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62385" cy="2675248"/>
                          </a:xfrm>
                          <a:prstGeom prst="rect">
                            <a:avLst/>
                          </a:prstGeom>
                        </pic:spPr>
                      </pic:pic>
                    </a:graphicData>
                  </a:graphic>
                </wp:inline>
              </w:drawing>
            </w:r>
          </w:p>
        </w:tc>
      </w:tr>
      <w:tr w:rsidR="00675B82" w:rsidRPr="00E43813" w14:paraId="31A2C4FD" w14:textId="77777777" w:rsidTr="008B3A77">
        <w:tc>
          <w:tcPr>
            <w:tcW w:w="10790" w:type="dxa"/>
            <w:gridSpan w:val="2"/>
          </w:tcPr>
          <w:p w14:paraId="3F04AE62" w14:textId="1DCE0872" w:rsidR="00675B82" w:rsidRPr="003B20F2" w:rsidRDefault="00675B82" w:rsidP="000114D0">
            <w:pPr>
              <w:rPr>
                <w:rFonts w:ascii="Arial" w:hAnsi="Arial" w:cs="Arial"/>
                <w:color w:val="000000"/>
                <w:sz w:val="22"/>
                <w:szCs w:val="22"/>
              </w:rPr>
            </w:pPr>
            <w:r w:rsidRPr="003B20F2">
              <w:rPr>
                <w:rFonts w:ascii="Arial" w:hAnsi="Arial" w:cs="Arial"/>
                <w:b/>
                <w:bCs/>
                <w:color w:val="000000"/>
                <w:sz w:val="22"/>
                <w:szCs w:val="22"/>
              </w:rPr>
              <w:t>Figure 1:</w:t>
            </w:r>
            <w:r w:rsidR="00020095" w:rsidRPr="003B20F2">
              <w:rPr>
                <w:rFonts w:ascii="Arial" w:hAnsi="Arial" w:cs="Arial"/>
                <w:color w:val="000000"/>
                <w:sz w:val="22"/>
                <w:szCs w:val="22"/>
              </w:rPr>
              <w:t xml:space="preserve"> Effects of </w:t>
            </w:r>
            <w:r w:rsidR="00C55A91" w:rsidRPr="003B20F2">
              <w:rPr>
                <w:rFonts w:ascii="Arial" w:hAnsi="Arial" w:cs="Arial"/>
                <w:color w:val="000000"/>
                <w:sz w:val="22"/>
                <w:szCs w:val="22"/>
              </w:rPr>
              <w:t>fish fed one of three diets (Gemma, Watts, or ZIRC)</w:t>
            </w:r>
            <w:r w:rsidR="00020095" w:rsidRPr="003B20F2">
              <w:rPr>
                <w:rFonts w:ascii="Arial" w:hAnsi="Arial" w:cs="Arial"/>
                <w:color w:val="000000"/>
                <w:sz w:val="22"/>
                <w:szCs w:val="22"/>
              </w:rPr>
              <w:t xml:space="preserve"> on physiology and microbiomes of zebrafish. </w:t>
            </w:r>
            <w:r w:rsidR="00281741" w:rsidRPr="003B20F2">
              <w:rPr>
                <w:rFonts w:ascii="Arial" w:hAnsi="Arial" w:cs="Arial"/>
                <w:b/>
                <w:bCs/>
                <w:color w:val="000000"/>
                <w:sz w:val="22"/>
                <w:szCs w:val="22"/>
              </w:rPr>
              <w:t>(</w:t>
            </w:r>
            <w:r w:rsidR="00020095" w:rsidRPr="003B20F2">
              <w:rPr>
                <w:rFonts w:ascii="Arial" w:hAnsi="Arial" w:cs="Arial"/>
                <w:b/>
                <w:bCs/>
                <w:color w:val="000000"/>
                <w:sz w:val="22"/>
                <w:szCs w:val="22"/>
              </w:rPr>
              <w:t>A)</w:t>
            </w:r>
            <w:r w:rsidR="00020095" w:rsidRPr="003B20F2">
              <w:rPr>
                <w:rFonts w:ascii="Arial" w:hAnsi="Arial" w:cs="Arial"/>
                <w:color w:val="000000"/>
                <w:sz w:val="22"/>
                <w:szCs w:val="22"/>
              </w:rPr>
              <w:t xml:space="preserve"> Weight of ZIRC significantly differs from Watts and Gemma. Gemma and Watts do not differ from each other</w:t>
            </w:r>
            <w:r w:rsidR="00281741" w:rsidRPr="003B20F2">
              <w:rPr>
                <w:rFonts w:ascii="Arial" w:hAnsi="Arial" w:cs="Arial"/>
                <w:color w:val="000000"/>
                <w:sz w:val="22"/>
                <w:szCs w:val="22"/>
              </w:rPr>
              <w:t>.</w:t>
            </w:r>
            <w:r w:rsidR="00020095" w:rsidRPr="003B20F2">
              <w:rPr>
                <w:rFonts w:ascii="Arial" w:hAnsi="Arial" w:cs="Arial"/>
                <w:color w:val="000000"/>
                <w:sz w:val="22"/>
                <w:szCs w:val="22"/>
              </w:rPr>
              <w:t xml:space="preserve"> </w:t>
            </w:r>
            <w:r w:rsidR="00281741" w:rsidRPr="003B20F2">
              <w:rPr>
                <w:rFonts w:ascii="Arial" w:hAnsi="Arial" w:cs="Arial"/>
                <w:b/>
                <w:bCs/>
                <w:color w:val="000000"/>
                <w:sz w:val="22"/>
                <w:szCs w:val="22"/>
              </w:rPr>
              <w:t>(</w:t>
            </w:r>
            <w:r w:rsidR="00020095" w:rsidRPr="003B20F2">
              <w:rPr>
                <w:rFonts w:ascii="Arial" w:hAnsi="Arial" w:cs="Arial"/>
                <w:b/>
                <w:bCs/>
                <w:color w:val="000000"/>
                <w:sz w:val="22"/>
                <w:szCs w:val="22"/>
              </w:rPr>
              <w:t xml:space="preserve">B) </w:t>
            </w:r>
            <w:r w:rsidR="00020095" w:rsidRPr="003B20F2">
              <w:rPr>
                <w:rFonts w:ascii="Arial" w:hAnsi="Arial" w:cs="Arial"/>
                <w:color w:val="000000"/>
                <w:sz w:val="22"/>
                <w:szCs w:val="22"/>
              </w:rPr>
              <w:t>Body condition score is a length normalized measure of weight. ZIRC fed fish have significantly higher body condition scores from Gemma and Watts diets.</w:t>
            </w:r>
            <w:r w:rsidR="00281741" w:rsidRPr="003B20F2">
              <w:rPr>
                <w:rFonts w:ascii="Arial" w:hAnsi="Arial" w:cs="Arial"/>
                <w:color w:val="000000"/>
                <w:sz w:val="22"/>
                <w:szCs w:val="22"/>
              </w:rPr>
              <w:t xml:space="preserve"> </w:t>
            </w:r>
            <w:r w:rsidR="00281741" w:rsidRPr="003B20F2">
              <w:rPr>
                <w:rFonts w:ascii="Arial" w:hAnsi="Arial" w:cs="Arial"/>
                <w:b/>
                <w:bCs/>
                <w:color w:val="000000"/>
                <w:sz w:val="22"/>
                <w:szCs w:val="22"/>
              </w:rPr>
              <w:t>(C)</w:t>
            </w:r>
            <w:r w:rsidR="00281741" w:rsidRPr="003B20F2">
              <w:rPr>
                <w:rFonts w:ascii="Arial" w:hAnsi="Arial" w:cs="Arial"/>
                <w:color w:val="000000"/>
                <w:sz w:val="22"/>
                <w:szCs w:val="22"/>
              </w:rPr>
              <w:t xml:space="preserve"> </w:t>
            </w:r>
            <w:commentRangeStart w:id="61"/>
            <w:commentRangeStart w:id="62"/>
            <w:r w:rsidR="00782892" w:rsidRPr="003B20F2">
              <w:rPr>
                <w:rFonts w:ascii="Arial" w:hAnsi="Arial" w:cs="Arial"/>
                <w:color w:val="000000"/>
                <w:sz w:val="22"/>
                <w:szCs w:val="22"/>
              </w:rPr>
              <w:t>Simpson’s</w:t>
            </w:r>
            <w:r w:rsidR="00C55A91" w:rsidRPr="003B20F2">
              <w:rPr>
                <w:rFonts w:ascii="Arial" w:hAnsi="Arial" w:cs="Arial"/>
                <w:color w:val="000000"/>
                <w:sz w:val="22"/>
                <w:szCs w:val="22"/>
              </w:rPr>
              <w:t xml:space="preserve"> </w:t>
            </w:r>
            <w:commentRangeEnd w:id="61"/>
            <w:r w:rsidR="00C721B1" w:rsidRPr="003B20F2">
              <w:rPr>
                <w:rStyle w:val="CommentReference"/>
                <w:rFonts w:ascii="Arial" w:hAnsi="Arial" w:cs="Arial"/>
                <w:sz w:val="22"/>
                <w:szCs w:val="22"/>
              </w:rPr>
              <w:commentReference w:id="61"/>
            </w:r>
            <w:commentRangeEnd w:id="62"/>
            <w:r w:rsidR="00507F0D">
              <w:rPr>
                <w:rStyle w:val="CommentReference"/>
              </w:rPr>
              <w:commentReference w:id="62"/>
            </w:r>
            <w:r w:rsidR="00C55A91" w:rsidRPr="003B20F2">
              <w:rPr>
                <w:rFonts w:ascii="Arial" w:hAnsi="Arial" w:cs="Arial"/>
                <w:color w:val="000000"/>
                <w:sz w:val="22"/>
                <w:szCs w:val="22"/>
              </w:rPr>
              <w:t>Index of diversity shows that gut microbiome diversity significantly differs between Gemma and Watts, ZIRC and Watts, but not between Gemma and ZIRC</w:t>
            </w:r>
            <w:r w:rsidR="00281741" w:rsidRPr="003B20F2">
              <w:rPr>
                <w:rFonts w:ascii="Arial" w:hAnsi="Arial" w:cs="Arial"/>
                <w:color w:val="000000"/>
                <w:sz w:val="22"/>
                <w:szCs w:val="22"/>
              </w:rPr>
              <w:t xml:space="preserve">. </w:t>
            </w:r>
            <w:r w:rsidR="00281741" w:rsidRPr="003B20F2">
              <w:rPr>
                <w:rFonts w:ascii="Arial" w:hAnsi="Arial" w:cs="Arial"/>
                <w:b/>
                <w:bCs/>
                <w:color w:val="000000"/>
                <w:sz w:val="22"/>
                <w:szCs w:val="22"/>
              </w:rPr>
              <w:t>(D)</w:t>
            </w:r>
            <w:r w:rsidR="00281741" w:rsidRPr="003B20F2">
              <w:rPr>
                <w:rFonts w:ascii="Arial" w:hAnsi="Arial" w:cs="Arial"/>
                <w:sz w:val="22"/>
                <w:szCs w:val="22"/>
              </w:rPr>
              <w:t xml:space="preserve"> </w:t>
            </w:r>
            <w:r w:rsidR="00281741" w:rsidRPr="003B20F2">
              <w:rPr>
                <w:rFonts w:ascii="Arial" w:hAnsi="Arial" w:cs="Arial"/>
                <w:color w:val="000000"/>
                <w:sz w:val="22"/>
                <w:szCs w:val="22"/>
              </w:rPr>
              <w:t>Capscale ordination based on the Bray-Curtis dissimilarity of gut microbiome composition. The analysis shows that physiology and gut microbiome composition significantly differs between the diets.</w:t>
            </w:r>
            <w:r w:rsidR="00AF120E" w:rsidRPr="003B20F2">
              <w:rPr>
                <w:rFonts w:ascii="Arial" w:hAnsi="Arial" w:cs="Arial"/>
                <w:color w:val="000000"/>
                <w:sz w:val="22"/>
                <w:szCs w:val="22"/>
              </w:rPr>
              <w:t xml:space="preserve"> </w:t>
            </w:r>
            <w:r w:rsidR="00E23D08" w:rsidRPr="003B20F2">
              <w:rPr>
                <w:rFonts w:ascii="Arial" w:hAnsi="Arial" w:cs="Arial"/>
                <w:color w:val="000000"/>
                <w:sz w:val="22"/>
                <w:szCs w:val="22"/>
              </w:rPr>
              <w:t>“</w:t>
            </w:r>
            <w:r w:rsidR="00AF120E" w:rsidRPr="003B20F2">
              <w:rPr>
                <w:rFonts w:ascii="Arial" w:hAnsi="Arial" w:cs="Arial"/>
                <w:color w:val="000000"/>
                <w:sz w:val="22"/>
                <w:szCs w:val="22"/>
              </w:rPr>
              <w:t>ns</w:t>
            </w:r>
            <w:r w:rsidR="00E23D08" w:rsidRPr="003B20F2">
              <w:rPr>
                <w:rFonts w:ascii="Arial" w:hAnsi="Arial" w:cs="Arial"/>
                <w:color w:val="000000"/>
                <w:sz w:val="22"/>
                <w:szCs w:val="22"/>
              </w:rPr>
              <w:t>”</w:t>
            </w:r>
            <w:r w:rsidR="00AF120E" w:rsidRPr="003B20F2">
              <w:rPr>
                <w:rFonts w:ascii="Arial" w:hAnsi="Arial" w:cs="Arial"/>
                <w:color w:val="000000"/>
                <w:sz w:val="22"/>
                <w:szCs w:val="22"/>
              </w:rPr>
              <w:t xml:space="preserve"> </w:t>
            </w:r>
            <w:r w:rsidR="00E23D08" w:rsidRPr="003B20F2">
              <w:rPr>
                <w:rFonts w:ascii="Arial" w:hAnsi="Arial" w:cs="Arial"/>
                <w:color w:val="000000"/>
                <w:sz w:val="22"/>
                <w:szCs w:val="22"/>
              </w:rPr>
              <w:t>indicates</w:t>
            </w:r>
            <w:r w:rsidR="00AF120E" w:rsidRPr="003B20F2">
              <w:rPr>
                <w:rFonts w:ascii="Arial" w:hAnsi="Arial" w:cs="Arial"/>
                <w:color w:val="000000"/>
                <w:sz w:val="22"/>
                <w:szCs w:val="22"/>
              </w:rPr>
              <w:t xml:space="preserve"> not significant</w:t>
            </w:r>
            <w:r w:rsidR="00E23D08" w:rsidRPr="003B20F2">
              <w:rPr>
                <w:rFonts w:ascii="Arial" w:hAnsi="Arial" w:cs="Arial"/>
                <w:color w:val="000000"/>
                <w:sz w:val="22"/>
                <w:szCs w:val="22"/>
              </w:rPr>
              <w:t>ly different</w:t>
            </w:r>
            <w:r w:rsidR="00AF120E" w:rsidRPr="003B20F2">
              <w:rPr>
                <w:rFonts w:ascii="Arial" w:hAnsi="Arial" w:cs="Arial"/>
                <w:color w:val="000000"/>
                <w:sz w:val="22"/>
                <w:szCs w:val="22"/>
              </w:rPr>
              <w:t>, *</w:t>
            </w:r>
            <w:r w:rsidR="00E23D08" w:rsidRPr="003B20F2">
              <w:rPr>
                <w:rFonts w:ascii="Arial" w:hAnsi="Arial" w:cs="Arial"/>
                <w:color w:val="000000"/>
                <w:sz w:val="22"/>
                <w:szCs w:val="22"/>
              </w:rPr>
              <w:t>, **, ***</w:t>
            </w:r>
            <w:r w:rsidR="00AF120E" w:rsidRPr="003B20F2">
              <w:rPr>
                <w:rFonts w:ascii="Arial" w:hAnsi="Arial" w:cs="Arial"/>
                <w:color w:val="000000"/>
                <w:sz w:val="22"/>
                <w:szCs w:val="22"/>
              </w:rPr>
              <w:t xml:space="preserve"> </w:t>
            </w:r>
            <w:r w:rsidR="00E23D08" w:rsidRPr="003B20F2">
              <w:rPr>
                <w:rFonts w:ascii="Arial" w:hAnsi="Arial" w:cs="Arial"/>
                <w:color w:val="000000"/>
                <w:sz w:val="22"/>
                <w:szCs w:val="22"/>
              </w:rPr>
              <w:t>indicates</w:t>
            </w:r>
            <w:r w:rsidR="00AF120E" w:rsidRPr="003B20F2">
              <w:rPr>
                <w:rFonts w:ascii="Arial" w:hAnsi="Arial" w:cs="Arial"/>
                <w:color w:val="000000"/>
                <w:sz w:val="22"/>
                <w:szCs w:val="22"/>
              </w:rPr>
              <w:t xml:space="preserve"> </w:t>
            </w:r>
            <w:r w:rsidR="00E23D08" w:rsidRPr="003B20F2">
              <w:rPr>
                <w:rFonts w:ascii="Arial" w:hAnsi="Arial" w:cs="Arial"/>
                <w:color w:val="000000"/>
                <w:sz w:val="22"/>
                <w:szCs w:val="22"/>
              </w:rPr>
              <w:t>significant differences below the 0.05, 0.01, and 0.001 levels, respectively</w:t>
            </w:r>
            <w:r w:rsidR="00AF120E" w:rsidRPr="003B20F2">
              <w:rPr>
                <w:rFonts w:ascii="Arial" w:hAnsi="Arial" w:cs="Arial"/>
                <w:color w:val="000000"/>
                <w:sz w:val="22"/>
                <w:szCs w:val="22"/>
              </w:rPr>
              <w:t>.</w:t>
            </w:r>
          </w:p>
        </w:tc>
      </w:tr>
    </w:tbl>
    <w:p w14:paraId="13884EF2" w14:textId="6AB4C0CA" w:rsidR="002F2489" w:rsidRPr="003B20F2" w:rsidRDefault="002F2489" w:rsidP="00451272">
      <w:pPr>
        <w:spacing w:line="276" w:lineRule="auto"/>
        <w:rPr>
          <w:rFonts w:ascii="Arial" w:eastAsia="Calibri" w:hAnsi="Arial" w:cs="Arial"/>
          <w:color w:val="000000" w:themeColor="text1"/>
          <w:sz w:val="22"/>
          <w:szCs w:val="22"/>
        </w:rPr>
      </w:pPr>
      <w:r w:rsidRPr="003B20F2">
        <w:rPr>
          <w:rFonts w:ascii="Arial" w:eastAsia="Calibri" w:hAnsi="Arial" w:cs="Arial"/>
          <w:color w:val="000000" w:themeColor="text1"/>
          <w:sz w:val="22"/>
          <w:szCs w:val="22"/>
        </w:rPr>
        <w:t>&lt;Results&gt;</w:t>
      </w:r>
    </w:p>
    <w:p w14:paraId="3354FF4B" w14:textId="77777777" w:rsidR="002F2489" w:rsidRPr="003B20F2" w:rsidRDefault="002F2489" w:rsidP="00451272">
      <w:pPr>
        <w:spacing w:line="276" w:lineRule="auto"/>
        <w:rPr>
          <w:rFonts w:ascii="Arial" w:hAnsi="Arial" w:cs="Arial"/>
          <w:color w:val="000000"/>
          <w:sz w:val="22"/>
          <w:szCs w:val="22"/>
        </w:rPr>
      </w:pPr>
    </w:p>
    <w:p w14:paraId="1D8B821C" w14:textId="10995E71" w:rsidR="00A72AB4" w:rsidRPr="002F1B00" w:rsidRDefault="00481C9D" w:rsidP="00451272">
      <w:pPr>
        <w:spacing w:line="276" w:lineRule="auto"/>
        <w:rPr>
          <w:rFonts w:ascii="Arial" w:hAnsi="Arial" w:cs="Arial"/>
          <w:color w:val="000000"/>
          <w:sz w:val="22"/>
          <w:szCs w:val="22"/>
        </w:rPr>
      </w:pPr>
      <w:r w:rsidRPr="003B20F2">
        <w:rPr>
          <w:rFonts w:ascii="Arial" w:hAnsi="Arial" w:cs="Arial"/>
          <w:color w:val="000000"/>
          <w:sz w:val="22"/>
          <w:szCs w:val="22"/>
        </w:rPr>
        <w:t xml:space="preserve">To investigate how </w:t>
      </w:r>
      <w:r w:rsidR="001D064F" w:rsidRPr="003B20F2">
        <w:rPr>
          <w:rFonts w:ascii="Arial" w:hAnsi="Arial" w:cs="Arial"/>
          <w:color w:val="000000"/>
          <w:sz w:val="22"/>
          <w:szCs w:val="22"/>
        </w:rPr>
        <w:t xml:space="preserve">diet may impact </w:t>
      </w:r>
      <w:r w:rsidRPr="003B20F2">
        <w:rPr>
          <w:rFonts w:ascii="Arial" w:hAnsi="Arial" w:cs="Arial"/>
          <w:color w:val="000000"/>
          <w:sz w:val="22"/>
          <w:szCs w:val="22"/>
        </w:rPr>
        <w:t xml:space="preserve">the zebrafish gut microbiome diversity, composition, and relative abundance, </w:t>
      </w:r>
      <w:commentRangeStart w:id="63"/>
      <w:r w:rsidRPr="003B20F2">
        <w:rPr>
          <w:rFonts w:ascii="Arial" w:hAnsi="Arial" w:cs="Arial"/>
          <w:color w:val="000000"/>
          <w:sz w:val="22"/>
          <w:szCs w:val="22"/>
        </w:rPr>
        <w:t>we fed</w:t>
      </w:r>
      <w:commentRangeEnd w:id="63"/>
      <w:r w:rsidR="003B20F2">
        <w:rPr>
          <w:rStyle w:val="CommentReference"/>
        </w:rPr>
        <w:commentReference w:id="63"/>
      </w:r>
      <w:r w:rsidRPr="002F1B00">
        <w:rPr>
          <w:rFonts w:ascii="Arial" w:hAnsi="Arial" w:cs="Arial"/>
          <w:color w:val="000000"/>
          <w:sz w:val="22"/>
          <w:szCs w:val="22"/>
        </w:rPr>
        <w:t xml:space="preserve"> zebrafish one of three commonly used laboratory diets</w:t>
      </w:r>
      <w:r w:rsidR="00A72AB4" w:rsidRPr="002F1B00">
        <w:rPr>
          <w:rFonts w:ascii="Arial" w:hAnsi="Arial" w:cs="Arial"/>
          <w:color w:val="000000"/>
          <w:sz w:val="22"/>
          <w:szCs w:val="22"/>
        </w:rPr>
        <w:t xml:space="preserve"> (Gemma, Watts, and ZIRC; see Table in supplementary material). At 3 months of age, we</w:t>
      </w:r>
      <w:r w:rsidR="00BE4964" w:rsidRPr="002F1B00">
        <w:rPr>
          <w:rFonts w:ascii="Arial" w:hAnsi="Arial" w:cs="Arial"/>
          <w:color w:val="000000"/>
          <w:sz w:val="22"/>
          <w:szCs w:val="22"/>
        </w:rPr>
        <w:t xml:space="preserve"> collected fecal samples </w:t>
      </w:r>
      <w:r w:rsidR="00A72AB4" w:rsidRPr="002F1B00">
        <w:rPr>
          <w:rFonts w:ascii="Arial" w:hAnsi="Arial" w:cs="Arial"/>
          <w:color w:val="000000"/>
          <w:sz w:val="22"/>
          <w:szCs w:val="22"/>
        </w:rPr>
        <w:t xml:space="preserve">and </w:t>
      </w:r>
      <w:r w:rsidR="00BE4964" w:rsidRPr="002F1B00">
        <w:rPr>
          <w:rFonts w:ascii="Arial" w:hAnsi="Arial" w:cs="Arial"/>
          <w:color w:val="000000"/>
          <w:sz w:val="22"/>
          <w:szCs w:val="22"/>
        </w:rPr>
        <w:t>used 16S rRNA gene sequencing</w:t>
      </w:r>
      <w:r w:rsidR="00A72AB4" w:rsidRPr="002F1B00">
        <w:rPr>
          <w:rFonts w:ascii="Arial" w:hAnsi="Arial" w:cs="Arial"/>
          <w:color w:val="000000"/>
          <w:sz w:val="22"/>
          <w:szCs w:val="22"/>
        </w:rPr>
        <w:t xml:space="preserve"> to identify microbial taxa</w:t>
      </w:r>
      <w:r w:rsidR="00BE4964" w:rsidRPr="002F1B00">
        <w:rPr>
          <w:rFonts w:ascii="Arial" w:hAnsi="Arial" w:cs="Arial"/>
          <w:color w:val="000000"/>
          <w:sz w:val="22"/>
          <w:szCs w:val="22"/>
        </w:rPr>
        <w:t xml:space="preserve">. </w:t>
      </w:r>
      <w:commentRangeStart w:id="64"/>
      <w:r w:rsidR="00BE4964" w:rsidRPr="002F1B00">
        <w:rPr>
          <w:rFonts w:ascii="Arial" w:hAnsi="Arial" w:cs="Arial"/>
          <w:color w:val="000000"/>
          <w:sz w:val="22"/>
          <w:szCs w:val="22"/>
        </w:rPr>
        <w:t xml:space="preserve">Additionally, we measured weight, length, and body condition score to </w:t>
      </w:r>
      <w:r w:rsidR="00BE4964" w:rsidRPr="002F1B00">
        <w:rPr>
          <w:rFonts w:ascii="Arial" w:hAnsi="Arial" w:cs="Arial"/>
          <w:color w:val="000000"/>
          <w:sz w:val="22"/>
          <w:szCs w:val="22"/>
        </w:rPr>
        <w:lastRenderedPageBreak/>
        <w:t xml:space="preserve">assess how these diets may impact zebrafish physiology. Body condition score is a length normalized metric of weight </w:t>
      </w:r>
      <w:r w:rsidR="00BE4964" w:rsidRPr="002F1B00">
        <w:rPr>
          <w:rFonts w:ascii="Arial" w:hAnsi="Arial" w:cs="Arial"/>
          <w:sz w:val="22"/>
          <w:szCs w:val="22"/>
        </w:rPr>
        <w:t>(for equation, see Methods)</w:t>
      </w:r>
      <w:del w:id="65" w:author="Sharpton, Thomas" w:date="2022-09-28T14:52:00Z">
        <w:r w:rsidR="00BE4964" w:rsidRPr="002F1B00" w:rsidDel="002F1B00">
          <w:rPr>
            <w:rFonts w:ascii="Arial" w:hAnsi="Arial" w:cs="Arial"/>
            <w:color w:val="000000"/>
            <w:sz w:val="22"/>
            <w:szCs w:val="22"/>
          </w:rPr>
          <w:delText>,</w:delText>
        </w:r>
      </w:del>
      <w:r w:rsidR="00BE4964" w:rsidRPr="002F1B00">
        <w:rPr>
          <w:rFonts w:ascii="Arial" w:hAnsi="Arial" w:cs="Arial"/>
          <w:color w:val="000000"/>
          <w:sz w:val="22"/>
          <w:szCs w:val="22"/>
        </w:rPr>
        <w:t xml:space="preserve"> and </w:t>
      </w:r>
      <w:ins w:id="66" w:author="Sharpton, Thomas" w:date="2022-09-28T14:52:00Z">
        <w:r w:rsidR="002F1B00">
          <w:rPr>
            <w:rFonts w:ascii="Arial" w:hAnsi="Arial" w:cs="Arial"/>
            <w:color w:val="000000"/>
            <w:sz w:val="22"/>
            <w:szCs w:val="22"/>
          </w:rPr>
          <w:t xml:space="preserve">serves as </w:t>
        </w:r>
      </w:ins>
      <w:r w:rsidR="00BE4964" w:rsidRPr="002F1B00">
        <w:rPr>
          <w:rFonts w:ascii="Arial" w:hAnsi="Arial" w:cs="Arial"/>
          <w:color w:val="000000"/>
          <w:sz w:val="22"/>
          <w:szCs w:val="22"/>
        </w:rPr>
        <w:t>a general indicator of health in zebrafish</w:t>
      </w:r>
      <w:commentRangeEnd w:id="64"/>
      <w:r w:rsidR="002F1B00">
        <w:rPr>
          <w:rStyle w:val="CommentReference"/>
        </w:rPr>
        <w:commentReference w:id="64"/>
      </w:r>
      <w:r w:rsidR="00BE4964" w:rsidRPr="002F1B00">
        <w:rPr>
          <w:rFonts w:ascii="Arial" w:hAnsi="Arial" w:cs="Arial"/>
          <w:color w:val="000000"/>
          <w:sz w:val="22"/>
          <w:szCs w:val="22"/>
        </w:rPr>
        <w:t>.</w:t>
      </w:r>
      <w:r w:rsidR="00A72AB4" w:rsidRPr="002F1B00">
        <w:rPr>
          <w:rFonts w:ascii="Arial" w:hAnsi="Arial" w:cs="Arial"/>
          <w:color w:val="000000"/>
          <w:sz w:val="22"/>
          <w:szCs w:val="22"/>
        </w:rPr>
        <w:t xml:space="preserve"> </w:t>
      </w:r>
    </w:p>
    <w:p w14:paraId="2338DF3C" w14:textId="77777777" w:rsidR="00F37F34" w:rsidRPr="002F1B00" w:rsidRDefault="00F37F34" w:rsidP="00451272">
      <w:pPr>
        <w:spacing w:line="276" w:lineRule="auto"/>
        <w:rPr>
          <w:rFonts w:ascii="Arial" w:hAnsi="Arial" w:cs="Arial"/>
          <w:color w:val="000000"/>
          <w:sz w:val="22"/>
          <w:szCs w:val="22"/>
        </w:rPr>
      </w:pPr>
    </w:p>
    <w:p w14:paraId="51D36D77" w14:textId="17EBA2BC" w:rsidR="00B24FF4" w:rsidRDefault="00A72AB4" w:rsidP="00451272">
      <w:pPr>
        <w:spacing w:line="276" w:lineRule="auto"/>
        <w:rPr>
          <w:ins w:id="67" w:author="Sharpton, Thomas" w:date="2022-09-28T15:08:00Z"/>
          <w:rFonts w:ascii="Arial" w:hAnsi="Arial" w:cs="Arial"/>
          <w:color w:val="000000"/>
          <w:sz w:val="22"/>
          <w:szCs w:val="22"/>
        </w:rPr>
      </w:pPr>
      <w:del w:id="68" w:author="Sharpton, Thomas" w:date="2022-09-28T14:52:00Z">
        <w:r w:rsidRPr="002F1B00" w:rsidDel="002F1B00">
          <w:rPr>
            <w:rFonts w:ascii="Arial" w:hAnsi="Arial" w:cs="Arial"/>
            <w:color w:val="000000"/>
            <w:sz w:val="22"/>
            <w:szCs w:val="22"/>
          </w:rPr>
          <w:delText>Briefly, t</w:delText>
        </w:r>
        <w:r w:rsidR="00003769" w:rsidRPr="002F1B00" w:rsidDel="002F1B00">
          <w:rPr>
            <w:rFonts w:ascii="Arial" w:hAnsi="Arial" w:cs="Arial"/>
            <w:color w:val="000000"/>
            <w:sz w:val="22"/>
            <w:szCs w:val="22"/>
          </w:rPr>
          <w:delText>o</w:delText>
        </w:r>
      </w:del>
      <w:ins w:id="69" w:author="Sharpton, Thomas" w:date="2022-09-28T14:52:00Z">
        <w:r w:rsidR="002F1B00">
          <w:rPr>
            <w:rFonts w:ascii="Arial" w:hAnsi="Arial" w:cs="Arial"/>
            <w:color w:val="000000"/>
            <w:sz w:val="22"/>
            <w:szCs w:val="22"/>
          </w:rPr>
          <w:t>We first</w:t>
        </w:r>
      </w:ins>
      <w:r w:rsidR="00003769" w:rsidRPr="002F1B00">
        <w:rPr>
          <w:rFonts w:ascii="Arial" w:hAnsi="Arial" w:cs="Arial"/>
          <w:color w:val="000000"/>
          <w:sz w:val="22"/>
          <w:szCs w:val="22"/>
        </w:rPr>
        <w:t xml:space="preserve"> determine</w:t>
      </w:r>
      <w:ins w:id="70" w:author="Sharpton, Thomas" w:date="2022-09-28T14:52:00Z">
        <w:r w:rsidR="002F1B00">
          <w:rPr>
            <w:rFonts w:ascii="Arial" w:hAnsi="Arial" w:cs="Arial"/>
            <w:color w:val="000000"/>
            <w:sz w:val="22"/>
            <w:szCs w:val="22"/>
          </w:rPr>
          <w:t>d</w:t>
        </w:r>
      </w:ins>
      <w:r w:rsidR="00003769" w:rsidRPr="002F1B00">
        <w:rPr>
          <w:rFonts w:ascii="Arial" w:hAnsi="Arial" w:cs="Arial"/>
          <w:color w:val="000000"/>
          <w:sz w:val="22"/>
          <w:szCs w:val="22"/>
        </w:rPr>
        <w:t xml:space="preserve"> if </w:t>
      </w:r>
      <w:r w:rsidR="00BE4964" w:rsidRPr="002F1B00">
        <w:rPr>
          <w:rFonts w:ascii="Arial" w:hAnsi="Arial" w:cs="Arial"/>
          <w:color w:val="000000"/>
          <w:sz w:val="22"/>
          <w:szCs w:val="22"/>
        </w:rPr>
        <w:t>physiology</w:t>
      </w:r>
      <w:ins w:id="71" w:author="Sharpton, Thomas" w:date="2022-09-28T14:53:00Z">
        <w:r w:rsidR="002F1B00">
          <w:rPr>
            <w:rFonts w:ascii="Arial" w:hAnsi="Arial" w:cs="Arial"/>
            <w:color w:val="000000"/>
            <w:sz w:val="22"/>
            <w:szCs w:val="22"/>
          </w:rPr>
          <w:t>, represented here by weight and body condition score,</w:t>
        </w:r>
      </w:ins>
      <w:r w:rsidR="00003769" w:rsidRPr="002F1B00">
        <w:rPr>
          <w:rFonts w:ascii="Arial" w:hAnsi="Arial" w:cs="Arial"/>
          <w:color w:val="000000"/>
          <w:sz w:val="22"/>
          <w:szCs w:val="22"/>
        </w:rPr>
        <w:t xml:space="preserve"> differ</w:t>
      </w:r>
      <w:r w:rsidR="00BE4964" w:rsidRPr="002F1B00">
        <w:rPr>
          <w:rFonts w:ascii="Arial" w:hAnsi="Arial" w:cs="Arial"/>
          <w:color w:val="000000"/>
          <w:sz w:val="22"/>
          <w:szCs w:val="22"/>
        </w:rPr>
        <w:t>ed</w:t>
      </w:r>
      <w:r w:rsidR="00003769" w:rsidRPr="002F1B00">
        <w:rPr>
          <w:rFonts w:ascii="Arial" w:hAnsi="Arial" w:cs="Arial"/>
          <w:color w:val="000000"/>
          <w:sz w:val="22"/>
          <w:szCs w:val="22"/>
        </w:rPr>
        <w:t xml:space="preserve"> between diets</w:t>
      </w:r>
      <w:ins w:id="72" w:author="Sharpton, Thomas" w:date="2022-09-28T14:52:00Z">
        <w:r w:rsidR="002F1B00">
          <w:rPr>
            <w:rFonts w:ascii="Arial" w:hAnsi="Arial" w:cs="Arial"/>
            <w:color w:val="000000"/>
            <w:sz w:val="22"/>
            <w:szCs w:val="22"/>
          </w:rPr>
          <w:t xml:space="preserve">. </w:t>
        </w:r>
      </w:ins>
      <w:commentRangeStart w:id="73"/>
      <w:r w:rsidR="00003769" w:rsidRPr="002F1B00">
        <w:rPr>
          <w:rFonts w:ascii="Arial" w:hAnsi="Arial" w:cs="Arial"/>
          <w:color w:val="000000"/>
          <w:sz w:val="22"/>
          <w:szCs w:val="22"/>
        </w:rPr>
        <w:t xml:space="preserve">, we used </w:t>
      </w:r>
      <w:r w:rsidR="00C14D45" w:rsidRPr="002F1B00">
        <w:rPr>
          <w:rFonts w:ascii="Arial" w:hAnsi="Arial" w:cs="Arial"/>
          <w:color w:val="000000"/>
          <w:sz w:val="22"/>
          <w:szCs w:val="22"/>
        </w:rPr>
        <w:t xml:space="preserve">Wilcoxon </w:t>
      </w:r>
      <w:r w:rsidR="00FB1CD9" w:rsidRPr="002F1B00">
        <w:rPr>
          <w:rFonts w:ascii="Arial" w:hAnsi="Arial" w:cs="Arial"/>
          <w:color w:val="000000"/>
          <w:sz w:val="22"/>
          <w:szCs w:val="22"/>
        </w:rPr>
        <w:t>Signed-Ranks T</w:t>
      </w:r>
      <w:r w:rsidR="00C14D45" w:rsidRPr="002F1B00">
        <w:rPr>
          <w:rFonts w:ascii="Arial" w:hAnsi="Arial" w:cs="Arial"/>
          <w:color w:val="000000"/>
          <w:sz w:val="22"/>
          <w:szCs w:val="22"/>
        </w:rPr>
        <w:t>ests</w:t>
      </w:r>
      <w:r w:rsidR="00003769" w:rsidRPr="002F1B00">
        <w:rPr>
          <w:rFonts w:ascii="Arial" w:hAnsi="Arial" w:cs="Arial"/>
          <w:color w:val="000000"/>
          <w:sz w:val="22"/>
          <w:szCs w:val="22"/>
        </w:rPr>
        <w:t xml:space="preserve"> to identify parameters that best explained the variation in weight and body condition score</w:t>
      </w:r>
      <w:commentRangeEnd w:id="73"/>
      <w:r w:rsidR="002F1B00">
        <w:rPr>
          <w:rStyle w:val="CommentReference"/>
        </w:rPr>
        <w:commentReference w:id="73"/>
      </w:r>
      <w:r w:rsidR="00003769" w:rsidRPr="002F1B00">
        <w:rPr>
          <w:rFonts w:ascii="Arial" w:hAnsi="Arial" w:cs="Arial"/>
          <w:color w:val="000000"/>
          <w:sz w:val="22"/>
          <w:szCs w:val="22"/>
        </w:rPr>
        <w:t xml:space="preserve">. </w:t>
      </w:r>
      <w:del w:id="74" w:author="Sharpton, Thomas" w:date="2022-09-28T14:53:00Z">
        <w:r w:rsidR="00003769" w:rsidRPr="002F1B00" w:rsidDel="002F1B00">
          <w:rPr>
            <w:rFonts w:ascii="Arial" w:hAnsi="Arial" w:cs="Arial"/>
            <w:color w:val="000000"/>
            <w:sz w:val="22"/>
            <w:szCs w:val="22"/>
          </w:rPr>
          <w:delText>We find that</w:delText>
        </w:r>
      </w:del>
      <w:ins w:id="75" w:author="Sharpton, Thomas" w:date="2022-09-28T14:53:00Z">
        <w:r w:rsidR="002F1B00">
          <w:rPr>
            <w:rFonts w:ascii="Arial" w:hAnsi="Arial" w:cs="Arial"/>
            <w:color w:val="000000"/>
            <w:sz w:val="22"/>
            <w:szCs w:val="22"/>
          </w:rPr>
          <w:t>Wilcoxon Signed-Rank Tests found that</w:t>
        </w:r>
      </w:ins>
      <w:r w:rsidR="00003769" w:rsidRPr="002F1B00">
        <w:rPr>
          <w:rFonts w:ascii="Arial" w:hAnsi="Arial" w:cs="Arial"/>
          <w:color w:val="000000"/>
          <w:sz w:val="22"/>
          <w:szCs w:val="22"/>
        </w:rPr>
        <w:t xml:space="preserve"> diet and sex significantly associated with weight and body condition. Female fish had higher weight and body condition scores compared to males</w:t>
      </w:r>
      <w:r w:rsidR="00FB1CD9" w:rsidRPr="002F1B00">
        <w:rPr>
          <w:rFonts w:ascii="Arial" w:hAnsi="Arial" w:cs="Arial"/>
          <w:color w:val="000000"/>
          <w:sz w:val="22"/>
          <w:szCs w:val="22"/>
        </w:rPr>
        <w:t xml:space="preserve"> (Z = 1,505, P &lt; 0.001; Table S1.1)</w:t>
      </w:r>
      <w:r w:rsidR="00003769" w:rsidRPr="002F1B00">
        <w:rPr>
          <w:rFonts w:ascii="Arial" w:hAnsi="Arial" w:cs="Arial"/>
          <w:color w:val="000000"/>
          <w:sz w:val="22"/>
          <w:szCs w:val="22"/>
        </w:rPr>
        <w:t xml:space="preserve">. </w:t>
      </w:r>
      <w:commentRangeStart w:id="76"/>
      <w:ins w:id="77" w:author="Sharpton, Thomas" w:date="2022-09-28T14:55:00Z">
        <w:r w:rsidR="002F1B00">
          <w:rPr>
            <w:rFonts w:ascii="Arial" w:hAnsi="Arial" w:cs="Arial"/>
            <w:color w:val="000000"/>
            <w:sz w:val="22"/>
            <w:szCs w:val="22"/>
          </w:rPr>
          <w:t xml:space="preserve">The </w:t>
        </w:r>
      </w:ins>
      <w:r w:rsidR="00003769" w:rsidRPr="002F1B00">
        <w:rPr>
          <w:rFonts w:ascii="Arial" w:hAnsi="Arial" w:cs="Arial"/>
          <w:color w:val="000000"/>
          <w:sz w:val="22"/>
          <w:szCs w:val="22"/>
        </w:rPr>
        <w:t xml:space="preserve">ZIRC </w:t>
      </w:r>
      <w:ins w:id="78" w:author="Sharpton, Thomas" w:date="2022-09-28T14:55:00Z">
        <w:r w:rsidR="002F1B00">
          <w:rPr>
            <w:rFonts w:ascii="Arial" w:hAnsi="Arial" w:cs="Arial"/>
            <w:color w:val="000000"/>
            <w:sz w:val="22"/>
            <w:szCs w:val="22"/>
          </w:rPr>
          <w:t xml:space="preserve">diet </w:t>
        </w:r>
      </w:ins>
      <w:commentRangeEnd w:id="76"/>
      <w:ins w:id="79" w:author="Sharpton, Thomas" w:date="2022-09-28T14:56:00Z">
        <w:r w:rsidR="002F1B00">
          <w:rPr>
            <w:rStyle w:val="CommentReference"/>
          </w:rPr>
          <w:commentReference w:id="76"/>
        </w:r>
      </w:ins>
      <w:r w:rsidR="00003769" w:rsidRPr="002F1B00">
        <w:rPr>
          <w:rFonts w:ascii="Arial" w:hAnsi="Arial" w:cs="Arial"/>
          <w:color w:val="000000"/>
          <w:sz w:val="22"/>
          <w:szCs w:val="22"/>
        </w:rPr>
        <w:t xml:space="preserve">had the highest mean body condition score compared to </w:t>
      </w:r>
      <w:ins w:id="80" w:author="Sharpton, Thomas" w:date="2022-09-28T14:56:00Z">
        <w:r w:rsidR="004A40E9">
          <w:rPr>
            <w:rFonts w:ascii="Arial" w:hAnsi="Arial" w:cs="Arial"/>
            <w:color w:val="000000"/>
            <w:sz w:val="22"/>
            <w:szCs w:val="22"/>
          </w:rPr>
          <w:t xml:space="preserve">the </w:t>
        </w:r>
      </w:ins>
      <w:r w:rsidR="00003769" w:rsidRPr="002F1B00">
        <w:rPr>
          <w:rFonts w:ascii="Arial" w:hAnsi="Arial" w:cs="Arial"/>
          <w:color w:val="000000"/>
          <w:sz w:val="22"/>
          <w:szCs w:val="22"/>
        </w:rPr>
        <w:t xml:space="preserve">Gemma </w:t>
      </w:r>
      <w:ins w:id="81" w:author="Sharpton, Thomas" w:date="2022-09-28T14:56:00Z">
        <w:r w:rsidR="004A40E9">
          <w:rPr>
            <w:rFonts w:ascii="Arial" w:hAnsi="Arial" w:cs="Arial"/>
            <w:color w:val="000000"/>
            <w:sz w:val="22"/>
            <w:szCs w:val="22"/>
          </w:rPr>
          <w:t>(</w:t>
        </w:r>
        <w:r w:rsidR="004A40E9" w:rsidRPr="002F1B00">
          <w:rPr>
            <w:rFonts w:ascii="Arial" w:hAnsi="Arial" w:cs="Arial"/>
            <w:color w:val="000000"/>
            <w:sz w:val="22"/>
            <w:szCs w:val="22"/>
          </w:rPr>
          <w:t>Z = 301</w:t>
        </w:r>
        <w:r w:rsidR="004A40E9">
          <w:rPr>
            <w:rFonts w:ascii="Arial" w:hAnsi="Arial" w:cs="Arial"/>
            <w:color w:val="000000"/>
            <w:sz w:val="22"/>
            <w:szCs w:val="22"/>
          </w:rPr>
          <w:t xml:space="preserve">, P = 0.44) </w:t>
        </w:r>
      </w:ins>
      <w:r w:rsidR="00003769" w:rsidRPr="002F1B00">
        <w:rPr>
          <w:rFonts w:ascii="Arial" w:hAnsi="Arial" w:cs="Arial"/>
          <w:color w:val="000000"/>
          <w:sz w:val="22"/>
          <w:szCs w:val="22"/>
        </w:rPr>
        <w:t>and Watts</w:t>
      </w:r>
      <w:r w:rsidR="00FB1CD9" w:rsidRPr="002F1B00">
        <w:rPr>
          <w:rFonts w:ascii="Arial" w:hAnsi="Arial" w:cs="Arial"/>
          <w:color w:val="000000"/>
          <w:sz w:val="22"/>
          <w:szCs w:val="22"/>
        </w:rPr>
        <w:t xml:space="preserve"> </w:t>
      </w:r>
      <w:ins w:id="82" w:author="Sharpton, Thomas" w:date="2022-09-28T14:56:00Z">
        <w:r w:rsidR="004A40E9">
          <w:rPr>
            <w:rFonts w:ascii="Arial" w:hAnsi="Arial" w:cs="Arial"/>
            <w:color w:val="000000"/>
            <w:sz w:val="22"/>
            <w:szCs w:val="22"/>
          </w:rPr>
          <w:t xml:space="preserve">diets </w:t>
        </w:r>
      </w:ins>
      <w:r w:rsidR="00FB1CD9" w:rsidRPr="002F1B00">
        <w:rPr>
          <w:rFonts w:ascii="Arial" w:hAnsi="Arial" w:cs="Arial"/>
          <w:color w:val="000000"/>
          <w:sz w:val="22"/>
          <w:szCs w:val="22"/>
        </w:rPr>
        <w:t>(</w:t>
      </w:r>
      <w:del w:id="83" w:author="Sharpton, Thomas" w:date="2022-09-28T14:56:00Z">
        <w:r w:rsidR="00FB1CD9" w:rsidRPr="002F1B00" w:rsidDel="004A40E9">
          <w:rPr>
            <w:rFonts w:ascii="Arial" w:hAnsi="Arial" w:cs="Arial"/>
            <w:color w:val="000000"/>
            <w:sz w:val="22"/>
            <w:szCs w:val="22"/>
          </w:rPr>
          <w:delText xml:space="preserve">Z = 301 and </w:delText>
        </w:r>
      </w:del>
      <w:r w:rsidR="00FB1CD9" w:rsidRPr="002F1B00">
        <w:rPr>
          <w:rFonts w:ascii="Arial" w:hAnsi="Arial" w:cs="Arial"/>
          <w:color w:val="000000"/>
          <w:sz w:val="22"/>
          <w:szCs w:val="22"/>
        </w:rPr>
        <w:t xml:space="preserve">225, </w:t>
      </w:r>
      <w:del w:id="84" w:author="Sharpton, Thomas" w:date="2022-09-28T14:56:00Z">
        <w:r w:rsidR="00FB1CD9" w:rsidRPr="002F1B00" w:rsidDel="004A40E9">
          <w:rPr>
            <w:rFonts w:ascii="Arial" w:hAnsi="Arial" w:cs="Arial"/>
            <w:color w:val="000000"/>
            <w:sz w:val="22"/>
            <w:szCs w:val="22"/>
          </w:rPr>
          <w:delText xml:space="preserve">P = 0.44 and </w:delText>
        </w:r>
      </w:del>
      <w:r w:rsidR="00FB1CD9" w:rsidRPr="002F1B00">
        <w:rPr>
          <w:rFonts w:ascii="Arial" w:hAnsi="Arial" w:cs="Arial"/>
          <w:color w:val="000000"/>
          <w:sz w:val="22"/>
          <w:szCs w:val="22"/>
        </w:rPr>
        <w:t xml:space="preserve">0.006, </w:t>
      </w:r>
      <w:del w:id="85" w:author="Sharpton, Thomas" w:date="2022-09-28T14:57:00Z">
        <w:r w:rsidR="00FB1CD9" w:rsidRPr="002F1B00" w:rsidDel="004A40E9">
          <w:rPr>
            <w:rFonts w:ascii="Arial" w:hAnsi="Arial" w:cs="Arial"/>
            <w:color w:val="000000"/>
            <w:sz w:val="22"/>
            <w:szCs w:val="22"/>
          </w:rPr>
          <w:delText xml:space="preserve">respectively; </w:delText>
        </w:r>
      </w:del>
      <w:r w:rsidR="00FB1CD9" w:rsidRPr="002F1B00">
        <w:rPr>
          <w:rFonts w:ascii="Arial" w:hAnsi="Arial" w:cs="Arial"/>
          <w:color w:val="000000"/>
          <w:sz w:val="22"/>
          <w:szCs w:val="22"/>
        </w:rPr>
        <w:t>Table S1.1.1)</w:t>
      </w:r>
      <w:r w:rsidR="00003769" w:rsidRPr="002F1B00">
        <w:rPr>
          <w:rFonts w:ascii="Arial" w:hAnsi="Arial" w:cs="Arial"/>
          <w:color w:val="000000"/>
          <w:sz w:val="22"/>
          <w:szCs w:val="22"/>
        </w:rPr>
        <w:t>.</w:t>
      </w:r>
      <w:r w:rsidR="00D7462E" w:rsidRPr="002F1B00">
        <w:rPr>
          <w:rFonts w:ascii="Arial" w:hAnsi="Arial" w:cs="Arial"/>
          <w:color w:val="000000"/>
          <w:sz w:val="22"/>
          <w:szCs w:val="22"/>
        </w:rPr>
        <w:t xml:space="preserve"> </w:t>
      </w:r>
      <w:ins w:id="86" w:author="Sharpton, Thomas" w:date="2022-09-28T14:57:00Z">
        <w:r w:rsidR="004A40E9">
          <w:rPr>
            <w:rFonts w:ascii="Arial" w:hAnsi="Arial" w:cs="Arial"/>
            <w:color w:val="000000"/>
            <w:sz w:val="22"/>
            <w:szCs w:val="22"/>
          </w:rPr>
          <w:t xml:space="preserve">Fish fed the </w:t>
        </w:r>
      </w:ins>
      <w:r w:rsidR="00D7462E" w:rsidRPr="002F1B00">
        <w:rPr>
          <w:rFonts w:ascii="Arial" w:hAnsi="Arial" w:cs="Arial"/>
          <w:color w:val="000000"/>
          <w:sz w:val="22"/>
          <w:szCs w:val="22"/>
        </w:rPr>
        <w:t xml:space="preserve">Gemma and Watts </w:t>
      </w:r>
      <w:ins w:id="87" w:author="Sharpton, Thomas" w:date="2022-09-28T14:57:00Z">
        <w:r w:rsidR="004A40E9">
          <w:rPr>
            <w:rFonts w:ascii="Arial" w:hAnsi="Arial" w:cs="Arial"/>
            <w:color w:val="000000"/>
            <w:sz w:val="22"/>
            <w:szCs w:val="22"/>
          </w:rPr>
          <w:t xml:space="preserve">diets did not significantly differ from one another in terms of </w:t>
        </w:r>
      </w:ins>
      <w:del w:id="88" w:author="Sharpton, Thomas" w:date="2022-09-28T14:57:00Z">
        <w:r w:rsidR="00D7462E" w:rsidRPr="002F1B00" w:rsidDel="004A40E9">
          <w:rPr>
            <w:rFonts w:ascii="Arial" w:hAnsi="Arial" w:cs="Arial"/>
            <w:color w:val="000000"/>
            <w:sz w:val="22"/>
            <w:szCs w:val="22"/>
          </w:rPr>
          <w:delText xml:space="preserve">fed fish </w:delText>
        </w:r>
      </w:del>
      <w:r w:rsidR="00D7462E" w:rsidRPr="002F1B00">
        <w:rPr>
          <w:rFonts w:ascii="Arial" w:hAnsi="Arial" w:cs="Arial"/>
          <w:color w:val="000000"/>
          <w:sz w:val="22"/>
          <w:szCs w:val="22"/>
        </w:rPr>
        <w:t>weight and body condition scores</w:t>
      </w:r>
      <w:del w:id="89" w:author="Sharpton, Thomas" w:date="2022-09-28T14:57:00Z">
        <w:r w:rsidR="00D7462E" w:rsidRPr="002F1B00" w:rsidDel="004A40E9">
          <w:rPr>
            <w:rFonts w:ascii="Arial" w:hAnsi="Arial" w:cs="Arial"/>
            <w:color w:val="000000"/>
            <w:sz w:val="22"/>
            <w:szCs w:val="22"/>
          </w:rPr>
          <w:delText xml:space="preserve"> did not significantly differ</w:delText>
        </w:r>
        <w:r w:rsidR="003C3773" w:rsidRPr="002F1B00" w:rsidDel="004A40E9">
          <w:rPr>
            <w:rFonts w:ascii="Arial" w:hAnsi="Arial" w:cs="Arial"/>
            <w:color w:val="000000"/>
            <w:sz w:val="22"/>
            <w:szCs w:val="22"/>
          </w:rPr>
          <w:delText xml:space="preserve"> from each other</w:delText>
        </w:r>
      </w:del>
      <w:r w:rsidR="00D7462E" w:rsidRPr="002F1B00">
        <w:rPr>
          <w:rFonts w:ascii="Arial" w:hAnsi="Arial" w:cs="Arial"/>
          <w:color w:val="000000"/>
          <w:sz w:val="22"/>
          <w:szCs w:val="22"/>
        </w:rPr>
        <w:t>.</w:t>
      </w:r>
      <w:r w:rsidR="00003769" w:rsidRPr="002F1B00">
        <w:rPr>
          <w:rFonts w:ascii="Arial" w:hAnsi="Arial" w:cs="Arial"/>
          <w:color w:val="000000"/>
          <w:sz w:val="22"/>
          <w:szCs w:val="22"/>
        </w:rPr>
        <w:t xml:space="preserve"> We did not observe a significant interaction between diet and sex on </w:t>
      </w:r>
      <w:r w:rsidR="00531923" w:rsidRPr="002F1B00">
        <w:rPr>
          <w:rFonts w:ascii="Arial" w:hAnsi="Arial" w:cs="Arial"/>
          <w:color w:val="000000"/>
          <w:sz w:val="22"/>
          <w:szCs w:val="22"/>
        </w:rPr>
        <w:t xml:space="preserve">weight and </w:t>
      </w:r>
      <w:r w:rsidR="00003769" w:rsidRPr="002F1B00">
        <w:rPr>
          <w:rFonts w:ascii="Arial" w:hAnsi="Arial" w:cs="Arial"/>
          <w:color w:val="000000"/>
          <w:sz w:val="22"/>
          <w:szCs w:val="22"/>
        </w:rPr>
        <w:t xml:space="preserve">body condition score. </w:t>
      </w:r>
      <w:r w:rsidR="00DE4B7A" w:rsidRPr="002F1B00">
        <w:rPr>
          <w:rFonts w:ascii="Arial" w:hAnsi="Arial" w:cs="Arial"/>
          <w:color w:val="000000"/>
          <w:sz w:val="22"/>
          <w:szCs w:val="22"/>
        </w:rPr>
        <w:t>Collectively,</w:t>
      </w:r>
      <w:r w:rsidR="00E63B0E" w:rsidRPr="002F1B00">
        <w:rPr>
          <w:rFonts w:ascii="Arial" w:hAnsi="Arial" w:cs="Arial"/>
          <w:color w:val="000000"/>
          <w:sz w:val="22"/>
          <w:szCs w:val="22"/>
        </w:rPr>
        <w:t xml:space="preserve"> results indicate that </w:t>
      </w:r>
      <w:commentRangeStart w:id="90"/>
      <w:r w:rsidR="00E63B0E" w:rsidRPr="002F1B00">
        <w:rPr>
          <w:rFonts w:ascii="Arial" w:hAnsi="Arial" w:cs="Arial"/>
          <w:color w:val="000000"/>
          <w:sz w:val="22"/>
          <w:szCs w:val="22"/>
        </w:rPr>
        <w:t>diet has an effect on physiology</w:t>
      </w:r>
      <w:commentRangeEnd w:id="90"/>
      <w:r w:rsidR="004A40E9">
        <w:rPr>
          <w:rStyle w:val="CommentReference"/>
        </w:rPr>
        <w:commentReference w:id="90"/>
      </w:r>
      <w:r w:rsidR="00E63B0E" w:rsidRPr="002F1B00">
        <w:rPr>
          <w:rFonts w:ascii="Arial" w:hAnsi="Arial" w:cs="Arial"/>
          <w:color w:val="000000"/>
          <w:sz w:val="22"/>
          <w:szCs w:val="22"/>
        </w:rPr>
        <w:t>.</w:t>
      </w:r>
      <w:r w:rsidR="001020FC" w:rsidRPr="002F1B00">
        <w:rPr>
          <w:rFonts w:ascii="Arial" w:hAnsi="Arial" w:cs="Arial"/>
          <w:sz w:val="22"/>
          <w:szCs w:val="22"/>
        </w:rPr>
        <w:br/>
      </w:r>
      <w:r w:rsidR="001020FC" w:rsidRPr="002F1B00">
        <w:rPr>
          <w:rFonts w:ascii="Arial" w:hAnsi="Arial" w:cs="Arial"/>
          <w:sz w:val="22"/>
          <w:szCs w:val="22"/>
        </w:rPr>
        <w:br/>
      </w:r>
      <w:r w:rsidR="001020FC" w:rsidRPr="002F1B00">
        <w:rPr>
          <w:rFonts w:ascii="Arial" w:hAnsi="Arial" w:cs="Arial"/>
          <w:color w:val="000000"/>
          <w:sz w:val="22"/>
          <w:szCs w:val="22"/>
        </w:rPr>
        <w:t xml:space="preserve">Next, we asked if diet associated with gut microbiome </w:t>
      </w:r>
      <w:r w:rsidR="0074056A" w:rsidRPr="002F1B00">
        <w:rPr>
          <w:rFonts w:ascii="Arial" w:hAnsi="Arial" w:cs="Arial"/>
          <w:color w:val="000000"/>
          <w:sz w:val="22"/>
          <w:szCs w:val="22"/>
        </w:rPr>
        <w:t>diversity and composition</w:t>
      </w:r>
      <w:r w:rsidR="001020FC" w:rsidRPr="002F1B00">
        <w:rPr>
          <w:rFonts w:ascii="Arial" w:hAnsi="Arial" w:cs="Arial"/>
          <w:color w:val="000000"/>
          <w:sz w:val="22"/>
          <w:szCs w:val="22"/>
        </w:rPr>
        <w:t xml:space="preserve">. </w:t>
      </w:r>
      <w:del w:id="91" w:author="Sharpton, Thomas" w:date="2022-09-28T15:03:00Z">
        <w:r w:rsidR="00A74F66" w:rsidRPr="002F1B00" w:rsidDel="00417FA3">
          <w:rPr>
            <w:rFonts w:ascii="Arial" w:hAnsi="Arial" w:cs="Arial"/>
            <w:color w:val="000000"/>
            <w:sz w:val="22"/>
            <w:szCs w:val="22"/>
          </w:rPr>
          <w:delText xml:space="preserve">To assess microbiome </w:delText>
        </w:r>
        <w:r w:rsidR="00A92F9D" w:rsidRPr="002F1B00" w:rsidDel="00417FA3">
          <w:rPr>
            <w:rFonts w:ascii="Arial" w:hAnsi="Arial" w:cs="Arial"/>
            <w:color w:val="000000"/>
            <w:sz w:val="22"/>
            <w:szCs w:val="22"/>
          </w:rPr>
          <w:delText>diversity</w:delText>
        </w:r>
      </w:del>
      <w:ins w:id="92" w:author="Sharpton, Thomas" w:date="2022-09-28T15:03:00Z">
        <w:r w:rsidR="00417FA3">
          <w:rPr>
            <w:rFonts w:ascii="Arial" w:hAnsi="Arial" w:cs="Arial"/>
            <w:color w:val="000000"/>
            <w:sz w:val="22"/>
            <w:szCs w:val="22"/>
          </w:rPr>
          <w:t>First</w:t>
        </w:r>
      </w:ins>
      <w:r w:rsidR="00A74F66" w:rsidRPr="002F1B00">
        <w:rPr>
          <w:rFonts w:ascii="Arial" w:hAnsi="Arial" w:cs="Arial"/>
          <w:color w:val="000000"/>
          <w:sz w:val="22"/>
          <w:szCs w:val="22"/>
        </w:rPr>
        <w:t xml:space="preserve">, we </w:t>
      </w:r>
      <w:r w:rsidR="007E4FD9" w:rsidRPr="002F1B00">
        <w:rPr>
          <w:rFonts w:ascii="Arial" w:hAnsi="Arial" w:cs="Arial"/>
          <w:color w:val="000000"/>
          <w:sz w:val="22"/>
          <w:szCs w:val="22"/>
        </w:rPr>
        <w:t>built</w:t>
      </w:r>
      <w:r w:rsidR="00A74F66" w:rsidRPr="002F1B00">
        <w:rPr>
          <w:rFonts w:ascii="Arial" w:hAnsi="Arial" w:cs="Arial"/>
          <w:color w:val="000000"/>
          <w:sz w:val="22"/>
          <w:szCs w:val="22"/>
        </w:rPr>
        <w:t xml:space="preserve"> </w:t>
      </w:r>
      <w:r w:rsidR="00A92F9D" w:rsidRPr="002F1B00">
        <w:rPr>
          <w:rFonts w:ascii="Arial" w:hAnsi="Arial" w:cs="Arial"/>
          <w:color w:val="000000"/>
          <w:sz w:val="22"/>
          <w:szCs w:val="22"/>
        </w:rPr>
        <w:t>generalized linear models (GLM)</w:t>
      </w:r>
      <w:r w:rsidR="00C15FE7" w:rsidRPr="002F1B00">
        <w:rPr>
          <w:rFonts w:ascii="Arial" w:hAnsi="Arial" w:cs="Arial"/>
          <w:color w:val="000000"/>
          <w:sz w:val="22"/>
          <w:szCs w:val="22"/>
        </w:rPr>
        <w:t xml:space="preserve"> </w:t>
      </w:r>
      <w:r w:rsidR="00A74F66" w:rsidRPr="002F1B00">
        <w:rPr>
          <w:rFonts w:ascii="Arial" w:hAnsi="Arial" w:cs="Arial"/>
          <w:color w:val="000000"/>
          <w:sz w:val="22"/>
          <w:szCs w:val="22"/>
        </w:rPr>
        <w:t xml:space="preserve">to </w:t>
      </w:r>
      <w:del w:id="93" w:author="Sharpton, Thomas" w:date="2022-09-28T15:03:00Z">
        <w:r w:rsidR="00A74F66" w:rsidRPr="002F1B00" w:rsidDel="00417FA3">
          <w:rPr>
            <w:rFonts w:ascii="Arial" w:hAnsi="Arial" w:cs="Arial"/>
            <w:color w:val="000000"/>
            <w:sz w:val="22"/>
            <w:szCs w:val="22"/>
          </w:rPr>
          <w:delText xml:space="preserve">identify </w:delText>
        </w:r>
      </w:del>
      <w:ins w:id="94" w:author="Sharpton, Thomas" w:date="2022-09-28T15:03:00Z">
        <w:r w:rsidR="00417FA3">
          <w:rPr>
            <w:rFonts w:ascii="Arial" w:hAnsi="Arial" w:cs="Arial"/>
            <w:color w:val="000000"/>
            <w:sz w:val="22"/>
            <w:szCs w:val="22"/>
          </w:rPr>
          <w:t>determine</w:t>
        </w:r>
        <w:r w:rsidR="00417FA3" w:rsidRPr="002F1B00">
          <w:rPr>
            <w:rFonts w:ascii="Arial" w:hAnsi="Arial" w:cs="Arial"/>
            <w:color w:val="000000"/>
            <w:sz w:val="22"/>
            <w:szCs w:val="22"/>
          </w:rPr>
          <w:t xml:space="preserve"> </w:t>
        </w:r>
      </w:ins>
      <w:r w:rsidR="00A74F66" w:rsidRPr="002F1B00">
        <w:rPr>
          <w:rFonts w:ascii="Arial" w:hAnsi="Arial" w:cs="Arial"/>
          <w:color w:val="000000"/>
          <w:sz w:val="22"/>
          <w:szCs w:val="22"/>
        </w:rPr>
        <w:t xml:space="preserve">if diet associated with variation in </w:t>
      </w:r>
      <w:ins w:id="95" w:author="Sharpton, Thomas" w:date="2022-09-28T15:04:00Z">
        <w:r w:rsidR="00417FA3">
          <w:rPr>
            <w:rFonts w:ascii="Arial" w:hAnsi="Arial" w:cs="Arial"/>
            <w:color w:val="000000"/>
            <w:sz w:val="22"/>
            <w:szCs w:val="22"/>
          </w:rPr>
          <w:t>one of three measures of microbiome alpha-diversity:</w:t>
        </w:r>
      </w:ins>
      <w:del w:id="96" w:author="Sharpton, Thomas" w:date="2022-09-28T15:03:00Z">
        <w:r w:rsidR="003769EB" w:rsidRPr="002F1B00" w:rsidDel="00417FA3">
          <w:rPr>
            <w:rFonts w:ascii="Arial" w:hAnsi="Arial" w:cs="Arial"/>
            <w:color w:val="000000"/>
            <w:sz w:val="22"/>
            <w:szCs w:val="22"/>
          </w:rPr>
          <w:delText>Observed</w:delText>
        </w:r>
      </w:del>
      <w:ins w:id="97" w:author="Sharpton, Thomas" w:date="2022-09-28T15:04:00Z">
        <w:r w:rsidR="00417FA3">
          <w:rPr>
            <w:rFonts w:ascii="Arial" w:hAnsi="Arial" w:cs="Arial"/>
            <w:color w:val="000000"/>
            <w:sz w:val="22"/>
            <w:szCs w:val="22"/>
          </w:rPr>
          <w:t xml:space="preserve"> </w:t>
        </w:r>
      </w:ins>
      <w:commentRangeStart w:id="98"/>
      <w:ins w:id="99" w:author="Sharpton, Thomas" w:date="2022-09-28T15:03:00Z">
        <w:r w:rsidR="00B24FF4">
          <w:rPr>
            <w:rFonts w:ascii="Arial" w:hAnsi="Arial" w:cs="Arial"/>
            <w:color w:val="000000"/>
            <w:sz w:val="22"/>
            <w:szCs w:val="22"/>
          </w:rPr>
          <w:t>r</w:t>
        </w:r>
        <w:r w:rsidR="00417FA3">
          <w:rPr>
            <w:rFonts w:ascii="Arial" w:hAnsi="Arial" w:cs="Arial"/>
            <w:color w:val="000000"/>
            <w:sz w:val="22"/>
            <w:szCs w:val="22"/>
          </w:rPr>
          <w:t>ichness</w:t>
        </w:r>
      </w:ins>
      <w:r w:rsidR="003769EB" w:rsidRPr="002F1B00">
        <w:rPr>
          <w:rFonts w:ascii="Arial" w:hAnsi="Arial" w:cs="Arial"/>
          <w:color w:val="000000"/>
          <w:sz w:val="22"/>
          <w:szCs w:val="22"/>
        </w:rPr>
        <w:t xml:space="preserve">, </w:t>
      </w:r>
      <w:r w:rsidR="00A74F66" w:rsidRPr="002F1B00">
        <w:rPr>
          <w:rFonts w:ascii="Arial" w:hAnsi="Arial" w:cs="Arial"/>
          <w:color w:val="000000"/>
          <w:sz w:val="22"/>
          <w:szCs w:val="22"/>
        </w:rPr>
        <w:t xml:space="preserve">Simpson’s </w:t>
      </w:r>
      <w:ins w:id="100" w:author="Sharpton, Thomas" w:date="2022-09-28T15:04:00Z">
        <w:r w:rsidR="00417FA3">
          <w:rPr>
            <w:rFonts w:ascii="Arial" w:hAnsi="Arial" w:cs="Arial"/>
            <w:color w:val="000000"/>
            <w:sz w:val="22"/>
            <w:szCs w:val="22"/>
          </w:rPr>
          <w:t xml:space="preserve">Index, </w:t>
        </w:r>
      </w:ins>
      <w:r w:rsidR="00A74F66" w:rsidRPr="002F1B00">
        <w:rPr>
          <w:rFonts w:ascii="Arial" w:hAnsi="Arial" w:cs="Arial"/>
          <w:color w:val="000000"/>
          <w:sz w:val="22"/>
          <w:szCs w:val="22"/>
        </w:rPr>
        <w:t xml:space="preserve">and Shannon </w:t>
      </w:r>
      <w:del w:id="101" w:author="Sharpton, Thomas" w:date="2022-09-28T15:04:00Z">
        <w:r w:rsidR="00A74F66" w:rsidRPr="002F1B00" w:rsidDel="00417FA3">
          <w:rPr>
            <w:rFonts w:ascii="Arial" w:hAnsi="Arial" w:cs="Arial"/>
            <w:color w:val="000000"/>
            <w:sz w:val="22"/>
            <w:szCs w:val="22"/>
          </w:rPr>
          <w:delText>Indices of diversity</w:delText>
        </w:r>
      </w:del>
      <w:ins w:id="102" w:author="Sharpton, Thomas" w:date="2022-09-28T15:04:00Z">
        <w:r w:rsidR="00417FA3">
          <w:rPr>
            <w:rFonts w:ascii="Arial" w:hAnsi="Arial" w:cs="Arial"/>
            <w:color w:val="000000"/>
            <w:sz w:val="22"/>
            <w:szCs w:val="22"/>
          </w:rPr>
          <w:t>Entropy</w:t>
        </w:r>
      </w:ins>
      <w:commentRangeEnd w:id="98"/>
      <w:ins w:id="103" w:author="Sharpton, Thomas" w:date="2022-09-28T15:07:00Z">
        <w:r w:rsidR="00B24FF4">
          <w:rPr>
            <w:rStyle w:val="CommentReference"/>
          </w:rPr>
          <w:commentReference w:id="98"/>
        </w:r>
      </w:ins>
      <w:r w:rsidR="00A74F66" w:rsidRPr="002F1B00">
        <w:rPr>
          <w:rFonts w:ascii="Arial" w:hAnsi="Arial" w:cs="Arial"/>
          <w:color w:val="000000"/>
          <w:sz w:val="22"/>
          <w:szCs w:val="22"/>
        </w:rPr>
        <w:t xml:space="preserve">. </w:t>
      </w:r>
      <w:r w:rsidR="007E4FD9" w:rsidRPr="002F1B00">
        <w:rPr>
          <w:rFonts w:ascii="Arial" w:hAnsi="Arial" w:cs="Arial"/>
          <w:color w:val="000000"/>
          <w:sz w:val="22"/>
          <w:szCs w:val="22"/>
        </w:rPr>
        <w:t>An ANOVA test</w:t>
      </w:r>
      <w:r w:rsidR="00B6495A" w:rsidRPr="002F1B00">
        <w:rPr>
          <w:rFonts w:ascii="Arial" w:hAnsi="Arial" w:cs="Arial"/>
          <w:color w:val="000000"/>
          <w:sz w:val="22"/>
          <w:szCs w:val="22"/>
        </w:rPr>
        <w:t xml:space="preserve"> of these GLMs</w:t>
      </w:r>
      <w:r w:rsidR="00A74F66" w:rsidRPr="002F1B00">
        <w:rPr>
          <w:rFonts w:ascii="Arial" w:hAnsi="Arial" w:cs="Arial"/>
          <w:color w:val="000000"/>
          <w:sz w:val="22"/>
          <w:szCs w:val="22"/>
        </w:rPr>
        <w:t xml:space="preserve"> </w:t>
      </w:r>
      <w:r w:rsidR="007E4FD9" w:rsidRPr="002F1B00">
        <w:rPr>
          <w:rFonts w:ascii="Arial" w:hAnsi="Arial" w:cs="Arial"/>
          <w:color w:val="000000"/>
          <w:sz w:val="22"/>
          <w:szCs w:val="22"/>
        </w:rPr>
        <w:t>revealed</w:t>
      </w:r>
      <w:r w:rsidR="00A74F66" w:rsidRPr="002F1B00">
        <w:rPr>
          <w:rFonts w:ascii="Arial" w:hAnsi="Arial" w:cs="Arial"/>
          <w:color w:val="000000"/>
          <w:sz w:val="22"/>
          <w:szCs w:val="22"/>
        </w:rPr>
        <w:t xml:space="preserve"> that alpha diversity </w:t>
      </w:r>
      <w:del w:id="104" w:author="Sharpton, Thomas" w:date="2022-09-28T15:04:00Z">
        <w:r w:rsidR="00A74F66" w:rsidRPr="002F1B00" w:rsidDel="00417FA3">
          <w:rPr>
            <w:rFonts w:ascii="Arial" w:hAnsi="Arial" w:cs="Arial"/>
            <w:color w:val="000000"/>
            <w:sz w:val="22"/>
            <w:szCs w:val="22"/>
          </w:rPr>
          <w:delText>associated with</w:delText>
        </w:r>
      </w:del>
      <w:ins w:id="105" w:author="Sharpton, Thomas" w:date="2022-09-28T15:05:00Z">
        <w:r w:rsidR="00417FA3">
          <w:rPr>
            <w:rFonts w:ascii="Arial" w:hAnsi="Arial" w:cs="Arial"/>
            <w:color w:val="000000"/>
            <w:sz w:val="22"/>
            <w:szCs w:val="22"/>
          </w:rPr>
          <w:t xml:space="preserve">varies as a function of </w:t>
        </w:r>
      </w:ins>
      <w:del w:id="106" w:author="Sharpton, Thomas" w:date="2022-09-28T15:05:00Z">
        <w:r w:rsidR="00A74F66" w:rsidRPr="002F1B00" w:rsidDel="00417FA3">
          <w:rPr>
            <w:rFonts w:ascii="Arial" w:hAnsi="Arial" w:cs="Arial"/>
            <w:color w:val="000000"/>
            <w:sz w:val="22"/>
            <w:szCs w:val="22"/>
          </w:rPr>
          <w:delText xml:space="preserve"> </w:delText>
        </w:r>
      </w:del>
      <w:r w:rsidR="00A74F66" w:rsidRPr="002F1B00">
        <w:rPr>
          <w:rFonts w:ascii="Arial" w:hAnsi="Arial" w:cs="Arial"/>
          <w:color w:val="000000"/>
          <w:sz w:val="22"/>
          <w:szCs w:val="22"/>
        </w:rPr>
        <w:t>diet</w:t>
      </w:r>
      <w:r w:rsidR="003769EB" w:rsidRPr="002F1B00">
        <w:rPr>
          <w:rFonts w:ascii="Arial" w:hAnsi="Arial" w:cs="Arial"/>
          <w:color w:val="000000"/>
          <w:sz w:val="22"/>
          <w:szCs w:val="22"/>
        </w:rPr>
        <w:t xml:space="preserve"> </w:t>
      </w:r>
      <w:del w:id="107" w:author="Sharpton, Thomas" w:date="2022-09-28T15:05:00Z">
        <w:r w:rsidR="007E4FD9" w:rsidRPr="002F1B00" w:rsidDel="00417FA3">
          <w:rPr>
            <w:rFonts w:ascii="Arial" w:hAnsi="Arial" w:cs="Arial"/>
            <w:color w:val="000000"/>
            <w:sz w:val="22"/>
            <w:szCs w:val="22"/>
          </w:rPr>
          <w:delText xml:space="preserve">across </w:delText>
        </w:r>
      </w:del>
      <w:ins w:id="108" w:author="Sharpton, Thomas" w:date="2022-09-28T15:05:00Z">
        <w:r w:rsidR="00417FA3">
          <w:rPr>
            <w:rFonts w:ascii="Arial" w:hAnsi="Arial" w:cs="Arial"/>
            <w:color w:val="000000"/>
            <w:sz w:val="22"/>
            <w:szCs w:val="22"/>
          </w:rPr>
          <w:t>for</w:t>
        </w:r>
        <w:r w:rsidR="00417FA3" w:rsidRPr="002F1B00">
          <w:rPr>
            <w:rFonts w:ascii="Arial" w:hAnsi="Arial" w:cs="Arial"/>
            <w:color w:val="000000"/>
            <w:sz w:val="22"/>
            <w:szCs w:val="22"/>
          </w:rPr>
          <w:t xml:space="preserve"> </w:t>
        </w:r>
      </w:ins>
      <w:r w:rsidR="007E4FD9" w:rsidRPr="002F1B00">
        <w:rPr>
          <w:rFonts w:ascii="Arial" w:hAnsi="Arial" w:cs="Arial"/>
          <w:color w:val="000000"/>
          <w:sz w:val="22"/>
          <w:szCs w:val="22"/>
        </w:rPr>
        <w:t xml:space="preserve">all three </w:t>
      </w:r>
      <w:del w:id="109" w:author="Sharpton, Thomas" w:date="2022-09-28T15:04:00Z">
        <w:r w:rsidR="007E4FD9" w:rsidRPr="002F1B00" w:rsidDel="00417FA3">
          <w:rPr>
            <w:rFonts w:ascii="Arial" w:hAnsi="Arial" w:cs="Arial"/>
            <w:color w:val="000000"/>
            <w:sz w:val="22"/>
            <w:szCs w:val="22"/>
          </w:rPr>
          <w:delText>diversity indices</w:delText>
        </w:r>
      </w:del>
      <w:ins w:id="110" w:author="Sharpton, Thomas" w:date="2022-09-28T15:04:00Z">
        <w:r w:rsidR="00417FA3">
          <w:rPr>
            <w:rFonts w:ascii="Arial" w:hAnsi="Arial" w:cs="Arial"/>
            <w:color w:val="000000"/>
            <w:sz w:val="22"/>
            <w:szCs w:val="22"/>
          </w:rPr>
          <w:t>measures of diversity</w:t>
        </w:r>
      </w:ins>
      <w:r w:rsidR="007E4FD9" w:rsidRPr="002F1B00">
        <w:rPr>
          <w:rFonts w:ascii="Arial" w:hAnsi="Arial" w:cs="Arial"/>
          <w:color w:val="000000"/>
          <w:sz w:val="22"/>
          <w:szCs w:val="22"/>
        </w:rPr>
        <w:t xml:space="preserve"> </w:t>
      </w:r>
      <w:r w:rsidR="003769EB" w:rsidRPr="002F1B00">
        <w:rPr>
          <w:rFonts w:ascii="Arial" w:hAnsi="Arial" w:cs="Arial"/>
          <w:color w:val="000000"/>
          <w:sz w:val="22"/>
          <w:szCs w:val="22"/>
        </w:rPr>
        <w:t>(</w:t>
      </w:r>
      <w:r w:rsidR="00FA5BEE" w:rsidRPr="002F1B00">
        <w:rPr>
          <w:rFonts w:ascii="Arial" w:eastAsia="Calibri" w:hAnsi="Arial" w:cs="Arial"/>
          <w:sz w:val="22"/>
          <w:szCs w:val="22"/>
        </w:rPr>
        <w:t xml:space="preserve">p &lt; 0.05; </w:t>
      </w:r>
      <w:r w:rsidR="00DF0698" w:rsidRPr="002F1B00">
        <w:rPr>
          <w:rFonts w:ascii="Arial" w:hAnsi="Arial" w:cs="Arial"/>
          <w:color w:val="000000"/>
          <w:sz w:val="22"/>
          <w:szCs w:val="22"/>
        </w:rPr>
        <w:t xml:space="preserve">Fig 1C; </w:t>
      </w:r>
      <w:r w:rsidR="003769EB" w:rsidRPr="002F1B00">
        <w:rPr>
          <w:rFonts w:ascii="Arial" w:hAnsi="Arial" w:cs="Arial"/>
          <w:color w:val="000000"/>
          <w:sz w:val="22"/>
          <w:szCs w:val="22"/>
        </w:rPr>
        <w:t>Table S1.2.2)</w:t>
      </w:r>
      <w:r w:rsidR="00A74F66" w:rsidRPr="002F1B00">
        <w:rPr>
          <w:rFonts w:ascii="Arial" w:hAnsi="Arial" w:cs="Arial"/>
          <w:color w:val="000000"/>
          <w:sz w:val="22"/>
          <w:szCs w:val="22"/>
        </w:rPr>
        <w:t xml:space="preserve">. </w:t>
      </w:r>
      <w:r w:rsidR="007E4FD9" w:rsidRPr="002F1B00">
        <w:rPr>
          <w:rFonts w:ascii="Arial" w:hAnsi="Arial" w:cs="Arial"/>
          <w:color w:val="000000"/>
          <w:sz w:val="22"/>
          <w:szCs w:val="22"/>
        </w:rPr>
        <w:t xml:space="preserve">A post hoc Tukey test </w:t>
      </w:r>
      <w:del w:id="111" w:author="Sharpton, Thomas" w:date="2022-09-28T15:05:00Z">
        <w:r w:rsidR="007E4FD9" w:rsidRPr="002F1B00" w:rsidDel="00417FA3">
          <w:rPr>
            <w:rFonts w:ascii="Arial" w:hAnsi="Arial" w:cs="Arial"/>
            <w:color w:val="000000"/>
            <w:sz w:val="22"/>
            <w:szCs w:val="22"/>
          </w:rPr>
          <w:delText xml:space="preserve">showed </w:delText>
        </w:r>
      </w:del>
      <w:ins w:id="112" w:author="Sharpton, Thomas" w:date="2022-09-28T15:05:00Z">
        <w:r w:rsidR="00417FA3">
          <w:rPr>
            <w:rFonts w:ascii="Arial" w:hAnsi="Arial" w:cs="Arial"/>
            <w:color w:val="000000"/>
            <w:sz w:val="22"/>
            <w:szCs w:val="22"/>
          </w:rPr>
          <w:t>clarified</w:t>
        </w:r>
        <w:r w:rsidR="00417FA3" w:rsidRPr="002F1B00">
          <w:rPr>
            <w:rFonts w:ascii="Arial" w:hAnsi="Arial" w:cs="Arial"/>
            <w:color w:val="000000"/>
            <w:sz w:val="22"/>
            <w:szCs w:val="22"/>
          </w:rPr>
          <w:t xml:space="preserve"> </w:t>
        </w:r>
      </w:ins>
      <w:r w:rsidR="007E4FD9" w:rsidRPr="002F1B00">
        <w:rPr>
          <w:rFonts w:ascii="Arial" w:hAnsi="Arial" w:cs="Arial"/>
          <w:color w:val="000000"/>
          <w:sz w:val="22"/>
          <w:szCs w:val="22"/>
        </w:rPr>
        <w:t xml:space="preserve">that </w:t>
      </w:r>
      <w:r w:rsidR="00A74F66" w:rsidRPr="002F1B00">
        <w:rPr>
          <w:rFonts w:ascii="Arial" w:hAnsi="Arial" w:cs="Arial"/>
          <w:color w:val="000000"/>
          <w:sz w:val="22"/>
          <w:szCs w:val="22"/>
        </w:rPr>
        <w:t>ZIRC</w:t>
      </w:r>
      <w:ins w:id="113" w:author="Sharpton, Thomas" w:date="2022-09-28T15:06:00Z">
        <w:r w:rsidR="00417FA3">
          <w:rPr>
            <w:rFonts w:ascii="Arial" w:hAnsi="Arial" w:cs="Arial"/>
            <w:color w:val="000000"/>
            <w:sz w:val="22"/>
            <w:szCs w:val="22"/>
          </w:rPr>
          <w:t>- and Watts-diet</w:t>
        </w:r>
      </w:ins>
      <w:r w:rsidR="00A74F66" w:rsidRPr="002F1B00">
        <w:rPr>
          <w:rFonts w:ascii="Arial" w:hAnsi="Arial" w:cs="Arial"/>
          <w:color w:val="000000"/>
          <w:sz w:val="22"/>
          <w:szCs w:val="22"/>
        </w:rPr>
        <w:t xml:space="preserve"> fed fish </w:t>
      </w:r>
      <w:ins w:id="114" w:author="Sharpton, Thomas" w:date="2022-09-28T15:05:00Z">
        <w:r w:rsidR="00417FA3">
          <w:rPr>
            <w:rFonts w:ascii="Arial" w:hAnsi="Arial" w:cs="Arial"/>
            <w:color w:val="000000"/>
            <w:sz w:val="22"/>
            <w:szCs w:val="22"/>
          </w:rPr>
          <w:t xml:space="preserve">exhibited </w:t>
        </w:r>
      </w:ins>
      <w:ins w:id="115" w:author="Sharpton, Thomas" w:date="2022-09-28T15:06:00Z">
        <w:r w:rsidR="00417FA3">
          <w:rPr>
            <w:rFonts w:ascii="Arial" w:hAnsi="Arial" w:cs="Arial"/>
            <w:color w:val="000000"/>
            <w:sz w:val="22"/>
            <w:szCs w:val="22"/>
          </w:rPr>
          <w:t>significant differences in diversity for all three metrics, whereas ZIRC- and Gemma-diet fed fish only differed when considering the Simpton</w:t>
        </w:r>
      </w:ins>
      <w:ins w:id="116" w:author="Sharpton, Thomas" w:date="2022-09-28T15:07:00Z">
        <w:r w:rsidR="00417FA3">
          <w:rPr>
            <w:rFonts w:ascii="Arial" w:hAnsi="Arial" w:cs="Arial"/>
            <w:color w:val="000000"/>
            <w:sz w:val="22"/>
            <w:szCs w:val="22"/>
          </w:rPr>
          <w:t xml:space="preserve">’s index </w:t>
        </w:r>
      </w:ins>
      <w:del w:id="117" w:author="Sharpton, Thomas" w:date="2022-09-28T15:07:00Z">
        <w:r w:rsidR="00DF0698" w:rsidRPr="002F1B00" w:rsidDel="00417FA3">
          <w:rPr>
            <w:rFonts w:ascii="Arial" w:hAnsi="Arial" w:cs="Arial"/>
            <w:color w:val="000000"/>
            <w:sz w:val="22"/>
            <w:szCs w:val="22"/>
          </w:rPr>
          <w:delText>diversity was significantly different to Watts fed fish across all diversity indices</w:delText>
        </w:r>
        <w:r w:rsidR="00E63B0E" w:rsidRPr="002F1B00" w:rsidDel="00417FA3">
          <w:rPr>
            <w:rFonts w:ascii="Arial" w:hAnsi="Arial" w:cs="Arial"/>
            <w:color w:val="000000"/>
            <w:sz w:val="22"/>
            <w:szCs w:val="22"/>
          </w:rPr>
          <w:delText xml:space="preserve">, and differed from Gemma </w:delText>
        </w:r>
        <w:r w:rsidR="00B6495A" w:rsidRPr="002F1B00" w:rsidDel="00417FA3">
          <w:rPr>
            <w:rFonts w:ascii="Arial" w:hAnsi="Arial" w:cs="Arial"/>
            <w:color w:val="000000"/>
            <w:sz w:val="22"/>
            <w:szCs w:val="22"/>
          </w:rPr>
          <w:delText xml:space="preserve">only </w:delText>
        </w:r>
        <w:r w:rsidR="00E63B0E" w:rsidRPr="002F1B00" w:rsidDel="00417FA3">
          <w:rPr>
            <w:rFonts w:ascii="Arial" w:hAnsi="Arial" w:cs="Arial"/>
            <w:color w:val="000000"/>
            <w:sz w:val="22"/>
            <w:szCs w:val="22"/>
          </w:rPr>
          <w:delText>in Simpson’s index</w:delText>
        </w:r>
        <w:r w:rsidR="00FA5BEE" w:rsidRPr="002F1B00" w:rsidDel="00417FA3">
          <w:rPr>
            <w:rFonts w:ascii="Arial" w:hAnsi="Arial" w:cs="Arial"/>
            <w:color w:val="000000"/>
            <w:sz w:val="22"/>
            <w:szCs w:val="22"/>
          </w:rPr>
          <w:delText xml:space="preserve"> </w:delText>
        </w:r>
      </w:del>
      <w:r w:rsidR="00FA5BEE" w:rsidRPr="002F1B00">
        <w:rPr>
          <w:rFonts w:ascii="Arial" w:hAnsi="Arial" w:cs="Arial"/>
          <w:color w:val="000000"/>
          <w:sz w:val="22"/>
          <w:szCs w:val="22"/>
        </w:rPr>
        <w:t>(</w:t>
      </w:r>
      <w:r w:rsidR="00FA5BEE" w:rsidRPr="002F1B00">
        <w:rPr>
          <w:rFonts w:ascii="Arial" w:eastAsia="Calibri" w:hAnsi="Arial" w:cs="Arial"/>
          <w:sz w:val="22"/>
          <w:szCs w:val="22"/>
        </w:rPr>
        <w:t>p &lt; 0.05; Table S1.2.3</w:t>
      </w:r>
      <w:r w:rsidR="00FA5BEE" w:rsidRPr="002F1B00">
        <w:rPr>
          <w:rFonts w:ascii="Arial" w:hAnsi="Arial" w:cs="Arial"/>
          <w:color w:val="000000"/>
          <w:sz w:val="22"/>
          <w:szCs w:val="22"/>
        </w:rPr>
        <w:t>)</w:t>
      </w:r>
      <w:r w:rsidR="00E63B0E" w:rsidRPr="002F1B00">
        <w:rPr>
          <w:rFonts w:ascii="Arial" w:hAnsi="Arial" w:cs="Arial"/>
          <w:color w:val="000000"/>
          <w:sz w:val="22"/>
          <w:szCs w:val="22"/>
        </w:rPr>
        <w:t>. Gemma and Watts</w:t>
      </w:r>
      <w:r w:rsidR="00B6495A" w:rsidRPr="002F1B00">
        <w:rPr>
          <w:rFonts w:ascii="Arial" w:hAnsi="Arial" w:cs="Arial"/>
          <w:color w:val="000000"/>
          <w:sz w:val="22"/>
          <w:szCs w:val="22"/>
        </w:rPr>
        <w:t xml:space="preserve"> only</w:t>
      </w:r>
      <w:r w:rsidR="00E63B0E" w:rsidRPr="002F1B00">
        <w:rPr>
          <w:rFonts w:ascii="Arial" w:hAnsi="Arial" w:cs="Arial"/>
          <w:color w:val="000000"/>
          <w:sz w:val="22"/>
          <w:szCs w:val="22"/>
        </w:rPr>
        <w:t xml:space="preserve"> differed significantly in </w:t>
      </w:r>
      <w:del w:id="118" w:author="Sharpton, Thomas" w:date="2022-09-28T15:07:00Z">
        <w:r w:rsidR="00E63B0E" w:rsidRPr="002F1B00" w:rsidDel="00B24FF4">
          <w:rPr>
            <w:rFonts w:ascii="Arial" w:hAnsi="Arial" w:cs="Arial"/>
            <w:color w:val="000000"/>
            <w:sz w:val="22"/>
            <w:szCs w:val="22"/>
          </w:rPr>
          <w:delText>Observed diversity index</w:delText>
        </w:r>
      </w:del>
      <w:ins w:id="119" w:author="Sharpton, Thomas" w:date="2022-09-28T15:07:00Z">
        <w:r w:rsidR="00B24FF4">
          <w:rPr>
            <w:rFonts w:ascii="Arial" w:hAnsi="Arial" w:cs="Arial"/>
            <w:color w:val="000000"/>
            <w:sz w:val="22"/>
            <w:szCs w:val="22"/>
          </w:rPr>
          <w:t>terms of richness</w:t>
        </w:r>
      </w:ins>
      <w:r w:rsidR="00E63B0E" w:rsidRPr="002F1B00">
        <w:rPr>
          <w:rFonts w:ascii="Arial" w:hAnsi="Arial" w:cs="Arial"/>
          <w:color w:val="000000"/>
          <w:sz w:val="22"/>
          <w:szCs w:val="22"/>
        </w:rPr>
        <w:t>, and ZIRC and Gemma</w:t>
      </w:r>
      <w:r w:rsidR="00B6495A" w:rsidRPr="002F1B00">
        <w:rPr>
          <w:rFonts w:ascii="Arial" w:hAnsi="Arial" w:cs="Arial"/>
          <w:color w:val="000000"/>
          <w:sz w:val="22"/>
          <w:szCs w:val="22"/>
        </w:rPr>
        <w:t xml:space="preserve"> only</w:t>
      </w:r>
      <w:r w:rsidR="00E63B0E" w:rsidRPr="002F1B00">
        <w:rPr>
          <w:rFonts w:ascii="Arial" w:hAnsi="Arial" w:cs="Arial"/>
          <w:color w:val="000000"/>
          <w:sz w:val="22"/>
          <w:szCs w:val="22"/>
        </w:rPr>
        <w:t xml:space="preserve"> differed </w:t>
      </w:r>
      <w:del w:id="120" w:author="Sharpton, Thomas" w:date="2022-09-28T15:07:00Z">
        <w:r w:rsidR="00E63B0E" w:rsidRPr="002F1B00" w:rsidDel="00B24FF4">
          <w:rPr>
            <w:rFonts w:ascii="Arial" w:hAnsi="Arial" w:cs="Arial"/>
            <w:color w:val="000000"/>
            <w:sz w:val="22"/>
            <w:szCs w:val="22"/>
          </w:rPr>
          <w:delText>in the</w:delText>
        </w:r>
      </w:del>
      <w:ins w:id="121" w:author="Sharpton, Thomas" w:date="2022-09-28T15:07:00Z">
        <w:r w:rsidR="00B24FF4">
          <w:rPr>
            <w:rFonts w:ascii="Arial" w:hAnsi="Arial" w:cs="Arial"/>
            <w:color w:val="000000"/>
            <w:sz w:val="22"/>
            <w:szCs w:val="22"/>
          </w:rPr>
          <w:t>when considering the</w:t>
        </w:r>
      </w:ins>
      <w:r w:rsidR="00E63B0E" w:rsidRPr="002F1B00">
        <w:rPr>
          <w:rFonts w:ascii="Arial" w:hAnsi="Arial" w:cs="Arial"/>
          <w:color w:val="000000"/>
          <w:sz w:val="22"/>
          <w:szCs w:val="22"/>
        </w:rPr>
        <w:t xml:space="preserve"> Shannon diversity index.</w:t>
      </w:r>
      <w:r w:rsidR="00DF0698" w:rsidRPr="002F1B00">
        <w:rPr>
          <w:rFonts w:ascii="Arial" w:hAnsi="Arial" w:cs="Arial"/>
          <w:color w:val="000000"/>
          <w:sz w:val="22"/>
          <w:szCs w:val="22"/>
        </w:rPr>
        <w:t xml:space="preserve"> </w:t>
      </w:r>
    </w:p>
    <w:p w14:paraId="45CEC46A" w14:textId="77777777" w:rsidR="00B24FF4" w:rsidRDefault="00B24FF4" w:rsidP="00451272">
      <w:pPr>
        <w:spacing w:line="276" w:lineRule="auto"/>
        <w:rPr>
          <w:ins w:id="122" w:author="Sharpton, Thomas" w:date="2022-09-28T15:08:00Z"/>
          <w:rFonts w:ascii="Arial" w:hAnsi="Arial" w:cs="Arial"/>
          <w:color w:val="000000"/>
          <w:sz w:val="22"/>
          <w:szCs w:val="22"/>
        </w:rPr>
      </w:pPr>
    </w:p>
    <w:p w14:paraId="2D2B0E0B" w14:textId="77777777" w:rsidR="00B24FF4" w:rsidRDefault="00B24FF4" w:rsidP="00451272">
      <w:pPr>
        <w:spacing w:line="276" w:lineRule="auto"/>
        <w:rPr>
          <w:ins w:id="123" w:author="Sharpton, Thomas" w:date="2022-09-28T15:10:00Z"/>
          <w:rFonts w:ascii="Arial" w:hAnsi="Arial" w:cs="Arial"/>
          <w:color w:val="000000"/>
          <w:sz w:val="22"/>
          <w:szCs w:val="22"/>
        </w:rPr>
      </w:pPr>
      <w:ins w:id="124" w:author="Sharpton, Thomas" w:date="2022-09-28T15:08:00Z">
        <w:r>
          <w:rPr>
            <w:rFonts w:ascii="Arial" w:hAnsi="Arial" w:cs="Arial"/>
            <w:color w:val="000000"/>
            <w:sz w:val="22"/>
            <w:szCs w:val="22"/>
          </w:rPr>
          <w:t xml:space="preserve">Next, </w:t>
        </w:r>
      </w:ins>
      <w:del w:id="125" w:author="Sharpton, Thomas" w:date="2022-09-28T15:08:00Z">
        <w:r w:rsidR="0074056A" w:rsidRPr="002F1B00" w:rsidDel="00B24FF4">
          <w:rPr>
            <w:rFonts w:ascii="Arial" w:hAnsi="Arial" w:cs="Arial"/>
            <w:color w:val="000000"/>
            <w:sz w:val="22"/>
            <w:szCs w:val="22"/>
          </w:rPr>
          <w:delText>To assess microbiome composition</w:delText>
        </w:r>
        <w:r w:rsidR="00815872" w:rsidRPr="002F1B00" w:rsidDel="00B24FF4">
          <w:rPr>
            <w:rFonts w:ascii="Arial" w:hAnsi="Arial" w:cs="Arial"/>
            <w:color w:val="000000"/>
            <w:sz w:val="22"/>
            <w:szCs w:val="22"/>
          </w:rPr>
          <w:delText xml:space="preserve">, </w:delText>
        </w:r>
      </w:del>
      <w:r w:rsidR="00815872" w:rsidRPr="002F1B00">
        <w:rPr>
          <w:rFonts w:ascii="Arial" w:hAnsi="Arial" w:cs="Arial"/>
          <w:color w:val="000000"/>
          <w:sz w:val="22"/>
          <w:szCs w:val="22"/>
        </w:rPr>
        <w:t>we used the Bray-Curtis</w:t>
      </w:r>
      <w:r w:rsidR="00A67B28" w:rsidRPr="002F1B00">
        <w:rPr>
          <w:rFonts w:ascii="Arial" w:hAnsi="Arial" w:cs="Arial"/>
          <w:color w:val="000000"/>
          <w:sz w:val="22"/>
          <w:szCs w:val="22"/>
        </w:rPr>
        <w:t xml:space="preserve"> and</w:t>
      </w:r>
      <w:r w:rsidR="00815872" w:rsidRPr="002F1B00">
        <w:rPr>
          <w:rFonts w:ascii="Arial" w:hAnsi="Arial" w:cs="Arial"/>
          <w:color w:val="000000"/>
          <w:sz w:val="22"/>
          <w:szCs w:val="22"/>
        </w:rPr>
        <w:t xml:space="preserve"> Canberra</w:t>
      </w:r>
      <w:r w:rsidR="00A67B28" w:rsidRPr="002F1B00">
        <w:rPr>
          <w:rFonts w:ascii="Arial" w:hAnsi="Arial" w:cs="Arial"/>
          <w:color w:val="000000"/>
          <w:sz w:val="22"/>
          <w:szCs w:val="22"/>
        </w:rPr>
        <w:t xml:space="preserve"> </w:t>
      </w:r>
      <w:r w:rsidR="00815872" w:rsidRPr="002F1B00">
        <w:rPr>
          <w:rFonts w:ascii="Arial" w:hAnsi="Arial" w:cs="Arial"/>
          <w:color w:val="000000"/>
          <w:sz w:val="22"/>
          <w:szCs w:val="22"/>
        </w:rPr>
        <w:t xml:space="preserve">dissimilarity metrics to </w:t>
      </w:r>
      <w:del w:id="126" w:author="Sharpton, Thomas" w:date="2022-09-28T15:08:00Z">
        <w:r w:rsidR="00815872" w:rsidRPr="002F1B00" w:rsidDel="00B24FF4">
          <w:rPr>
            <w:rFonts w:ascii="Arial" w:hAnsi="Arial" w:cs="Arial"/>
            <w:color w:val="000000"/>
            <w:sz w:val="22"/>
            <w:szCs w:val="22"/>
          </w:rPr>
          <w:delText xml:space="preserve">compare pairs of </w:delText>
        </w:r>
        <w:r w:rsidR="00AA6B15" w:rsidRPr="002F1B00" w:rsidDel="00B24FF4">
          <w:rPr>
            <w:rFonts w:ascii="Arial" w:hAnsi="Arial" w:cs="Arial"/>
            <w:color w:val="000000"/>
            <w:sz w:val="22"/>
            <w:szCs w:val="22"/>
          </w:rPr>
          <w:delText xml:space="preserve">microbiome </w:delText>
        </w:r>
        <w:r w:rsidR="00815872" w:rsidRPr="002F1B00" w:rsidDel="00B24FF4">
          <w:rPr>
            <w:rFonts w:ascii="Arial" w:hAnsi="Arial" w:cs="Arial"/>
            <w:color w:val="000000"/>
            <w:sz w:val="22"/>
            <w:szCs w:val="22"/>
          </w:rPr>
          <w:delText xml:space="preserve"> community composition</w:delText>
        </w:r>
      </w:del>
      <w:ins w:id="127" w:author="Sharpton, Thomas" w:date="2022-09-28T15:08:00Z">
        <w:r>
          <w:rPr>
            <w:rFonts w:ascii="Arial" w:hAnsi="Arial" w:cs="Arial"/>
            <w:color w:val="000000"/>
            <w:sz w:val="22"/>
            <w:szCs w:val="22"/>
          </w:rPr>
          <w:t>evaluate how diet associates with microbiome composition</w:t>
        </w:r>
      </w:ins>
      <w:r w:rsidR="00815872" w:rsidRPr="002F1B00">
        <w:rPr>
          <w:rFonts w:ascii="Arial" w:hAnsi="Arial" w:cs="Arial"/>
          <w:color w:val="000000"/>
          <w:sz w:val="22"/>
          <w:szCs w:val="22"/>
        </w:rPr>
        <w:t xml:space="preserve">. </w:t>
      </w:r>
      <w:r w:rsidR="00E50985" w:rsidRPr="002F1B00">
        <w:rPr>
          <w:rFonts w:ascii="Arial" w:hAnsi="Arial" w:cs="Arial"/>
          <w:color w:val="000000"/>
          <w:sz w:val="22"/>
          <w:szCs w:val="22"/>
        </w:rPr>
        <w:t xml:space="preserve">A PERMANOVA test revealed that gut </w:t>
      </w:r>
      <w:r w:rsidR="00AA6B15" w:rsidRPr="002F1B00">
        <w:rPr>
          <w:rFonts w:ascii="Arial" w:hAnsi="Arial" w:cs="Arial"/>
          <w:color w:val="000000"/>
          <w:sz w:val="22"/>
          <w:szCs w:val="22"/>
        </w:rPr>
        <w:t xml:space="preserve">microbiome </w:t>
      </w:r>
      <w:r w:rsidR="00E50985" w:rsidRPr="002F1B00">
        <w:rPr>
          <w:rFonts w:ascii="Arial" w:hAnsi="Arial" w:cs="Arial"/>
          <w:color w:val="000000"/>
          <w:sz w:val="22"/>
          <w:szCs w:val="22"/>
        </w:rPr>
        <w:t xml:space="preserve"> communities fed different diets are significantly different from one another in their composition</w:t>
      </w:r>
      <w:ins w:id="128" w:author="Sharpton, Thomas" w:date="2022-09-28T15:09:00Z">
        <w:r>
          <w:rPr>
            <w:rFonts w:ascii="Arial" w:hAnsi="Arial" w:cs="Arial"/>
            <w:color w:val="000000"/>
            <w:sz w:val="22"/>
            <w:szCs w:val="22"/>
          </w:rPr>
          <w:t xml:space="preserve"> (p = NNN)</w:t>
        </w:r>
      </w:ins>
      <w:r w:rsidR="00815872" w:rsidRPr="002F1B00">
        <w:rPr>
          <w:rFonts w:ascii="Arial" w:hAnsi="Arial" w:cs="Arial"/>
          <w:color w:val="000000"/>
          <w:sz w:val="22"/>
          <w:szCs w:val="22"/>
        </w:rPr>
        <w:t xml:space="preserve">. </w:t>
      </w:r>
      <w:r w:rsidR="00261D5A" w:rsidRPr="002F1B00">
        <w:rPr>
          <w:rFonts w:ascii="Arial" w:hAnsi="Arial" w:cs="Arial"/>
          <w:color w:val="000000"/>
          <w:sz w:val="22"/>
          <w:szCs w:val="22"/>
        </w:rPr>
        <w:t>Additionally</w:t>
      </w:r>
      <w:r w:rsidR="00625EA6" w:rsidRPr="002F1B00">
        <w:rPr>
          <w:rFonts w:ascii="Arial" w:hAnsi="Arial" w:cs="Arial"/>
          <w:color w:val="000000"/>
          <w:sz w:val="22"/>
          <w:szCs w:val="22"/>
        </w:rPr>
        <w:t xml:space="preserve">, </w:t>
      </w:r>
      <w:commentRangeStart w:id="129"/>
      <w:r w:rsidR="00625EA6" w:rsidRPr="002F1B00">
        <w:rPr>
          <w:rFonts w:ascii="Arial" w:hAnsi="Arial" w:cs="Arial"/>
          <w:color w:val="000000"/>
          <w:sz w:val="22"/>
          <w:szCs w:val="22"/>
        </w:rPr>
        <w:t xml:space="preserve">we assessed beta-dispersion, a measure of variation </w:t>
      </w:r>
      <w:r w:rsidR="002E7198" w:rsidRPr="002F1B00">
        <w:rPr>
          <w:rFonts w:ascii="Arial" w:hAnsi="Arial" w:cs="Arial"/>
          <w:color w:val="000000"/>
          <w:sz w:val="22"/>
          <w:szCs w:val="22"/>
        </w:rPr>
        <w:t xml:space="preserve">of </w:t>
      </w:r>
      <w:r w:rsidR="00AA6B15" w:rsidRPr="002F1B00">
        <w:rPr>
          <w:rFonts w:ascii="Arial" w:hAnsi="Arial" w:cs="Arial"/>
          <w:color w:val="000000"/>
          <w:sz w:val="22"/>
          <w:szCs w:val="22"/>
        </w:rPr>
        <w:t xml:space="preserve">microbiome </w:t>
      </w:r>
      <w:del w:id="130" w:author="Sharpton, Thomas" w:date="2022-09-28T15:09:00Z">
        <w:r w:rsidR="002E7198" w:rsidRPr="002F1B00" w:rsidDel="00B24FF4">
          <w:rPr>
            <w:rFonts w:ascii="Arial" w:hAnsi="Arial" w:cs="Arial"/>
            <w:color w:val="000000"/>
            <w:sz w:val="22"/>
            <w:szCs w:val="22"/>
          </w:rPr>
          <w:delText xml:space="preserve"> </w:delText>
        </w:r>
      </w:del>
      <w:r w:rsidR="00625EA6" w:rsidRPr="002F1B00">
        <w:rPr>
          <w:rFonts w:ascii="Arial" w:hAnsi="Arial" w:cs="Arial"/>
          <w:color w:val="000000"/>
          <w:sz w:val="22"/>
          <w:szCs w:val="22"/>
        </w:rPr>
        <w:t xml:space="preserve">communities, by calculating each gut microbiome </w:t>
      </w:r>
      <w:r w:rsidR="00A67B28" w:rsidRPr="002F1B00">
        <w:rPr>
          <w:rFonts w:ascii="Arial" w:hAnsi="Arial" w:cs="Arial"/>
          <w:color w:val="000000"/>
          <w:sz w:val="22"/>
          <w:szCs w:val="22"/>
        </w:rPr>
        <w:t xml:space="preserve">community’s </w:t>
      </w:r>
      <w:r w:rsidR="00625EA6" w:rsidRPr="002F1B00">
        <w:rPr>
          <w:rFonts w:ascii="Arial" w:hAnsi="Arial" w:cs="Arial"/>
          <w:color w:val="000000"/>
          <w:sz w:val="22"/>
          <w:szCs w:val="22"/>
        </w:rPr>
        <w:t>distance from their respective centroid</w:t>
      </w:r>
      <w:commentRangeEnd w:id="129"/>
      <w:r>
        <w:rPr>
          <w:rStyle w:val="CommentReference"/>
        </w:rPr>
        <w:commentReference w:id="129"/>
      </w:r>
      <w:r w:rsidR="00625EA6" w:rsidRPr="002F1B00">
        <w:rPr>
          <w:rFonts w:ascii="Arial" w:hAnsi="Arial" w:cs="Arial"/>
          <w:color w:val="000000"/>
          <w:sz w:val="22"/>
          <w:szCs w:val="22"/>
        </w:rPr>
        <w:t xml:space="preserve">. </w:t>
      </w:r>
      <w:commentRangeStart w:id="131"/>
      <w:r w:rsidR="008A4386" w:rsidRPr="002F1B00">
        <w:rPr>
          <w:rFonts w:ascii="Arial" w:hAnsi="Arial" w:cs="Arial"/>
          <w:color w:val="000000"/>
          <w:sz w:val="22"/>
          <w:szCs w:val="22"/>
        </w:rPr>
        <w:t>Beta-dispersion levels for Bray-Curtis differed significantly</w:t>
      </w:r>
      <w:commentRangeEnd w:id="131"/>
      <w:r>
        <w:rPr>
          <w:rStyle w:val="CommentReference"/>
        </w:rPr>
        <w:commentReference w:id="131"/>
      </w:r>
      <w:r w:rsidR="002E7198" w:rsidRPr="002F1B00">
        <w:rPr>
          <w:rFonts w:ascii="Arial" w:hAnsi="Arial" w:cs="Arial"/>
          <w:color w:val="000000"/>
          <w:sz w:val="22"/>
          <w:szCs w:val="22"/>
        </w:rPr>
        <w:t>, where Watts had higher dispersion and differed from the other two diets, but ZIRC and Gemma did not differ from each other</w:t>
      </w:r>
      <w:r w:rsidR="001644B1" w:rsidRPr="002F1B00">
        <w:rPr>
          <w:rFonts w:ascii="Arial" w:hAnsi="Arial" w:cs="Arial"/>
          <w:color w:val="000000"/>
          <w:sz w:val="22"/>
          <w:szCs w:val="22"/>
        </w:rPr>
        <w:t>.</w:t>
      </w:r>
      <w:r w:rsidR="008A4386" w:rsidRPr="002F1B00">
        <w:rPr>
          <w:rFonts w:ascii="Arial" w:hAnsi="Arial" w:cs="Arial"/>
          <w:color w:val="000000"/>
          <w:sz w:val="22"/>
          <w:szCs w:val="22"/>
        </w:rPr>
        <w:t xml:space="preserve"> </w:t>
      </w:r>
      <w:r w:rsidR="00261D5A" w:rsidRPr="002F1B00">
        <w:rPr>
          <w:rFonts w:ascii="Arial" w:hAnsi="Arial" w:cs="Arial"/>
          <w:color w:val="000000"/>
          <w:sz w:val="22"/>
          <w:szCs w:val="22"/>
        </w:rPr>
        <w:t>For the Canberra measure, Gemma</w:t>
      </w:r>
      <w:r w:rsidR="009431AC" w:rsidRPr="002F1B00">
        <w:rPr>
          <w:rFonts w:ascii="Arial" w:hAnsi="Arial" w:cs="Arial"/>
          <w:color w:val="000000"/>
          <w:sz w:val="22"/>
          <w:szCs w:val="22"/>
        </w:rPr>
        <w:t xml:space="preserve"> fed fish</w:t>
      </w:r>
      <w:r w:rsidR="00261D5A" w:rsidRPr="002F1B00">
        <w:rPr>
          <w:rFonts w:ascii="Arial" w:hAnsi="Arial" w:cs="Arial"/>
          <w:color w:val="000000"/>
          <w:sz w:val="22"/>
          <w:szCs w:val="22"/>
        </w:rPr>
        <w:t xml:space="preserve"> had the least dispersion and was significantly different from ZIRC and Watts, but ZIRC and Watts did not differ from each other. </w:t>
      </w:r>
    </w:p>
    <w:p w14:paraId="6ACD6B33" w14:textId="77777777" w:rsidR="00B24FF4" w:rsidRDefault="00B24FF4" w:rsidP="00451272">
      <w:pPr>
        <w:spacing w:line="276" w:lineRule="auto"/>
        <w:rPr>
          <w:ins w:id="132" w:author="Sharpton, Thomas" w:date="2022-09-28T15:10:00Z"/>
          <w:rFonts w:ascii="Arial" w:hAnsi="Arial" w:cs="Arial"/>
          <w:color w:val="000000"/>
          <w:sz w:val="22"/>
          <w:szCs w:val="22"/>
        </w:rPr>
      </w:pPr>
    </w:p>
    <w:p w14:paraId="3D8FE97E" w14:textId="6B565A27" w:rsidR="00CA34BE" w:rsidRPr="00E43813" w:rsidRDefault="00D7462E" w:rsidP="00451272">
      <w:pPr>
        <w:spacing w:line="276" w:lineRule="auto"/>
        <w:rPr>
          <w:rFonts w:ascii="Arial" w:hAnsi="Arial" w:cs="Arial"/>
          <w:color w:val="000000"/>
          <w:sz w:val="22"/>
          <w:szCs w:val="22"/>
          <w:rPrChange w:id="133" w:author="Sharpton, Thomas" w:date="2022-09-28T14:14:00Z">
            <w:rPr>
              <w:rFonts w:ascii="Arial" w:hAnsi="Arial" w:cs="Arial"/>
              <w:color w:val="000000"/>
            </w:rPr>
          </w:rPrChange>
        </w:rPr>
      </w:pPr>
      <w:r w:rsidRPr="002F1B00">
        <w:rPr>
          <w:rFonts w:ascii="Arial" w:hAnsi="Arial" w:cs="Arial"/>
          <w:color w:val="000000"/>
          <w:sz w:val="22"/>
          <w:szCs w:val="22"/>
        </w:rPr>
        <w:t>Finally, to</w:t>
      </w:r>
      <w:r w:rsidR="0046721F" w:rsidRPr="002F1B00">
        <w:rPr>
          <w:rFonts w:ascii="Arial" w:hAnsi="Arial" w:cs="Arial"/>
          <w:color w:val="000000"/>
          <w:sz w:val="22"/>
          <w:szCs w:val="22"/>
        </w:rPr>
        <w:t xml:space="preserve"> better</w:t>
      </w:r>
      <w:r w:rsidRPr="002F1B00">
        <w:rPr>
          <w:rFonts w:ascii="Arial" w:hAnsi="Arial" w:cs="Arial"/>
          <w:color w:val="000000"/>
          <w:sz w:val="22"/>
          <w:szCs w:val="22"/>
        </w:rPr>
        <w:t xml:space="preserve"> understand</w:t>
      </w:r>
      <w:r w:rsidR="0046721F" w:rsidRPr="002F1B00">
        <w:rPr>
          <w:rFonts w:ascii="Arial" w:hAnsi="Arial" w:cs="Arial"/>
          <w:color w:val="000000"/>
          <w:sz w:val="22"/>
          <w:szCs w:val="22"/>
        </w:rPr>
        <w:t xml:space="preserve"> the interactions between</w:t>
      </w:r>
      <w:r w:rsidRPr="002F1B00">
        <w:rPr>
          <w:rFonts w:ascii="Arial" w:hAnsi="Arial" w:cs="Arial"/>
          <w:color w:val="000000"/>
          <w:sz w:val="22"/>
          <w:szCs w:val="22"/>
        </w:rPr>
        <w:t xml:space="preserve"> </w:t>
      </w:r>
      <w:r w:rsidR="0046721F" w:rsidRPr="002F1B00">
        <w:rPr>
          <w:rFonts w:ascii="Arial" w:hAnsi="Arial" w:cs="Arial"/>
          <w:color w:val="000000"/>
          <w:sz w:val="22"/>
          <w:szCs w:val="22"/>
        </w:rPr>
        <w:t>the</w:t>
      </w:r>
      <w:r w:rsidRPr="002F1B00">
        <w:rPr>
          <w:rFonts w:ascii="Arial" w:hAnsi="Arial" w:cs="Arial"/>
          <w:color w:val="000000"/>
          <w:sz w:val="22"/>
          <w:szCs w:val="22"/>
        </w:rPr>
        <w:t xml:space="preserve"> diets </w:t>
      </w:r>
      <w:r w:rsidR="0046721F" w:rsidRPr="002F1B00">
        <w:rPr>
          <w:rFonts w:ascii="Arial" w:hAnsi="Arial" w:cs="Arial"/>
          <w:color w:val="000000"/>
          <w:sz w:val="22"/>
          <w:szCs w:val="22"/>
        </w:rPr>
        <w:t>and</w:t>
      </w:r>
      <w:r w:rsidRPr="002F1B00">
        <w:rPr>
          <w:rFonts w:ascii="Arial" w:hAnsi="Arial" w:cs="Arial"/>
          <w:color w:val="000000"/>
          <w:sz w:val="22"/>
          <w:szCs w:val="22"/>
        </w:rPr>
        <w:t xml:space="preserve"> the gut microbiome</w:t>
      </w:r>
      <w:r w:rsidR="0046721F" w:rsidRPr="002F1B00">
        <w:rPr>
          <w:rFonts w:ascii="Arial" w:hAnsi="Arial" w:cs="Arial"/>
          <w:color w:val="000000"/>
          <w:sz w:val="22"/>
          <w:szCs w:val="22"/>
        </w:rPr>
        <w:t>,</w:t>
      </w:r>
      <w:r w:rsidRPr="002F1B00">
        <w:rPr>
          <w:rFonts w:ascii="Arial" w:hAnsi="Arial" w:cs="Arial"/>
          <w:color w:val="000000"/>
          <w:sz w:val="22"/>
          <w:szCs w:val="22"/>
        </w:rPr>
        <w:t xml:space="preserve"> we quantified </w:t>
      </w:r>
      <w:r w:rsidR="000655B5" w:rsidRPr="002F1B00">
        <w:rPr>
          <w:rFonts w:ascii="Arial" w:hAnsi="Arial" w:cs="Arial"/>
          <w:color w:val="000000"/>
          <w:sz w:val="22"/>
          <w:szCs w:val="22"/>
        </w:rPr>
        <w:t>differential</w:t>
      </w:r>
      <w:r w:rsidRPr="002F1B00">
        <w:rPr>
          <w:rFonts w:ascii="Arial" w:hAnsi="Arial" w:cs="Arial"/>
          <w:color w:val="000000"/>
          <w:sz w:val="22"/>
          <w:szCs w:val="22"/>
        </w:rPr>
        <w:t xml:space="preserve"> abundance </w:t>
      </w:r>
      <w:r w:rsidR="000655B5" w:rsidRPr="002F1B00">
        <w:rPr>
          <w:rFonts w:ascii="Arial" w:hAnsi="Arial" w:cs="Arial"/>
          <w:color w:val="000000"/>
          <w:sz w:val="22"/>
          <w:szCs w:val="22"/>
        </w:rPr>
        <w:t xml:space="preserve">using </w:t>
      </w:r>
      <w:r w:rsidR="00B65776" w:rsidRPr="002F1B00">
        <w:rPr>
          <w:rFonts w:ascii="Arial" w:hAnsi="Arial" w:cs="Arial"/>
          <w:color w:val="000000"/>
          <w:sz w:val="22"/>
          <w:szCs w:val="22"/>
        </w:rPr>
        <w:t>ANCOM-BC</w:t>
      </w:r>
      <w:r w:rsidR="000655B5" w:rsidRPr="002F1B00">
        <w:rPr>
          <w:rFonts w:ascii="Arial" w:hAnsi="Arial" w:cs="Arial"/>
          <w:color w:val="000000"/>
          <w:sz w:val="22"/>
          <w:szCs w:val="22"/>
        </w:rPr>
        <w:t>. We observed</w:t>
      </w:r>
      <w:r w:rsidR="004A5972" w:rsidRPr="002F1B00">
        <w:rPr>
          <w:rFonts w:ascii="Arial" w:hAnsi="Arial" w:cs="Arial"/>
          <w:color w:val="000000"/>
          <w:sz w:val="22"/>
          <w:szCs w:val="22"/>
        </w:rPr>
        <w:t xml:space="preserve"> </w:t>
      </w:r>
      <w:commentRangeStart w:id="134"/>
      <w:commentRangeStart w:id="135"/>
      <w:r w:rsidR="0046721F" w:rsidRPr="002F1B00">
        <w:rPr>
          <w:rFonts w:ascii="Arial" w:hAnsi="Arial" w:cs="Arial"/>
          <w:color w:val="000000"/>
          <w:sz w:val="22"/>
          <w:szCs w:val="22"/>
        </w:rPr>
        <w:t xml:space="preserve">24 </w:t>
      </w:r>
      <w:r w:rsidR="000655B5" w:rsidRPr="002F1B00">
        <w:rPr>
          <w:rFonts w:ascii="Arial" w:hAnsi="Arial" w:cs="Arial"/>
          <w:color w:val="000000"/>
          <w:sz w:val="22"/>
          <w:szCs w:val="22"/>
        </w:rPr>
        <w:t>taxa</w:t>
      </w:r>
      <w:r w:rsidR="003A2ED8" w:rsidRPr="002F1B00">
        <w:rPr>
          <w:rFonts w:ascii="Arial" w:hAnsi="Arial" w:cs="Arial"/>
          <w:color w:val="000000"/>
          <w:sz w:val="22"/>
          <w:szCs w:val="22"/>
        </w:rPr>
        <w:t xml:space="preserve"> </w:t>
      </w:r>
      <w:r w:rsidR="004A5972" w:rsidRPr="002F1B00">
        <w:rPr>
          <w:rFonts w:ascii="Arial" w:hAnsi="Arial" w:cs="Arial"/>
          <w:color w:val="000000"/>
          <w:sz w:val="22"/>
          <w:szCs w:val="22"/>
        </w:rPr>
        <w:t xml:space="preserve">were </w:t>
      </w:r>
      <w:commentRangeEnd w:id="134"/>
      <w:r w:rsidR="00261D5A" w:rsidRPr="00E43813">
        <w:rPr>
          <w:rStyle w:val="CommentReference"/>
          <w:rFonts w:ascii="Arial" w:hAnsi="Arial" w:cs="Arial"/>
          <w:sz w:val="22"/>
          <w:szCs w:val="22"/>
          <w:rPrChange w:id="136" w:author="Sharpton, Thomas" w:date="2022-09-28T14:14:00Z">
            <w:rPr>
              <w:rStyle w:val="CommentReference"/>
            </w:rPr>
          </w:rPrChange>
        </w:rPr>
        <w:commentReference w:id="134"/>
      </w:r>
      <w:commentRangeEnd w:id="135"/>
      <w:r w:rsidR="00B24FF4">
        <w:rPr>
          <w:rStyle w:val="CommentReference"/>
        </w:rPr>
        <w:commentReference w:id="135"/>
      </w:r>
      <w:r w:rsidR="004A5972" w:rsidRPr="00E43813">
        <w:rPr>
          <w:rFonts w:ascii="Arial" w:hAnsi="Arial" w:cs="Arial"/>
          <w:color w:val="000000"/>
          <w:sz w:val="22"/>
          <w:szCs w:val="22"/>
          <w:rPrChange w:id="137" w:author="Sharpton, Thomas" w:date="2022-09-28T14:14:00Z">
            <w:rPr>
              <w:rFonts w:ascii="Arial" w:hAnsi="Arial" w:cs="Arial"/>
              <w:color w:val="000000"/>
            </w:rPr>
          </w:rPrChange>
        </w:rPr>
        <w:t xml:space="preserve">significantly abundant </w:t>
      </w:r>
      <w:r w:rsidR="003F3127" w:rsidRPr="00E43813">
        <w:rPr>
          <w:rFonts w:ascii="Arial" w:hAnsi="Arial" w:cs="Arial"/>
          <w:color w:val="000000"/>
          <w:sz w:val="22"/>
          <w:szCs w:val="22"/>
          <w:rPrChange w:id="138" w:author="Sharpton, Thomas" w:date="2022-09-28T14:14:00Z">
            <w:rPr>
              <w:rFonts w:ascii="Arial" w:hAnsi="Arial" w:cs="Arial"/>
              <w:color w:val="000000"/>
            </w:rPr>
          </w:rPrChange>
        </w:rPr>
        <w:t xml:space="preserve">in </w:t>
      </w:r>
      <w:r w:rsidR="004A5972" w:rsidRPr="00E43813">
        <w:rPr>
          <w:rFonts w:ascii="Arial" w:hAnsi="Arial" w:cs="Arial"/>
          <w:color w:val="000000"/>
          <w:sz w:val="22"/>
          <w:szCs w:val="22"/>
          <w:rPrChange w:id="139" w:author="Sharpton, Thomas" w:date="2022-09-28T14:14:00Z">
            <w:rPr>
              <w:rFonts w:ascii="Arial" w:hAnsi="Arial" w:cs="Arial"/>
              <w:color w:val="000000"/>
            </w:rPr>
          </w:rPrChange>
        </w:rPr>
        <w:t xml:space="preserve">at least </w:t>
      </w:r>
      <w:r w:rsidR="003F3127" w:rsidRPr="00E43813">
        <w:rPr>
          <w:rFonts w:ascii="Arial" w:hAnsi="Arial" w:cs="Arial"/>
          <w:color w:val="000000"/>
          <w:sz w:val="22"/>
          <w:szCs w:val="22"/>
          <w:rPrChange w:id="140" w:author="Sharpton, Thomas" w:date="2022-09-28T14:14:00Z">
            <w:rPr>
              <w:rFonts w:ascii="Arial" w:hAnsi="Arial" w:cs="Arial"/>
              <w:color w:val="000000"/>
            </w:rPr>
          </w:rPrChange>
        </w:rPr>
        <w:t>one</w:t>
      </w:r>
      <w:r w:rsidR="004A5972" w:rsidRPr="00E43813">
        <w:rPr>
          <w:rFonts w:ascii="Arial" w:hAnsi="Arial" w:cs="Arial"/>
          <w:color w:val="000000"/>
          <w:sz w:val="22"/>
          <w:szCs w:val="22"/>
          <w:rPrChange w:id="141" w:author="Sharpton, Thomas" w:date="2022-09-28T14:14:00Z">
            <w:rPr>
              <w:rFonts w:ascii="Arial" w:hAnsi="Arial" w:cs="Arial"/>
              <w:color w:val="000000"/>
            </w:rPr>
          </w:rPrChange>
        </w:rPr>
        <w:t xml:space="preserve"> </w:t>
      </w:r>
      <w:r w:rsidR="009431AC" w:rsidRPr="00E43813">
        <w:rPr>
          <w:rFonts w:ascii="Arial" w:hAnsi="Arial" w:cs="Arial"/>
          <w:color w:val="000000"/>
          <w:sz w:val="22"/>
          <w:szCs w:val="22"/>
          <w:rPrChange w:id="142" w:author="Sharpton, Thomas" w:date="2022-09-28T14:14:00Z">
            <w:rPr>
              <w:rFonts w:ascii="Arial" w:hAnsi="Arial" w:cs="Arial"/>
              <w:color w:val="000000"/>
            </w:rPr>
          </w:rPrChange>
        </w:rPr>
        <w:t xml:space="preserve">of </w:t>
      </w:r>
      <w:r w:rsidR="004A5972" w:rsidRPr="00E43813">
        <w:rPr>
          <w:rFonts w:ascii="Arial" w:hAnsi="Arial" w:cs="Arial"/>
          <w:color w:val="000000"/>
          <w:sz w:val="22"/>
          <w:szCs w:val="22"/>
          <w:rPrChange w:id="143" w:author="Sharpton, Thomas" w:date="2022-09-28T14:14:00Z">
            <w:rPr>
              <w:rFonts w:ascii="Arial" w:hAnsi="Arial" w:cs="Arial"/>
              <w:color w:val="000000"/>
            </w:rPr>
          </w:rPrChange>
        </w:rPr>
        <w:t>the three diets</w:t>
      </w:r>
      <w:r w:rsidR="002769FA" w:rsidRPr="00E43813">
        <w:rPr>
          <w:rFonts w:ascii="Arial" w:hAnsi="Arial" w:cs="Arial"/>
          <w:color w:val="000000"/>
          <w:sz w:val="22"/>
          <w:szCs w:val="22"/>
          <w:rPrChange w:id="144" w:author="Sharpton, Thomas" w:date="2022-09-28T14:14:00Z">
            <w:rPr>
              <w:rFonts w:ascii="Arial" w:hAnsi="Arial" w:cs="Arial"/>
              <w:color w:val="000000"/>
            </w:rPr>
          </w:rPrChange>
        </w:rPr>
        <w:t>.</w:t>
      </w:r>
      <w:r w:rsidR="0046721F" w:rsidRPr="00E43813">
        <w:rPr>
          <w:rFonts w:ascii="Arial" w:hAnsi="Arial" w:cs="Arial"/>
          <w:color w:val="000000"/>
          <w:sz w:val="22"/>
          <w:szCs w:val="22"/>
          <w:rPrChange w:id="145" w:author="Sharpton, Thomas" w:date="2022-09-28T14:14:00Z">
            <w:rPr>
              <w:rFonts w:ascii="Arial" w:hAnsi="Arial" w:cs="Arial"/>
              <w:color w:val="000000"/>
            </w:rPr>
          </w:rPrChange>
        </w:rPr>
        <w:t xml:space="preserve"> </w:t>
      </w:r>
      <w:r w:rsidR="00261D5A" w:rsidRPr="00E43813">
        <w:rPr>
          <w:rFonts w:ascii="Arial" w:hAnsi="Arial" w:cs="Arial"/>
          <w:color w:val="000000"/>
          <w:sz w:val="22"/>
          <w:szCs w:val="22"/>
          <w:rPrChange w:id="146" w:author="Sharpton, Thomas" w:date="2022-09-28T14:14:00Z">
            <w:rPr>
              <w:rFonts w:ascii="Arial" w:hAnsi="Arial" w:cs="Arial"/>
              <w:color w:val="000000"/>
            </w:rPr>
          </w:rPrChange>
        </w:rPr>
        <w:t>Collectively, these results indicate that commonly used zebrafish laboratory diets have a differential effect on microbiome structure at 3 months of age.</w:t>
      </w:r>
    </w:p>
    <w:p w14:paraId="59FB5D31" w14:textId="1B330761" w:rsidR="004A5972" w:rsidRPr="00E43813" w:rsidRDefault="004A5972" w:rsidP="00451272">
      <w:pPr>
        <w:spacing w:line="276" w:lineRule="auto"/>
        <w:rPr>
          <w:rFonts w:ascii="Arial" w:hAnsi="Arial" w:cs="Arial"/>
          <w:color w:val="000000"/>
          <w:sz w:val="22"/>
          <w:szCs w:val="22"/>
          <w:rPrChange w:id="147" w:author="Sharpton, Thomas" w:date="2022-09-28T14:14:00Z">
            <w:rPr>
              <w:rFonts w:ascii="Arial" w:hAnsi="Arial" w:cs="Arial"/>
              <w:color w:val="000000"/>
            </w:rPr>
          </w:rPrChange>
        </w:rPr>
      </w:pPr>
    </w:p>
    <w:p w14:paraId="31227ACA" w14:textId="77777777" w:rsidR="00275D17" w:rsidRPr="00E43813" w:rsidRDefault="00275D17" w:rsidP="00451272">
      <w:pPr>
        <w:spacing w:line="276" w:lineRule="auto"/>
        <w:rPr>
          <w:rFonts w:ascii="Arial" w:hAnsi="Arial" w:cs="Arial"/>
          <w:sz w:val="22"/>
          <w:szCs w:val="22"/>
          <w:rPrChange w:id="148" w:author="Sharpton, Thomas" w:date="2022-09-28T14:14:00Z">
            <w:rPr>
              <w:rFonts w:ascii="Arial" w:hAnsi="Arial" w:cs="Arial"/>
            </w:rPr>
          </w:rPrChange>
        </w:rPr>
        <w:sectPr w:rsidR="00275D17" w:rsidRPr="00E43813" w:rsidSect="005A4BAB">
          <w:pgSz w:w="12240" w:h="15840"/>
          <w:pgMar w:top="720" w:right="720" w:bottom="720" w:left="720" w:header="720" w:footer="720" w:gutter="0"/>
          <w:cols w:space="720"/>
          <w:docGrid w:linePitch="360"/>
        </w:sectPr>
      </w:pPr>
    </w:p>
    <w:p w14:paraId="4E62EEDA" w14:textId="3CEA7F3D" w:rsidR="00674A21" w:rsidRPr="00E43813" w:rsidRDefault="3BC34DF0" w:rsidP="00451272">
      <w:pPr>
        <w:spacing w:line="276" w:lineRule="auto"/>
        <w:rPr>
          <w:rFonts w:ascii="Arial" w:hAnsi="Arial" w:cs="Arial"/>
          <w:sz w:val="22"/>
          <w:szCs w:val="22"/>
          <w:rPrChange w:id="149" w:author="Sharpton, Thomas" w:date="2022-09-28T14:14:00Z">
            <w:rPr>
              <w:rFonts w:ascii="Arial" w:hAnsi="Arial" w:cs="Arial"/>
            </w:rPr>
          </w:rPrChange>
        </w:rPr>
      </w:pPr>
      <w:commentRangeStart w:id="150"/>
      <w:r w:rsidRPr="3BC34DF0">
        <w:rPr>
          <w:rFonts w:ascii="Arial" w:hAnsi="Arial" w:cs="Arial"/>
          <w:sz w:val="22"/>
          <w:szCs w:val="22"/>
          <w:rPrChange w:id="151" w:author="Sharpton, Thomas" w:date="2022-09-28T14:14:00Z">
            <w:rPr>
              <w:rFonts w:ascii="Arial" w:hAnsi="Arial" w:cs="Arial"/>
            </w:rPr>
          </w:rPrChange>
        </w:rPr>
        <w:lastRenderedPageBreak/>
        <w:t xml:space="preserve">&lt;Discussion&gt; </w:t>
      </w:r>
      <w:commentRangeEnd w:id="150"/>
      <w:r w:rsidR="006613E7">
        <w:rPr>
          <w:rStyle w:val="CommentReference"/>
        </w:rPr>
        <w:commentReference w:id="150"/>
      </w:r>
    </w:p>
    <w:p w14:paraId="6AB475AF" w14:textId="77777777" w:rsidR="002C5CE1" w:rsidRPr="00E43813" w:rsidRDefault="002C5CE1" w:rsidP="00451272">
      <w:pPr>
        <w:spacing w:line="276" w:lineRule="auto"/>
        <w:rPr>
          <w:rFonts w:ascii="Arial" w:hAnsi="Arial" w:cs="Arial"/>
          <w:sz w:val="22"/>
          <w:szCs w:val="22"/>
        </w:rPr>
      </w:pPr>
    </w:p>
    <w:p w14:paraId="531516E2" w14:textId="2EF3EA60" w:rsidR="00130C7D" w:rsidRPr="00E43813" w:rsidRDefault="3BC34DF0" w:rsidP="00451272">
      <w:pPr>
        <w:spacing w:line="276" w:lineRule="auto"/>
        <w:rPr>
          <w:rFonts w:ascii="Arial" w:hAnsi="Arial" w:cs="Arial"/>
          <w:sz w:val="22"/>
          <w:szCs w:val="22"/>
        </w:rPr>
      </w:pPr>
      <w:r w:rsidRPr="3BC34DF0">
        <w:rPr>
          <w:rFonts w:ascii="Arial" w:hAnsi="Arial" w:cs="Arial"/>
          <w:sz w:val="22"/>
          <w:szCs w:val="22"/>
        </w:rPr>
        <w:t xml:space="preserve">Here, we compared microbiomes of fish fed commonly used laboratory diets, which have more consistent nutritional profiles to those in previous studies interrogating the physiology, microbiome and diet in zebrafish. We found that diet differentially influences physiology and the gut microbiome of 3 month old zebrafish. Fish fed ZIRC diet are heavier and have higher body condition scores compared to fish fed the Watts and the Gemma diets. </w:t>
      </w:r>
      <w:commentRangeStart w:id="152"/>
      <w:r w:rsidRPr="3BC34DF0">
        <w:rPr>
          <w:rFonts w:ascii="Arial" w:hAnsi="Arial" w:cs="Arial"/>
          <w:sz w:val="22"/>
          <w:szCs w:val="22"/>
        </w:rPr>
        <w:t>These results align with previous research investigating the effects of diet on zebrafish physiology (</w:t>
      </w:r>
      <w:commentRangeEnd w:id="152"/>
      <w:r w:rsidR="00B94885">
        <w:rPr>
          <w:rStyle w:val="CommentReference"/>
        </w:rPr>
        <w:commentReference w:id="152"/>
      </w:r>
      <w:r w:rsidRPr="3BC34DF0">
        <w:rPr>
          <w:rFonts w:ascii="Arial" w:hAnsi="Arial" w:cs="Arial"/>
          <w:sz w:val="22"/>
          <w:szCs w:val="22"/>
        </w:rPr>
        <w:t xml:space="preserve">Watts, Fowler). Previous studies have found that different laboratory, commercial and experimental diets manifest different gut physiology, growth, health and reproductive outcomes (Leigh 2018, Fowler 2019). Leigh et al. found that in addition to </w:t>
      </w:r>
      <w:commentRangeStart w:id="153"/>
      <w:r w:rsidRPr="3BC34DF0">
        <w:rPr>
          <w:rFonts w:ascii="Arial" w:hAnsi="Arial" w:cs="Arial"/>
          <w:sz w:val="22"/>
          <w:szCs w:val="22"/>
        </w:rPr>
        <w:t>nutritional composition</w:t>
      </w:r>
      <w:commentRangeEnd w:id="153"/>
      <w:r w:rsidR="00B94885">
        <w:rPr>
          <w:rStyle w:val="CommentReference"/>
        </w:rPr>
        <w:commentReference w:id="153"/>
      </w:r>
      <w:r w:rsidRPr="3BC34DF0">
        <w:rPr>
          <w:rFonts w:ascii="Arial" w:hAnsi="Arial" w:cs="Arial"/>
          <w:sz w:val="22"/>
          <w:szCs w:val="22"/>
        </w:rPr>
        <w:t xml:space="preserve">, digestive enzyme activity played a role in shaping the physiological structure of the gut, and </w:t>
      </w:r>
      <w:commentRangeStart w:id="154"/>
      <w:r w:rsidRPr="3BC34DF0">
        <w:rPr>
          <w:rFonts w:ascii="Arial" w:hAnsi="Arial" w:cs="Arial"/>
          <w:sz w:val="22"/>
          <w:szCs w:val="22"/>
        </w:rPr>
        <w:t xml:space="preserve">noted this could </w:t>
      </w:r>
      <w:commentRangeEnd w:id="154"/>
      <w:r w:rsidR="00B94885">
        <w:rPr>
          <w:rStyle w:val="CommentReference"/>
        </w:rPr>
        <w:commentReference w:id="154"/>
      </w:r>
      <w:r w:rsidRPr="3BC34DF0">
        <w:rPr>
          <w:rFonts w:ascii="Arial" w:hAnsi="Arial" w:cs="Arial"/>
          <w:sz w:val="22"/>
          <w:szCs w:val="22"/>
        </w:rPr>
        <w:t xml:space="preserve">impact the gut microbiome of fish. We found that gut microbiome diversity differed by diet, </w:t>
      </w:r>
      <w:commentRangeStart w:id="155"/>
      <w:r w:rsidRPr="3BC34DF0">
        <w:rPr>
          <w:rFonts w:ascii="Arial" w:hAnsi="Arial" w:cs="Arial"/>
          <w:sz w:val="22"/>
          <w:szCs w:val="22"/>
        </w:rPr>
        <w:t>and fish microbiome communities were more similar to fish fed the same diet.</w:t>
      </w:r>
      <w:commentRangeEnd w:id="155"/>
      <w:r w:rsidR="00B94885">
        <w:rPr>
          <w:rStyle w:val="CommentReference"/>
        </w:rPr>
        <w:commentReference w:id="155"/>
      </w:r>
      <w:r w:rsidRPr="3BC34DF0">
        <w:rPr>
          <w:rFonts w:ascii="Arial" w:hAnsi="Arial" w:cs="Arial"/>
          <w:sz w:val="22"/>
          <w:szCs w:val="22"/>
        </w:rPr>
        <w:t xml:space="preserve"> A recent study by Karlsen et al. has drawn attention to a “feed microbiome” effect potentially impacting fish microbiome studies (Karlsen).</w:t>
      </w:r>
      <w:commentRangeStart w:id="156"/>
      <w:commentRangeStart w:id="157"/>
      <w:r w:rsidRPr="3BC34DF0">
        <w:rPr>
          <w:rFonts w:ascii="Arial" w:hAnsi="Arial" w:cs="Arial"/>
          <w:sz w:val="22"/>
          <w:szCs w:val="22"/>
        </w:rPr>
        <w:t xml:space="preserve"> We cannot rule out the possibility</w:t>
      </w:r>
      <w:commentRangeEnd w:id="156"/>
      <w:r w:rsidR="00B94885">
        <w:rPr>
          <w:rStyle w:val="CommentReference"/>
        </w:rPr>
        <w:commentReference w:id="156"/>
      </w:r>
      <w:commentRangeEnd w:id="157"/>
      <w:r w:rsidR="00B94885">
        <w:rPr>
          <w:rStyle w:val="CommentReference"/>
        </w:rPr>
        <w:commentReference w:id="157"/>
      </w:r>
      <w:r w:rsidRPr="3BC34DF0">
        <w:rPr>
          <w:rFonts w:ascii="Arial" w:hAnsi="Arial" w:cs="Arial"/>
          <w:sz w:val="22"/>
          <w:szCs w:val="22"/>
        </w:rPr>
        <w:t xml:space="preserve"> that variance in gut microbiome diversity seen could be an artifact of microbial DNA present in their digesta collected during sampling, and may not necessarily be representative of the gut mucosa-associated microbes (Karlsen 2022). Therefore, future zebrafish microbiome-targeted research should include gut intestinal and feed samples alongside fecal samples to account for a potential feed microbiome effect. </w:t>
      </w:r>
      <w:commentRangeStart w:id="158"/>
      <w:r w:rsidRPr="3BC34DF0">
        <w:rPr>
          <w:rFonts w:ascii="Arial" w:hAnsi="Arial" w:cs="Arial"/>
          <w:sz w:val="22"/>
          <w:szCs w:val="22"/>
        </w:rPr>
        <w:t xml:space="preserve">It is important </w:t>
      </w:r>
      <w:commentRangeEnd w:id="158"/>
      <w:r w:rsidR="00B94885">
        <w:rPr>
          <w:rStyle w:val="CommentReference"/>
        </w:rPr>
        <w:commentReference w:id="158"/>
      </w:r>
      <w:r w:rsidRPr="3BC34DF0">
        <w:rPr>
          <w:rFonts w:ascii="Arial" w:hAnsi="Arial" w:cs="Arial"/>
          <w:sz w:val="22"/>
          <w:szCs w:val="22"/>
        </w:rPr>
        <w:t xml:space="preserve">to note that while each of these diets have slightly different nutrient profiles to each other, they are far more </w:t>
      </w:r>
      <w:commentRangeStart w:id="159"/>
      <w:r w:rsidRPr="3BC34DF0">
        <w:rPr>
          <w:rFonts w:ascii="Arial" w:hAnsi="Arial" w:cs="Arial"/>
          <w:sz w:val="22"/>
          <w:szCs w:val="22"/>
        </w:rPr>
        <w:t xml:space="preserve">consistent in composition </w:t>
      </w:r>
      <w:commentRangeEnd w:id="159"/>
      <w:r w:rsidR="00B94885">
        <w:rPr>
          <w:rStyle w:val="CommentReference"/>
        </w:rPr>
        <w:commentReference w:id="159"/>
      </w:r>
      <w:r w:rsidRPr="3BC34DF0">
        <w:rPr>
          <w:rFonts w:ascii="Arial" w:hAnsi="Arial" w:cs="Arial"/>
          <w:sz w:val="22"/>
          <w:szCs w:val="22"/>
        </w:rPr>
        <w:t>to one another than the diets used in the previously mentioned analyses conducted around physiology, diet and the microbiome. Where previous studies tested more extreme ranges (e.g., high-fat diets), our study differs in that the three diets used are more consistent to one another. Together, we our results demonstrate that the gut microbiomes of 3-month-old zebrafish differ by diet, and highlights the importance of minor nutritional differences ability to affect the microbiome and physiology of zebrafish</w:t>
      </w:r>
      <w:commentRangeStart w:id="160"/>
      <w:r w:rsidRPr="3BC34DF0">
        <w:rPr>
          <w:rFonts w:ascii="Arial" w:hAnsi="Arial" w:cs="Arial"/>
          <w:sz w:val="22"/>
          <w:szCs w:val="22"/>
        </w:rPr>
        <w:t>.</w:t>
      </w:r>
      <w:commentRangeEnd w:id="160"/>
      <w:r w:rsidR="00B94885">
        <w:rPr>
          <w:rStyle w:val="CommentReference"/>
        </w:rPr>
        <w:commentReference w:id="160"/>
      </w:r>
    </w:p>
    <w:p w14:paraId="202E3B17" w14:textId="527BBF50" w:rsidR="00130C7D" w:rsidRPr="00E43813" w:rsidRDefault="00130C7D" w:rsidP="004972BE">
      <w:pPr>
        <w:rPr>
          <w:rFonts w:ascii="Arial" w:hAnsi="Arial" w:cs="Arial"/>
          <w:sz w:val="22"/>
          <w:szCs w:val="22"/>
          <w:rPrChange w:id="161" w:author="Sharpton, Thomas" w:date="2022-09-28T14:14:00Z">
            <w:rPr>
              <w:rFonts w:ascii="Arial" w:hAnsi="Arial" w:cs="Arial"/>
            </w:rPr>
          </w:rPrChange>
        </w:rPr>
      </w:pPr>
    </w:p>
    <w:p w14:paraId="36C02185" w14:textId="6B1BAFA5" w:rsidR="00130C7D" w:rsidRPr="00E43813" w:rsidRDefault="00130C7D" w:rsidP="00451272">
      <w:pPr>
        <w:spacing w:line="276" w:lineRule="auto"/>
        <w:rPr>
          <w:rFonts w:ascii="Arial" w:hAnsi="Arial" w:cs="Arial"/>
          <w:sz w:val="22"/>
          <w:szCs w:val="22"/>
          <w:rPrChange w:id="162" w:author="Sharpton, Thomas" w:date="2022-09-28T14:14:00Z">
            <w:rPr>
              <w:rFonts w:ascii="Arial" w:hAnsi="Arial" w:cs="Arial"/>
            </w:rPr>
          </w:rPrChange>
        </w:rPr>
        <w:sectPr w:rsidR="00130C7D" w:rsidRPr="00E43813" w:rsidSect="005A4BAB">
          <w:pgSz w:w="12240" w:h="15840"/>
          <w:pgMar w:top="720" w:right="720" w:bottom="720" w:left="720" w:header="720" w:footer="720" w:gutter="0"/>
          <w:cols w:space="720"/>
          <w:docGrid w:linePitch="360"/>
        </w:sectPr>
      </w:pPr>
    </w:p>
    <w:p w14:paraId="02781BD9" w14:textId="77777777" w:rsidR="003251A0" w:rsidRPr="00E43813" w:rsidRDefault="003251A0" w:rsidP="00451272">
      <w:pPr>
        <w:pStyle w:val="ListParagraph"/>
        <w:numPr>
          <w:ilvl w:val="0"/>
          <w:numId w:val="1"/>
        </w:numPr>
        <w:spacing w:line="276" w:lineRule="auto"/>
        <w:rPr>
          <w:rFonts w:ascii="Arial" w:eastAsia="Calibri" w:hAnsi="Arial" w:cs="Arial"/>
          <w:b/>
          <w:bCs/>
          <w:color w:val="000000" w:themeColor="text1"/>
          <w:sz w:val="22"/>
          <w:szCs w:val="22"/>
          <w:rPrChange w:id="163" w:author="Sharpton, Thomas" w:date="2022-09-28T14:14:00Z">
            <w:rPr>
              <w:rFonts w:ascii="Arial" w:eastAsia="Calibri" w:hAnsi="Arial" w:cs="Arial"/>
              <w:b/>
              <w:bCs/>
              <w:color w:val="000000" w:themeColor="text1"/>
            </w:rPr>
          </w:rPrChange>
        </w:rPr>
      </w:pPr>
      <w:r w:rsidRPr="00E43813">
        <w:rPr>
          <w:rFonts w:ascii="Arial" w:eastAsia="Calibri" w:hAnsi="Arial" w:cs="Arial"/>
          <w:b/>
          <w:bCs/>
          <w:color w:val="000000" w:themeColor="text1"/>
          <w:sz w:val="22"/>
          <w:szCs w:val="22"/>
          <w:rPrChange w:id="164" w:author="Sharpton, Thomas" w:date="2022-09-28T14:14:00Z">
            <w:rPr>
              <w:rFonts w:ascii="Arial" w:eastAsia="Calibri" w:hAnsi="Arial" w:cs="Arial"/>
              <w:b/>
              <w:bCs/>
              <w:color w:val="000000" w:themeColor="text1"/>
            </w:rPr>
          </w:rPrChange>
        </w:rPr>
        <w:lastRenderedPageBreak/>
        <w:t>Diet impacts the successional development of the zebrafish gut microbiome</w:t>
      </w:r>
    </w:p>
    <w:p w14:paraId="699613ED" w14:textId="77777777" w:rsidR="005A4BAB" w:rsidRPr="00E43813" w:rsidRDefault="005A4BAB" w:rsidP="00451272">
      <w:pPr>
        <w:spacing w:line="276" w:lineRule="auto"/>
        <w:rPr>
          <w:rFonts w:ascii="Arial" w:eastAsia="Calibri" w:hAnsi="Arial" w:cs="Arial"/>
          <w:color w:val="000000" w:themeColor="text1"/>
          <w:sz w:val="22"/>
          <w:szCs w:val="22"/>
          <w:rPrChange w:id="165" w:author="Sharpton, Thomas" w:date="2022-09-28T14:14:00Z">
            <w:rPr>
              <w:rFonts w:ascii="Arial" w:eastAsia="Calibri" w:hAnsi="Arial" w:cs="Arial"/>
              <w:color w:val="000000" w:themeColor="text1"/>
            </w:rPr>
          </w:rPrChange>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600"/>
        <w:gridCol w:w="3590"/>
        <w:gridCol w:w="3600"/>
      </w:tblGrid>
      <w:tr w:rsidR="00F2360E" w:rsidRPr="00E43813" w14:paraId="5F6C7970" w14:textId="77777777" w:rsidTr="008B3A77">
        <w:tc>
          <w:tcPr>
            <w:tcW w:w="3596" w:type="dxa"/>
          </w:tcPr>
          <w:p w14:paraId="65EC1C8A" w14:textId="2E0FC428" w:rsidR="00CD691C" w:rsidRPr="00E43813" w:rsidRDefault="00CD691C" w:rsidP="00CD691C">
            <w:pPr>
              <w:spacing w:line="276" w:lineRule="auto"/>
              <w:rPr>
                <w:rFonts w:ascii="Arial" w:eastAsia="Calibri" w:hAnsi="Arial" w:cs="Arial"/>
                <w:color w:val="000000" w:themeColor="text1"/>
                <w:sz w:val="22"/>
                <w:szCs w:val="22"/>
                <w:rPrChange w:id="166" w:author="Sharpton, Thomas" w:date="2022-09-28T14:14:00Z">
                  <w:rPr>
                    <w:rFonts w:ascii="Arial" w:eastAsia="Calibri" w:hAnsi="Arial" w:cs="Arial"/>
                    <w:color w:val="000000" w:themeColor="text1"/>
                  </w:rPr>
                </w:rPrChange>
              </w:rPr>
            </w:pPr>
            <w:r w:rsidRPr="00E43813">
              <w:rPr>
                <w:rFonts w:ascii="Arial" w:eastAsia="Calibri" w:hAnsi="Arial" w:cs="Arial"/>
                <w:color w:val="000000" w:themeColor="text1"/>
                <w:sz w:val="22"/>
                <w:szCs w:val="22"/>
                <w:rPrChange w:id="167" w:author="Sharpton, Thomas" w:date="2022-09-28T14:14:00Z">
                  <w:rPr>
                    <w:rFonts w:ascii="Arial" w:eastAsia="Calibri" w:hAnsi="Arial" w:cs="Arial"/>
                    <w:color w:val="000000" w:themeColor="text1"/>
                  </w:rPr>
                </w:rPrChange>
              </w:rPr>
              <w:t>A</w:t>
            </w:r>
          </w:p>
          <w:p w14:paraId="5075B558" w14:textId="30D13BB3" w:rsidR="005A4BAB" w:rsidRPr="00E43813" w:rsidRDefault="005951DA" w:rsidP="008740AE">
            <w:pPr>
              <w:spacing w:line="276" w:lineRule="auto"/>
              <w:jc w:val="center"/>
              <w:rPr>
                <w:rFonts w:ascii="Arial" w:eastAsia="Calibri" w:hAnsi="Arial" w:cs="Arial"/>
                <w:color w:val="000000" w:themeColor="text1"/>
                <w:sz w:val="22"/>
                <w:szCs w:val="22"/>
                <w:rPrChange w:id="168" w:author="Sharpton, Thomas" w:date="2022-09-28T14:14:00Z">
                  <w:rPr>
                    <w:rFonts w:ascii="Arial" w:eastAsia="Calibri" w:hAnsi="Arial" w:cs="Arial"/>
                    <w:color w:val="000000" w:themeColor="text1"/>
                  </w:rPr>
                </w:rPrChange>
              </w:rPr>
            </w:pPr>
            <w:r w:rsidRPr="00E43813">
              <w:rPr>
                <w:rFonts w:ascii="Arial" w:eastAsia="Calibri" w:hAnsi="Arial" w:cs="Arial"/>
                <w:noProof/>
                <w:color w:val="000000" w:themeColor="text1"/>
                <w:sz w:val="22"/>
                <w:szCs w:val="22"/>
                <w:rPrChange w:id="169" w:author="Sharpton, Thomas" w:date="2022-09-28T14:14:00Z">
                  <w:rPr>
                    <w:rFonts w:ascii="Arial" w:eastAsia="Calibri" w:hAnsi="Arial" w:cs="Arial"/>
                    <w:noProof/>
                    <w:color w:val="000000" w:themeColor="text1"/>
                  </w:rPr>
                </w:rPrChange>
              </w:rPr>
              <w:drawing>
                <wp:inline distT="0" distB="0" distL="0" distR="0" wp14:anchorId="36DAC0D4" wp14:editId="13D6DC00">
                  <wp:extent cx="2148840" cy="2154018"/>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48840" cy="2154018"/>
                          </a:xfrm>
                          <a:prstGeom prst="rect">
                            <a:avLst/>
                          </a:prstGeom>
                        </pic:spPr>
                      </pic:pic>
                    </a:graphicData>
                  </a:graphic>
                </wp:inline>
              </w:drawing>
            </w:r>
          </w:p>
        </w:tc>
        <w:tc>
          <w:tcPr>
            <w:tcW w:w="3597" w:type="dxa"/>
          </w:tcPr>
          <w:p w14:paraId="473808C3" w14:textId="4BB4F343" w:rsidR="00CD691C" w:rsidRPr="00E43813" w:rsidRDefault="00CD691C" w:rsidP="00CD691C">
            <w:pPr>
              <w:spacing w:line="276" w:lineRule="auto"/>
              <w:rPr>
                <w:rFonts w:ascii="Arial" w:eastAsia="Calibri" w:hAnsi="Arial" w:cs="Arial"/>
                <w:color w:val="000000" w:themeColor="text1"/>
                <w:sz w:val="22"/>
                <w:szCs w:val="22"/>
                <w:rPrChange w:id="170" w:author="Sharpton, Thomas" w:date="2022-09-28T14:14:00Z">
                  <w:rPr>
                    <w:rFonts w:ascii="Arial" w:eastAsia="Calibri" w:hAnsi="Arial" w:cs="Arial"/>
                    <w:color w:val="000000" w:themeColor="text1"/>
                  </w:rPr>
                </w:rPrChange>
              </w:rPr>
            </w:pPr>
            <w:r w:rsidRPr="00E43813">
              <w:rPr>
                <w:rFonts w:ascii="Arial" w:eastAsia="Calibri" w:hAnsi="Arial" w:cs="Arial"/>
                <w:color w:val="000000" w:themeColor="text1"/>
                <w:sz w:val="22"/>
                <w:szCs w:val="22"/>
                <w:rPrChange w:id="171" w:author="Sharpton, Thomas" w:date="2022-09-28T14:14:00Z">
                  <w:rPr>
                    <w:rFonts w:ascii="Arial" w:eastAsia="Calibri" w:hAnsi="Arial" w:cs="Arial"/>
                    <w:color w:val="000000" w:themeColor="text1"/>
                  </w:rPr>
                </w:rPrChange>
              </w:rPr>
              <w:t>B</w:t>
            </w:r>
          </w:p>
          <w:p w14:paraId="4EBADA8B" w14:textId="35A4647C" w:rsidR="005A4BAB" w:rsidRPr="00E43813" w:rsidRDefault="00F2360E" w:rsidP="008740AE">
            <w:pPr>
              <w:spacing w:line="276" w:lineRule="auto"/>
              <w:jc w:val="center"/>
              <w:rPr>
                <w:rFonts w:ascii="Arial" w:eastAsia="Calibri" w:hAnsi="Arial" w:cs="Arial"/>
                <w:color w:val="000000" w:themeColor="text1"/>
                <w:sz w:val="22"/>
                <w:szCs w:val="22"/>
                <w:rPrChange w:id="172" w:author="Sharpton, Thomas" w:date="2022-09-28T14:14:00Z">
                  <w:rPr>
                    <w:rFonts w:ascii="Arial" w:eastAsia="Calibri" w:hAnsi="Arial" w:cs="Arial"/>
                    <w:color w:val="000000" w:themeColor="text1"/>
                  </w:rPr>
                </w:rPrChange>
              </w:rPr>
            </w:pPr>
            <w:r w:rsidRPr="00E43813">
              <w:rPr>
                <w:rFonts w:ascii="Arial" w:eastAsia="Calibri" w:hAnsi="Arial" w:cs="Arial"/>
                <w:noProof/>
                <w:color w:val="000000" w:themeColor="text1"/>
                <w:sz w:val="22"/>
                <w:szCs w:val="22"/>
                <w:rPrChange w:id="173" w:author="Sharpton, Thomas" w:date="2022-09-28T14:14:00Z">
                  <w:rPr>
                    <w:rFonts w:ascii="Arial" w:eastAsia="Calibri" w:hAnsi="Arial" w:cs="Arial"/>
                    <w:noProof/>
                    <w:color w:val="000000" w:themeColor="text1"/>
                  </w:rPr>
                </w:rPrChange>
              </w:rPr>
              <w:drawing>
                <wp:inline distT="0" distB="0" distL="0" distR="0" wp14:anchorId="7EAFBA31" wp14:editId="4D643026">
                  <wp:extent cx="2133600" cy="2143907"/>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8338" cy="2168765"/>
                          </a:xfrm>
                          <a:prstGeom prst="rect">
                            <a:avLst/>
                          </a:prstGeom>
                        </pic:spPr>
                      </pic:pic>
                    </a:graphicData>
                  </a:graphic>
                </wp:inline>
              </w:drawing>
            </w:r>
          </w:p>
        </w:tc>
        <w:tc>
          <w:tcPr>
            <w:tcW w:w="3597" w:type="dxa"/>
          </w:tcPr>
          <w:p w14:paraId="2C96E251" w14:textId="33750D13" w:rsidR="00CD691C" w:rsidRPr="00E43813" w:rsidRDefault="00CD691C" w:rsidP="00CD691C">
            <w:pPr>
              <w:spacing w:line="276" w:lineRule="auto"/>
              <w:rPr>
                <w:rFonts w:ascii="Arial" w:eastAsia="Calibri" w:hAnsi="Arial" w:cs="Arial"/>
                <w:color w:val="000000" w:themeColor="text1"/>
                <w:sz w:val="22"/>
                <w:szCs w:val="22"/>
                <w:rPrChange w:id="174" w:author="Sharpton, Thomas" w:date="2022-09-28T14:14:00Z">
                  <w:rPr>
                    <w:rFonts w:ascii="Arial" w:eastAsia="Calibri" w:hAnsi="Arial" w:cs="Arial"/>
                    <w:color w:val="000000" w:themeColor="text1"/>
                  </w:rPr>
                </w:rPrChange>
              </w:rPr>
            </w:pPr>
            <w:r w:rsidRPr="00E43813">
              <w:rPr>
                <w:rFonts w:ascii="Arial" w:eastAsia="Calibri" w:hAnsi="Arial" w:cs="Arial"/>
                <w:color w:val="000000" w:themeColor="text1"/>
                <w:sz w:val="22"/>
                <w:szCs w:val="22"/>
                <w:rPrChange w:id="175" w:author="Sharpton, Thomas" w:date="2022-09-28T14:14:00Z">
                  <w:rPr>
                    <w:rFonts w:ascii="Arial" w:eastAsia="Calibri" w:hAnsi="Arial" w:cs="Arial"/>
                    <w:color w:val="000000" w:themeColor="text1"/>
                  </w:rPr>
                </w:rPrChange>
              </w:rPr>
              <w:t>C</w:t>
            </w:r>
          </w:p>
          <w:p w14:paraId="715EDDB6" w14:textId="446871F2" w:rsidR="005A4BAB" w:rsidRPr="00E43813" w:rsidRDefault="00C60981" w:rsidP="008740AE">
            <w:pPr>
              <w:spacing w:line="276" w:lineRule="auto"/>
              <w:jc w:val="center"/>
              <w:rPr>
                <w:rFonts w:ascii="Arial" w:eastAsia="Calibri" w:hAnsi="Arial" w:cs="Arial"/>
                <w:color w:val="000000" w:themeColor="text1"/>
                <w:sz w:val="22"/>
                <w:szCs w:val="22"/>
                <w:rPrChange w:id="176" w:author="Sharpton, Thomas" w:date="2022-09-28T14:14:00Z">
                  <w:rPr>
                    <w:rFonts w:ascii="Arial" w:eastAsia="Calibri" w:hAnsi="Arial" w:cs="Arial"/>
                    <w:color w:val="000000" w:themeColor="text1"/>
                  </w:rPr>
                </w:rPrChange>
              </w:rPr>
            </w:pPr>
            <w:commentRangeStart w:id="177"/>
            <w:r w:rsidRPr="00E43813">
              <w:rPr>
                <w:rFonts w:ascii="Arial" w:eastAsia="Calibri" w:hAnsi="Arial" w:cs="Arial"/>
                <w:noProof/>
                <w:color w:val="000000" w:themeColor="text1"/>
                <w:sz w:val="22"/>
                <w:szCs w:val="22"/>
                <w:rPrChange w:id="178" w:author="Sharpton, Thomas" w:date="2022-09-28T14:14:00Z">
                  <w:rPr>
                    <w:rFonts w:ascii="Arial" w:eastAsia="Calibri" w:hAnsi="Arial" w:cs="Arial"/>
                    <w:noProof/>
                    <w:color w:val="000000" w:themeColor="text1"/>
                  </w:rPr>
                </w:rPrChange>
              </w:rPr>
              <w:drawing>
                <wp:inline distT="0" distB="0" distL="0" distR="0" wp14:anchorId="49F49AEE" wp14:editId="590688A0">
                  <wp:extent cx="2148840" cy="21592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15136" cy="2225837"/>
                          </a:xfrm>
                          <a:prstGeom prst="rect">
                            <a:avLst/>
                          </a:prstGeom>
                        </pic:spPr>
                      </pic:pic>
                    </a:graphicData>
                  </a:graphic>
                </wp:inline>
              </w:drawing>
            </w:r>
            <w:commentRangeEnd w:id="177"/>
            <w:r w:rsidR="00544220" w:rsidRPr="00E43813">
              <w:rPr>
                <w:rStyle w:val="CommentReference"/>
                <w:rFonts w:ascii="Arial" w:hAnsi="Arial" w:cs="Arial"/>
                <w:sz w:val="22"/>
                <w:szCs w:val="22"/>
                <w:rPrChange w:id="179" w:author="Sharpton, Thomas" w:date="2022-09-28T14:14:00Z">
                  <w:rPr>
                    <w:rStyle w:val="CommentReference"/>
                  </w:rPr>
                </w:rPrChange>
              </w:rPr>
              <w:commentReference w:id="177"/>
            </w:r>
          </w:p>
        </w:tc>
      </w:tr>
      <w:tr w:rsidR="00F2360E" w:rsidRPr="00E43813" w14:paraId="6CB5F719" w14:textId="77777777" w:rsidTr="008B3A77">
        <w:tc>
          <w:tcPr>
            <w:tcW w:w="3596" w:type="dxa"/>
          </w:tcPr>
          <w:p w14:paraId="5F7BB44C" w14:textId="2F0B2574" w:rsidR="005A4BAB" w:rsidRPr="00E43813" w:rsidRDefault="00C35553" w:rsidP="00C35553">
            <w:pPr>
              <w:spacing w:line="276" w:lineRule="auto"/>
              <w:rPr>
                <w:rFonts w:ascii="Arial" w:eastAsia="Calibri" w:hAnsi="Arial" w:cs="Arial"/>
                <w:color w:val="000000" w:themeColor="text1"/>
                <w:sz w:val="22"/>
                <w:szCs w:val="22"/>
                <w:rPrChange w:id="180" w:author="Sharpton, Thomas" w:date="2022-09-28T14:14:00Z">
                  <w:rPr>
                    <w:rFonts w:ascii="Arial" w:eastAsia="Calibri" w:hAnsi="Arial" w:cs="Arial"/>
                    <w:color w:val="000000" w:themeColor="text1"/>
                  </w:rPr>
                </w:rPrChange>
              </w:rPr>
            </w:pPr>
            <w:r w:rsidRPr="00E43813">
              <w:rPr>
                <w:rFonts w:ascii="Arial" w:eastAsia="Calibri" w:hAnsi="Arial" w:cs="Arial"/>
                <w:color w:val="000000" w:themeColor="text1"/>
                <w:sz w:val="22"/>
                <w:szCs w:val="22"/>
                <w:rPrChange w:id="181" w:author="Sharpton, Thomas" w:date="2022-09-28T14:14:00Z">
                  <w:rPr>
                    <w:rFonts w:ascii="Arial" w:eastAsia="Calibri" w:hAnsi="Arial" w:cs="Arial"/>
                    <w:color w:val="000000" w:themeColor="text1"/>
                  </w:rPr>
                </w:rPrChange>
              </w:rPr>
              <w:t>D</w:t>
            </w:r>
            <w:r w:rsidR="00134D7A" w:rsidRPr="00E43813">
              <w:rPr>
                <w:rFonts w:ascii="Arial" w:eastAsia="Calibri" w:hAnsi="Arial" w:cs="Arial"/>
                <w:noProof/>
                <w:color w:val="000000" w:themeColor="text1"/>
                <w:sz w:val="22"/>
                <w:szCs w:val="22"/>
                <w:rPrChange w:id="182" w:author="Sharpton, Thomas" w:date="2022-09-28T14:14:00Z">
                  <w:rPr>
                    <w:rFonts w:ascii="Arial" w:eastAsia="Calibri" w:hAnsi="Arial" w:cs="Arial"/>
                    <w:noProof/>
                    <w:color w:val="000000" w:themeColor="text1"/>
                  </w:rPr>
                </w:rPrChange>
              </w:rPr>
              <w:drawing>
                <wp:inline distT="0" distB="0" distL="0" distR="0" wp14:anchorId="59A88D35" wp14:editId="39AC2C1F">
                  <wp:extent cx="2146853" cy="215722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1701" cy="2242482"/>
                          </a:xfrm>
                          <a:prstGeom prst="rect">
                            <a:avLst/>
                          </a:prstGeom>
                        </pic:spPr>
                      </pic:pic>
                    </a:graphicData>
                  </a:graphic>
                </wp:inline>
              </w:drawing>
            </w:r>
          </w:p>
        </w:tc>
        <w:tc>
          <w:tcPr>
            <w:tcW w:w="3597" w:type="dxa"/>
          </w:tcPr>
          <w:p w14:paraId="21A928F6" w14:textId="7195261A" w:rsidR="00C35553" w:rsidRPr="00E43813" w:rsidRDefault="00C35553" w:rsidP="00C35553">
            <w:pPr>
              <w:spacing w:line="276" w:lineRule="auto"/>
              <w:rPr>
                <w:rFonts w:ascii="Arial" w:eastAsia="Calibri" w:hAnsi="Arial" w:cs="Arial"/>
                <w:color w:val="000000" w:themeColor="text1"/>
                <w:sz w:val="22"/>
                <w:szCs w:val="22"/>
                <w:rPrChange w:id="183" w:author="Sharpton, Thomas" w:date="2022-09-28T14:14:00Z">
                  <w:rPr>
                    <w:rFonts w:ascii="Arial" w:eastAsia="Calibri" w:hAnsi="Arial" w:cs="Arial"/>
                    <w:color w:val="000000" w:themeColor="text1"/>
                  </w:rPr>
                </w:rPrChange>
              </w:rPr>
            </w:pPr>
            <w:r w:rsidRPr="00E43813">
              <w:rPr>
                <w:rFonts w:ascii="Arial" w:eastAsia="Calibri" w:hAnsi="Arial" w:cs="Arial"/>
                <w:color w:val="000000" w:themeColor="text1"/>
                <w:sz w:val="22"/>
                <w:szCs w:val="22"/>
                <w:rPrChange w:id="184" w:author="Sharpton, Thomas" w:date="2022-09-28T14:14:00Z">
                  <w:rPr>
                    <w:rFonts w:ascii="Arial" w:eastAsia="Calibri" w:hAnsi="Arial" w:cs="Arial"/>
                    <w:color w:val="000000" w:themeColor="text1"/>
                  </w:rPr>
                </w:rPrChange>
              </w:rPr>
              <w:t>E</w:t>
            </w:r>
          </w:p>
          <w:p w14:paraId="27C0B60E" w14:textId="501DC8B2" w:rsidR="005A4BAB" w:rsidRPr="00E43813" w:rsidRDefault="008740AE" w:rsidP="008740AE">
            <w:pPr>
              <w:spacing w:line="276" w:lineRule="auto"/>
              <w:jc w:val="center"/>
              <w:rPr>
                <w:rFonts w:ascii="Arial" w:eastAsia="Calibri" w:hAnsi="Arial" w:cs="Arial"/>
                <w:color w:val="000000" w:themeColor="text1"/>
                <w:sz w:val="22"/>
                <w:szCs w:val="22"/>
                <w:rPrChange w:id="185" w:author="Sharpton, Thomas" w:date="2022-09-28T14:14:00Z">
                  <w:rPr>
                    <w:rFonts w:ascii="Arial" w:eastAsia="Calibri" w:hAnsi="Arial" w:cs="Arial"/>
                    <w:color w:val="000000" w:themeColor="text1"/>
                  </w:rPr>
                </w:rPrChange>
              </w:rPr>
            </w:pPr>
            <w:commentRangeStart w:id="186"/>
            <w:r w:rsidRPr="00E43813">
              <w:rPr>
                <w:rFonts w:ascii="Arial" w:eastAsia="Calibri" w:hAnsi="Arial" w:cs="Arial"/>
                <w:noProof/>
                <w:color w:val="000000" w:themeColor="text1"/>
                <w:sz w:val="22"/>
                <w:szCs w:val="22"/>
                <w:rPrChange w:id="187" w:author="Sharpton, Thomas" w:date="2022-09-28T14:14:00Z">
                  <w:rPr>
                    <w:rFonts w:ascii="Arial" w:eastAsia="Calibri" w:hAnsi="Arial" w:cs="Arial"/>
                    <w:noProof/>
                    <w:color w:val="000000" w:themeColor="text1"/>
                  </w:rPr>
                </w:rPrChange>
              </w:rPr>
              <w:drawing>
                <wp:inline distT="0" distB="0" distL="0" distR="0" wp14:anchorId="1D095C44" wp14:editId="4852C315">
                  <wp:extent cx="2133600" cy="21583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669"/>
                          <a:stretch/>
                        </pic:blipFill>
                        <pic:spPr bwMode="auto">
                          <a:xfrm>
                            <a:off x="0" y="0"/>
                            <a:ext cx="2133600" cy="2158365"/>
                          </a:xfrm>
                          <a:prstGeom prst="rect">
                            <a:avLst/>
                          </a:prstGeom>
                          <a:ln>
                            <a:noFill/>
                          </a:ln>
                          <a:extLst>
                            <a:ext uri="{53640926-AAD7-44D8-BBD7-CCE9431645EC}">
                              <a14:shadowObscured xmlns:a14="http://schemas.microsoft.com/office/drawing/2010/main"/>
                            </a:ext>
                          </a:extLst>
                        </pic:spPr>
                      </pic:pic>
                    </a:graphicData>
                  </a:graphic>
                </wp:inline>
              </w:drawing>
            </w:r>
            <w:commentRangeEnd w:id="186"/>
            <w:r w:rsidR="00C35553" w:rsidRPr="00E43813">
              <w:rPr>
                <w:rStyle w:val="CommentReference"/>
                <w:rFonts w:ascii="Arial" w:hAnsi="Arial" w:cs="Arial"/>
                <w:sz w:val="22"/>
                <w:szCs w:val="22"/>
                <w:rPrChange w:id="188" w:author="Sharpton, Thomas" w:date="2022-09-28T14:14:00Z">
                  <w:rPr>
                    <w:rStyle w:val="CommentReference"/>
                  </w:rPr>
                </w:rPrChange>
              </w:rPr>
              <w:commentReference w:id="186"/>
            </w:r>
          </w:p>
        </w:tc>
        <w:tc>
          <w:tcPr>
            <w:tcW w:w="3597" w:type="dxa"/>
          </w:tcPr>
          <w:p w14:paraId="5E9DFF7E" w14:textId="5C5B9798" w:rsidR="00C35553" w:rsidRPr="00E43813" w:rsidRDefault="00C35553" w:rsidP="00C35553">
            <w:pPr>
              <w:spacing w:line="276" w:lineRule="auto"/>
              <w:rPr>
                <w:rFonts w:ascii="Arial" w:eastAsia="Calibri" w:hAnsi="Arial" w:cs="Arial"/>
                <w:color w:val="000000" w:themeColor="text1"/>
                <w:sz w:val="22"/>
                <w:szCs w:val="22"/>
                <w:rPrChange w:id="189" w:author="Sharpton, Thomas" w:date="2022-09-28T14:14:00Z">
                  <w:rPr>
                    <w:rFonts w:ascii="Arial" w:eastAsia="Calibri" w:hAnsi="Arial" w:cs="Arial"/>
                    <w:color w:val="000000" w:themeColor="text1"/>
                  </w:rPr>
                </w:rPrChange>
              </w:rPr>
            </w:pPr>
            <w:r w:rsidRPr="00E43813">
              <w:rPr>
                <w:rFonts w:ascii="Arial" w:eastAsia="Calibri" w:hAnsi="Arial" w:cs="Arial"/>
                <w:color w:val="000000" w:themeColor="text1"/>
                <w:sz w:val="22"/>
                <w:szCs w:val="22"/>
                <w:rPrChange w:id="190" w:author="Sharpton, Thomas" w:date="2022-09-28T14:14:00Z">
                  <w:rPr>
                    <w:rFonts w:ascii="Arial" w:eastAsia="Calibri" w:hAnsi="Arial" w:cs="Arial"/>
                    <w:color w:val="000000" w:themeColor="text1"/>
                  </w:rPr>
                </w:rPrChange>
              </w:rPr>
              <w:t>F</w:t>
            </w:r>
          </w:p>
          <w:p w14:paraId="271506E3" w14:textId="53352A58" w:rsidR="00C35553" w:rsidRPr="00E43813" w:rsidRDefault="00BA7E41" w:rsidP="00C35553">
            <w:pPr>
              <w:spacing w:line="276" w:lineRule="auto"/>
              <w:jc w:val="center"/>
              <w:rPr>
                <w:rFonts w:ascii="Arial" w:eastAsia="Calibri" w:hAnsi="Arial" w:cs="Arial"/>
                <w:color w:val="000000" w:themeColor="text1"/>
                <w:sz w:val="22"/>
                <w:szCs w:val="22"/>
                <w:rPrChange w:id="191" w:author="Sharpton, Thomas" w:date="2022-09-28T14:14:00Z">
                  <w:rPr>
                    <w:rFonts w:ascii="Arial" w:eastAsia="Calibri" w:hAnsi="Arial" w:cs="Arial"/>
                    <w:color w:val="000000" w:themeColor="text1"/>
                  </w:rPr>
                </w:rPrChange>
              </w:rPr>
            </w:pPr>
            <w:r w:rsidRPr="00E43813">
              <w:rPr>
                <w:rFonts w:ascii="Arial" w:eastAsia="Calibri" w:hAnsi="Arial" w:cs="Arial"/>
                <w:noProof/>
                <w:color w:val="000000" w:themeColor="text1"/>
                <w:sz w:val="22"/>
                <w:szCs w:val="22"/>
                <w:rPrChange w:id="192" w:author="Sharpton, Thomas" w:date="2022-09-28T14:14:00Z">
                  <w:rPr>
                    <w:rFonts w:ascii="Arial" w:eastAsia="Calibri" w:hAnsi="Arial" w:cs="Arial"/>
                    <w:noProof/>
                    <w:color w:val="000000" w:themeColor="text1"/>
                  </w:rPr>
                </w:rPrChange>
              </w:rPr>
              <w:drawing>
                <wp:inline distT="0" distB="0" distL="0" distR="0" wp14:anchorId="39A6668F" wp14:editId="5BC9D8B7">
                  <wp:extent cx="2096966" cy="2107096"/>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30012" cy="2140302"/>
                          </a:xfrm>
                          <a:prstGeom prst="rect">
                            <a:avLst/>
                          </a:prstGeom>
                        </pic:spPr>
                      </pic:pic>
                    </a:graphicData>
                  </a:graphic>
                </wp:inline>
              </w:drawing>
            </w:r>
          </w:p>
        </w:tc>
      </w:tr>
      <w:tr w:rsidR="005A4BAB" w:rsidRPr="00E43813" w14:paraId="3B2010D8" w14:textId="77777777" w:rsidTr="008B3A77">
        <w:tc>
          <w:tcPr>
            <w:tcW w:w="10790" w:type="dxa"/>
            <w:gridSpan w:val="3"/>
          </w:tcPr>
          <w:p w14:paraId="56489F9C" w14:textId="248B2C78" w:rsidR="005A4BAB" w:rsidRPr="00E43813" w:rsidRDefault="005A4BAB" w:rsidP="000114D0">
            <w:pPr>
              <w:rPr>
                <w:rFonts w:ascii="Arial" w:eastAsia="Calibri" w:hAnsi="Arial" w:cs="Arial"/>
                <w:color w:val="000000" w:themeColor="text1"/>
                <w:sz w:val="22"/>
                <w:szCs w:val="22"/>
                <w:rPrChange w:id="193" w:author="Sharpton, Thomas" w:date="2022-09-28T14:14:00Z">
                  <w:rPr>
                    <w:rFonts w:ascii="Arial" w:eastAsia="Calibri" w:hAnsi="Arial" w:cs="Arial"/>
                    <w:color w:val="000000" w:themeColor="text1"/>
                  </w:rPr>
                </w:rPrChange>
              </w:rPr>
            </w:pPr>
            <w:r w:rsidRPr="00E43813">
              <w:rPr>
                <w:rFonts w:ascii="Arial" w:eastAsia="Calibri" w:hAnsi="Arial" w:cs="Arial"/>
                <w:b/>
                <w:bCs/>
                <w:color w:val="000000" w:themeColor="text1"/>
                <w:sz w:val="22"/>
                <w:szCs w:val="22"/>
                <w:rPrChange w:id="194" w:author="Sharpton, Thomas" w:date="2022-09-28T14:14:00Z">
                  <w:rPr>
                    <w:rFonts w:ascii="Arial" w:eastAsia="Calibri" w:hAnsi="Arial" w:cs="Arial"/>
                    <w:b/>
                    <w:bCs/>
                    <w:color w:val="000000" w:themeColor="text1"/>
                  </w:rPr>
                </w:rPrChange>
              </w:rPr>
              <w:t>Figure 2:</w:t>
            </w:r>
            <w:r w:rsidRPr="00E43813">
              <w:rPr>
                <w:rFonts w:ascii="Arial" w:eastAsia="Calibri" w:hAnsi="Arial" w:cs="Arial"/>
                <w:color w:val="000000" w:themeColor="text1"/>
                <w:sz w:val="22"/>
                <w:szCs w:val="22"/>
                <w:rPrChange w:id="195" w:author="Sharpton, Thomas" w:date="2022-09-28T14:14:00Z">
                  <w:rPr>
                    <w:rFonts w:ascii="Arial" w:eastAsia="Calibri" w:hAnsi="Arial" w:cs="Arial"/>
                    <w:color w:val="000000" w:themeColor="text1"/>
                  </w:rPr>
                </w:rPrChange>
              </w:rPr>
              <w:t xml:space="preserve"> </w:t>
            </w:r>
            <w:r w:rsidR="00F7598B" w:rsidRPr="00E43813">
              <w:rPr>
                <w:rFonts w:ascii="Arial" w:eastAsia="Calibri" w:hAnsi="Arial" w:cs="Arial"/>
                <w:color w:val="000000" w:themeColor="text1"/>
                <w:sz w:val="22"/>
                <w:szCs w:val="22"/>
                <w:rPrChange w:id="196" w:author="Sharpton, Thomas" w:date="2022-09-28T14:14:00Z">
                  <w:rPr>
                    <w:rFonts w:ascii="Arial" w:eastAsia="Calibri" w:hAnsi="Arial" w:cs="Arial"/>
                    <w:color w:val="000000" w:themeColor="text1"/>
                  </w:rPr>
                </w:rPrChange>
              </w:rPr>
              <w:t>Development is associated with altered microbiome composition</w:t>
            </w:r>
            <w:r w:rsidR="00387EB0" w:rsidRPr="00E43813">
              <w:rPr>
                <w:rFonts w:ascii="Arial" w:eastAsia="Calibri" w:hAnsi="Arial" w:cs="Arial"/>
                <w:color w:val="000000" w:themeColor="text1"/>
                <w:sz w:val="22"/>
                <w:szCs w:val="22"/>
                <w:rPrChange w:id="197" w:author="Sharpton, Thomas" w:date="2022-09-28T14:14:00Z">
                  <w:rPr>
                    <w:rFonts w:ascii="Arial" w:eastAsia="Calibri" w:hAnsi="Arial" w:cs="Arial"/>
                    <w:color w:val="000000" w:themeColor="text1"/>
                  </w:rPr>
                </w:rPrChange>
              </w:rPr>
              <w:t>.</w:t>
            </w:r>
            <w:r w:rsidR="00F7598B" w:rsidRPr="00E43813">
              <w:rPr>
                <w:rFonts w:ascii="Arial" w:eastAsia="Calibri" w:hAnsi="Arial" w:cs="Arial"/>
                <w:color w:val="000000" w:themeColor="text1"/>
                <w:sz w:val="22"/>
                <w:szCs w:val="22"/>
                <w:rPrChange w:id="198" w:author="Sharpton, Thomas" w:date="2022-09-28T14:14:00Z">
                  <w:rPr>
                    <w:rFonts w:ascii="Arial" w:eastAsia="Calibri" w:hAnsi="Arial" w:cs="Arial"/>
                    <w:color w:val="000000" w:themeColor="text1"/>
                  </w:rPr>
                </w:rPrChange>
              </w:rPr>
              <w:t xml:space="preserve"> </w:t>
            </w:r>
            <w:r w:rsidR="00F7598B" w:rsidRPr="00E43813">
              <w:rPr>
                <w:rFonts w:ascii="Arial" w:eastAsia="Calibri" w:hAnsi="Arial" w:cs="Arial"/>
                <w:b/>
                <w:bCs/>
                <w:color w:val="000000" w:themeColor="text1"/>
                <w:sz w:val="22"/>
                <w:szCs w:val="22"/>
                <w:rPrChange w:id="199" w:author="Sharpton, Thomas" w:date="2022-09-28T14:14:00Z">
                  <w:rPr>
                    <w:rFonts w:ascii="Arial" w:eastAsia="Calibri" w:hAnsi="Arial" w:cs="Arial"/>
                    <w:b/>
                    <w:bCs/>
                    <w:color w:val="000000" w:themeColor="text1"/>
                  </w:rPr>
                </w:rPrChange>
              </w:rPr>
              <w:t xml:space="preserve">(A) </w:t>
            </w:r>
            <w:r w:rsidR="00F7598B" w:rsidRPr="00E43813">
              <w:rPr>
                <w:rFonts w:ascii="Arial" w:eastAsia="Calibri" w:hAnsi="Arial" w:cs="Arial"/>
                <w:color w:val="000000" w:themeColor="text1"/>
                <w:sz w:val="22"/>
                <w:szCs w:val="22"/>
                <w:rPrChange w:id="200" w:author="Sharpton, Thomas" w:date="2022-09-28T14:14:00Z">
                  <w:rPr>
                    <w:rFonts w:ascii="Arial" w:eastAsia="Calibri" w:hAnsi="Arial" w:cs="Arial"/>
                    <w:color w:val="000000" w:themeColor="text1"/>
                  </w:rPr>
                </w:rPrChange>
              </w:rPr>
              <w:t xml:space="preserve">Shannon Index for diversity of 3 and 6 month old fish, and </w:t>
            </w:r>
            <w:r w:rsidR="00F7598B" w:rsidRPr="00E43813">
              <w:rPr>
                <w:rFonts w:ascii="Arial" w:eastAsia="Calibri" w:hAnsi="Arial" w:cs="Arial"/>
                <w:b/>
                <w:bCs/>
                <w:color w:val="000000" w:themeColor="text1"/>
                <w:sz w:val="22"/>
                <w:szCs w:val="22"/>
                <w:rPrChange w:id="201" w:author="Sharpton, Thomas" w:date="2022-09-28T14:14:00Z">
                  <w:rPr>
                    <w:rFonts w:ascii="Arial" w:eastAsia="Calibri" w:hAnsi="Arial" w:cs="Arial"/>
                    <w:b/>
                    <w:bCs/>
                    <w:color w:val="000000" w:themeColor="text1"/>
                  </w:rPr>
                </w:rPrChange>
              </w:rPr>
              <w:t>(B)</w:t>
            </w:r>
            <w:r w:rsidR="00F7598B" w:rsidRPr="00E43813">
              <w:rPr>
                <w:rFonts w:ascii="Arial" w:eastAsia="Calibri" w:hAnsi="Arial" w:cs="Arial"/>
                <w:color w:val="000000" w:themeColor="text1"/>
                <w:sz w:val="22"/>
                <w:szCs w:val="22"/>
                <w:rPrChange w:id="202" w:author="Sharpton, Thomas" w:date="2022-09-28T14:14:00Z">
                  <w:rPr>
                    <w:rFonts w:ascii="Arial" w:eastAsia="Calibri" w:hAnsi="Arial" w:cs="Arial"/>
                    <w:color w:val="000000" w:themeColor="text1"/>
                  </w:rPr>
                </w:rPrChange>
              </w:rPr>
              <w:t xml:space="preserve"> appears to be diet dependent. </w:t>
            </w:r>
            <w:r w:rsidR="00F7598B" w:rsidRPr="00E43813">
              <w:rPr>
                <w:rFonts w:ascii="Arial" w:hAnsi="Arial" w:cs="Arial"/>
                <w:color w:val="000000"/>
                <w:sz w:val="22"/>
                <w:szCs w:val="22"/>
                <w:rPrChange w:id="203" w:author="Sharpton, Thomas" w:date="2022-09-28T14:14:00Z">
                  <w:rPr>
                    <w:rFonts w:ascii="Arial" w:hAnsi="Arial" w:cs="Arial"/>
                    <w:color w:val="000000"/>
                  </w:rPr>
                </w:rPrChange>
              </w:rPr>
              <w:t xml:space="preserve">Capscale ordination of gut microbiome composition based on the </w:t>
            </w:r>
            <w:r w:rsidR="00F7598B" w:rsidRPr="00E43813">
              <w:rPr>
                <w:rFonts w:ascii="Arial" w:eastAsia="Calibri" w:hAnsi="Arial" w:cs="Arial"/>
                <w:b/>
                <w:bCs/>
                <w:color w:val="000000" w:themeColor="text1"/>
                <w:sz w:val="22"/>
                <w:szCs w:val="22"/>
                <w:rPrChange w:id="204" w:author="Sharpton, Thomas" w:date="2022-09-28T14:14:00Z">
                  <w:rPr>
                    <w:rFonts w:ascii="Arial" w:eastAsia="Calibri" w:hAnsi="Arial" w:cs="Arial"/>
                    <w:b/>
                    <w:bCs/>
                    <w:color w:val="000000" w:themeColor="text1"/>
                  </w:rPr>
                </w:rPrChange>
              </w:rPr>
              <w:t>(C)</w:t>
            </w:r>
            <w:r w:rsidR="00F7598B" w:rsidRPr="00E43813">
              <w:rPr>
                <w:rFonts w:ascii="Arial" w:eastAsia="Calibri" w:hAnsi="Arial" w:cs="Arial"/>
                <w:color w:val="000000" w:themeColor="text1"/>
                <w:sz w:val="22"/>
                <w:szCs w:val="22"/>
                <w:rPrChange w:id="205" w:author="Sharpton, Thomas" w:date="2022-09-28T14:14:00Z">
                  <w:rPr>
                    <w:rFonts w:ascii="Arial" w:eastAsia="Calibri" w:hAnsi="Arial" w:cs="Arial"/>
                    <w:color w:val="000000" w:themeColor="text1"/>
                  </w:rPr>
                </w:rPrChange>
              </w:rPr>
              <w:t xml:space="preserve"> </w:t>
            </w:r>
            <w:r w:rsidR="00F7598B" w:rsidRPr="00E43813">
              <w:rPr>
                <w:rFonts w:ascii="Arial" w:hAnsi="Arial" w:cs="Arial"/>
                <w:color w:val="000000"/>
                <w:sz w:val="22"/>
                <w:szCs w:val="22"/>
                <w:rPrChange w:id="206" w:author="Sharpton, Thomas" w:date="2022-09-28T14:14:00Z">
                  <w:rPr>
                    <w:rFonts w:ascii="Arial" w:hAnsi="Arial" w:cs="Arial"/>
                    <w:color w:val="000000"/>
                  </w:rPr>
                </w:rPrChange>
              </w:rPr>
              <w:t xml:space="preserve">Bray-Curtis dissimilarity by diet and </w:t>
            </w:r>
            <w:r w:rsidR="00F7598B" w:rsidRPr="00E43813">
              <w:rPr>
                <w:rFonts w:ascii="Arial" w:eastAsia="Calibri" w:hAnsi="Arial" w:cs="Arial"/>
                <w:b/>
                <w:bCs/>
                <w:color w:val="000000" w:themeColor="text1"/>
                <w:sz w:val="22"/>
                <w:szCs w:val="22"/>
                <w:rPrChange w:id="207" w:author="Sharpton, Thomas" w:date="2022-09-28T14:14:00Z">
                  <w:rPr>
                    <w:rFonts w:ascii="Arial" w:eastAsia="Calibri" w:hAnsi="Arial" w:cs="Arial"/>
                    <w:b/>
                    <w:bCs/>
                    <w:color w:val="000000" w:themeColor="text1"/>
                  </w:rPr>
                </w:rPrChange>
              </w:rPr>
              <w:t>(D)</w:t>
            </w:r>
            <w:r w:rsidR="00F7598B" w:rsidRPr="00E43813">
              <w:rPr>
                <w:rFonts w:ascii="Arial" w:eastAsia="Calibri" w:hAnsi="Arial" w:cs="Arial"/>
                <w:color w:val="000000" w:themeColor="text1"/>
                <w:sz w:val="22"/>
                <w:szCs w:val="22"/>
                <w:rPrChange w:id="208" w:author="Sharpton, Thomas" w:date="2022-09-28T14:14:00Z">
                  <w:rPr>
                    <w:rFonts w:ascii="Arial" w:eastAsia="Calibri" w:hAnsi="Arial" w:cs="Arial"/>
                    <w:color w:val="000000" w:themeColor="text1"/>
                  </w:rPr>
                </w:rPrChange>
              </w:rPr>
              <w:t xml:space="preserve"> Canberra measure by time</w:t>
            </w:r>
            <w:r w:rsidR="00F7598B" w:rsidRPr="00E43813">
              <w:rPr>
                <w:rFonts w:ascii="Arial" w:hAnsi="Arial" w:cs="Arial"/>
                <w:color w:val="000000"/>
                <w:sz w:val="22"/>
                <w:szCs w:val="22"/>
                <w:rPrChange w:id="209" w:author="Sharpton, Thomas" w:date="2022-09-28T14:14:00Z">
                  <w:rPr>
                    <w:rFonts w:ascii="Arial" w:hAnsi="Arial" w:cs="Arial"/>
                    <w:color w:val="000000"/>
                  </w:rPr>
                </w:rPrChange>
              </w:rPr>
              <w:t>.</w:t>
            </w:r>
            <w:r w:rsidR="00C87DF9" w:rsidRPr="00E43813">
              <w:rPr>
                <w:rFonts w:ascii="Arial" w:hAnsi="Arial" w:cs="Arial"/>
                <w:color w:val="000000"/>
                <w:sz w:val="22"/>
                <w:szCs w:val="22"/>
                <w:rPrChange w:id="210" w:author="Sharpton, Thomas" w:date="2022-09-28T14:14:00Z">
                  <w:rPr>
                    <w:rFonts w:ascii="Arial" w:hAnsi="Arial" w:cs="Arial"/>
                    <w:color w:val="000000"/>
                  </w:rPr>
                </w:rPrChange>
              </w:rPr>
              <w:t xml:space="preserve"> </w:t>
            </w:r>
            <w:r w:rsidR="00473E07" w:rsidRPr="00E43813">
              <w:rPr>
                <w:rFonts w:ascii="Arial" w:hAnsi="Arial" w:cs="Arial"/>
                <w:b/>
                <w:bCs/>
                <w:color w:val="000000"/>
                <w:sz w:val="22"/>
                <w:szCs w:val="22"/>
                <w:rPrChange w:id="211" w:author="Sharpton, Thomas" w:date="2022-09-28T14:14:00Z">
                  <w:rPr>
                    <w:rFonts w:ascii="Arial" w:hAnsi="Arial" w:cs="Arial"/>
                    <w:b/>
                    <w:bCs/>
                    <w:color w:val="000000"/>
                  </w:rPr>
                </w:rPrChange>
              </w:rPr>
              <w:t>(E)</w:t>
            </w:r>
            <w:r w:rsidR="00473E07" w:rsidRPr="00E43813">
              <w:rPr>
                <w:rFonts w:ascii="Arial" w:hAnsi="Arial" w:cs="Arial"/>
                <w:color w:val="000000"/>
                <w:sz w:val="22"/>
                <w:szCs w:val="22"/>
                <w:rPrChange w:id="212" w:author="Sharpton, Thomas" w:date="2022-09-28T14:14:00Z">
                  <w:rPr>
                    <w:rFonts w:ascii="Arial" w:hAnsi="Arial" w:cs="Arial"/>
                    <w:color w:val="000000"/>
                  </w:rPr>
                </w:rPrChange>
              </w:rPr>
              <w:t xml:space="preserve"> Body condition score did not differ between time points for either diet, but in ZIRC fed fish a </w:t>
            </w:r>
            <w:r w:rsidR="00473E07" w:rsidRPr="00E43813">
              <w:rPr>
                <w:rFonts w:ascii="Arial" w:hAnsi="Arial" w:cs="Arial"/>
                <w:b/>
                <w:bCs/>
                <w:color w:val="000000"/>
                <w:sz w:val="22"/>
                <w:szCs w:val="22"/>
                <w:rPrChange w:id="213" w:author="Sharpton, Thomas" w:date="2022-09-28T14:14:00Z">
                  <w:rPr>
                    <w:rFonts w:ascii="Arial" w:hAnsi="Arial" w:cs="Arial"/>
                    <w:b/>
                    <w:bCs/>
                    <w:color w:val="000000"/>
                  </w:rPr>
                </w:rPrChange>
              </w:rPr>
              <w:t>(F)</w:t>
            </w:r>
            <w:r w:rsidR="00473E07" w:rsidRPr="00E43813">
              <w:rPr>
                <w:rFonts w:ascii="Arial" w:hAnsi="Arial" w:cs="Arial"/>
                <w:color w:val="000000"/>
                <w:sz w:val="22"/>
                <w:szCs w:val="22"/>
                <w:rPrChange w:id="214" w:author="Sharpton, Thomas" w:date="2022-09-28T14:14:00Z">
                  <w:rPr>
                    <w:rFonts w:ascii="Arial" w:hAnsi="Arial" w:cs="Arial"/>
                    <w:color w:val="000000"/>
                  </w:rPr>
                </w:rPrChange>
              </w:rPr>
              <w:t xml:space="preserve"> body condition score negatively associated</w:t>
            </w:r>
            <w:r w:rsidR="00F7598B" w:rsidRPr="00E43813">
              <w:rPr>
                <w:rFonts w:ascii="Arial" w:hAnsi="Arial" w:cs="Arial"/>
                <w:color w:val="000000"/>
                <w:sz w:val="22"/>
                <w:szCs w:val="22"/>
                <w:rPrChange w:id="215" w:author="Sharpton, Thomas" w:date="2022-09-28T14:14:00Z">
                  <w:rPr>
                    <w:rFonts w:ascii="Arial" w:hAnsi="Arial" w:cs="Arial"/>
                    <w:color w:val="000000"/>
                  </w:rPr>
                </w:rPrChange>
              </w:rPr>
              <w:t xml:space="preserve"> </w:t>
            </w:r>
            <w:r w:rsidR="00473E07" w:rsidRPr="00E43813">
              <w:rPr>
                <w:rFonts w:ascii="Arial" w:hAnsi="Arial" w:cs="Arial"/>
                <w:color w:val="000000"/>
                <w:sz w:val="22"/>
                <w:szCs w:val="22"/>
                <w:rPrChange w:id="216" w:author="Sharpton, Thomas" w:date="2022-09-28T14:14:00Z">
                  <w:rPr>
                    <w:rFonts w:ascii="Arial" w:hAnsi="Arial" w:cs="Arial"/>
                    <w:color w:val="000000"/>
                  </w:rPr>
                </w:rPrChange>
              </w:rPr>
              <w:t xml:space="preserve">gut </w:t>
            </w:r>
            <w:r w:rsidR="00AA6B15" w:rsidRPr="00E43813">
              <w:rPr>
                <w:rFonts w:ascii="Arial" w:hAnsi="Arial" w:cs="Arial"/>
                <w:color w:val="000000"/>
                <w:sz w:val="22"/>
                <w:szCs w:val="22"/>
                <w:rPrChange w:id="217" w:author="Sharpton, Thomas" w:date="2022-09-28T14:14:00Z">
                  <w:rPr>
                    <w:rFonts w:ascii="Arial" w:hAnsi="Arial" w:cs="Arial"/>
                    <w:color w:val="000000"/>
                  </w:rPr>
                </w:rPrChange>
              </w:rPr>
              <w:t>microbiome</w:t>
            </w:r>
            <w:r w:rsidR="00473E07" w:rsidRPr="00E43813">
              <w:rPr>
                <w:rFonts w:ascii="Arial" w:hAnsi="Arial" w:cs="Arial"/>
                <w:color w:val="000000"/>
                <w:sz w:val="22"/>
                <w:szCs w:val="22"/>
                <w:rPrChange w:id="218" w:author="Sharpton, Thomas" w:date="2022-09-28T14:14:00Z">
                  <w:rPr>
                    <w:rFonts w:ascii="Arial" w:hAnsi="Arial" w:cs="Arial"/>
                    <w:color w:val="000000"/>
                  </w:rPr>
                </w:rPrChange>
              </w:rPr>
              <w:t xml:space="preserve"> diversity. </w:t>
            </w:r>
            <w:r w:rsidR="00F7598B" w:rsidRPr="00E43813">
              <w:rPr>
                <w:rFonts w:ascii="Arial" w:hAnsi="Arial" w:cs="Arial"/>
                <w:color w:val="000000"/>
                <w:sz w:val="22"/>
                <w:szCs w:val="22"/>
                <w:rPrChange w:id="219" w:author="Sharpton, Thomas" w:date="2022-09-28T14:14:00Z">
                  <w:rPr>
                    <w:rFonts w:ascii="Arial" w:hAnsi="Arial" w:cs="Arial"/>
                    <w:color w:val="000000"/>
                  </w:rPr>
                </w:rPrChange>
              </w:rPr>
              <w:t xml:space="preserve">The analysis shows that physiology and gut microbiome composition significantly differs between the diets across development, and there may be diet-dependent link with physiology. “ns” indicates not significantly different, </w:t>
            </w:r>
            <w:r w:rsidR="00EA2862" w:rsidRPr="00E43813">
              <w:rPr>
                <w:rFonts w:ascii="Arial" w:hAnsi="Arial" w:cs="Arial"/>
                <w:color w:val="000000"/>
                <w:sz w:val="22"/>
                <w:szCs w:val="22"/>
                <w:rPrChange w:id="220" w:author="Sharpton, Thomas" w:date="2022-09-28T14:14:00Z">
                  <w:rPr>
                    <w:rFonts w:ascii="Arial" w:hAnsi="Arial" w:cs="Arial"/>
                    <w:color w:val="000000"/>
                  </w:rPr>
                </w:rPrChange>
              </w:rPr>
              <w:t xml:space="preserve">* </w:t>
            </w:r>
            <w:r w:rsidR="00F7598B" w:rsidRPr="00E43813">
              <w:rPr>
                <w:rFonts w:ascii="Arial" w:hAnsi="Arial" w:cs="Arial"/>
                <w:color w:val="000000"/>
                <w:sz w:val="22"/>
                <w:szCs w:val="22"/>
                <w:rPrChange w:id="221" w:author="Sharpton, Thomas" w:date="2022-09-28T14:14:00Z">
                  <w:rPr>
                    <w:rFonts w:ascii="Arial" w:hAnsi="Arial" w:cs="Arial"/>
                    <w:color w:val="000000"/>
                  </w:rPr>
                </w:rPrChange>
              </w:rPr>
              <w:t>indicates significant differences below the 0.05</w:t>
            </w:r>
            <w:r w:rsidR="00EA2862" w:rsidRPr="00E43813">
              <w:rPr>
                <w:rFonts w:ascii="Arial" w:hAnsi="Arial" w:cs="Arial"/>
                <w:color w:val="000000"/>
                <w:sz w:val="22"/>
                <w:szCs w:val="22"/>
                <w:rPrChange w:id="222" w:author="Sharpton, Thomas" w:date="2022-09-28T14:14:00Z">
                  <w:rPr>
                    <w:rFonts w:ascii="Arial" w:hAnsi="Arial" w:cs="Arial"/>
                    <w:color w:val="000000"/>
                  </w:rPr>
                </w:rPrChange>
              </w:rPr>
              <w:t xml:space="preserve"> level</w:t>
            </w:r>
            <w:r w:rsidR="00F7598B" w:rsidRPr="00E43813">
              <w:rPr>
                <w:rFonts w:ascii="Arial" w:hAnsi="Arial" w:cs="Arial"/>
                <w:color w:val="000000"/>
                <w:sz w:val="22"/>
                <w:szCs w:val="22"/>
                <w:rPrChange w:id="223" w:author="Sharpton, Thomas" w:date="2022-09-28T14:14:00Z">
                  <w:rPr>
                    <w:rFonts w:ascii="Arial" w:hAnsi="Arial" w:cs="Arial"/>
                    <w:color w:val="000000"/>
                  </w:rPr>
                </w:rPrChange>
              </w:rPr>
              <w:t>.</w:t>
            </w:r>
          </w:p>
        </w:tc>
      </w:tr>
    </w:tbl>
    <w:p w14:paraId="0B15E9B9" w14:textId="77777777" w:rsidR="005A4BAB" w:rsidRPr="00E43813" w:rsidRDefault="005A4BAB" w:rsidP="00451272">
      <w:pPr>
        <w:spacing w:line="276" w:lineRule="auto"/>
        <w:rPr>
          <w:rFonts w:ascii="Arial" w:eastAsia="Calibri" w:hAnsi="Arial" w:cs="Arial"/>
          <w:color w:val="000000" w:themeColor="text1"/>
          <w:sz w:val="22"/>
          <w:szCs w:val="22"/>
          <w:rPrChange w:id="224" w:author="Sharpton, Thomas" w:date="2022-09-28T14:14:00Z">
            <w:rPr>
              <w:rFonts w:ascii="Arial" w:eastAsia="Calibri" w:hAnsi="Arial" w:cs="Arial"/>
              <w:color w:val="000000" w:themeColor="text1"/>
            </w:rPr>
          </w:rPrChange>
        </w:rPr>
      </w:pPr>
    </w:p>
    <w:p w14:paraId="47EEF53C" w14:textId="3D875007" w:rsidR="003251A0" w:rsidRPr="00E43813" w:rsidRDefault="0015507B" w:rsidP="00451272">
      <w:pPr>
        <w:spacing w:line="276" w:lineRule="auto"/>
        <w:rPr>
          <w:rFonts w:ascii="Arial" w:eastAsia="Calibri" w:hAnsi="Arial" w:cs="Arial"/>
          <w:color w:val="000000" w:themeColor="text1"/>
          <w:sz w:val="22"/>
          <w:szCs w:val="22"/>
          <w:rPrChange w:id="225" w:author="Sharpton, Thomas" w:date="2022-09-28T14:14:00Z">
            <w:rPr>
              <w:rFonts w:ascii="Arial" w:eastAsia="Calibri" w:hAnsi="Arial" w:cs="Arial"/>
              <w:color w:val="000000" w:themeColor="text1"/>
            </w:rPr>
          </w:rPrChange>
        </w:rPr>
      </w:pPr>
      <w:r w:rsidRPr="00E43813">
        <w:rPr>
          <w:rFonts w:ascii="Arial" w:eastAsia="Calibri" w:hAnsi="Arial" w:cs="Arial"/>
          <w:color w:val="000000" w:themeColor="text1"/>
          <w:sz w:val="22"/>
          <w:szCs w:val="22"/>
          <w:rPrChange w:id="226" w:author="Sharpton, Thomas" w:date="2022-09-28T14:14:00Z">
            <w:rPr>
              <w:rFonts w:ascii="Arial" w:eastAsia="Calibri" w:hAnsi="Arial" w:cs="Arial"/>
              <w:color w:val="000000" w:themeColor="text1"/>
            </w:rPr>
          </w:rPrChange>
        </w:rPr>
        <w:br/>
        <w:t xml:space="preserve">&lt;Results&gt; </w:t>
      </w:r>
    </w:p>
    <w:p w14:paraId="14FE021A" w14:textId="77777777" w:rsidR="0015507B" w:rsidRPr="00E43813" w:rsidRDefault="0015507B" w:rsidP="00451272">
      <w:pPr>
        <w:spacing w:line="276" w:lineRule="auto"/>
        <w:rPr>
          <w:rFonts w:ascii="Arial" w:eastAsia="Calibri" w:hAnsi="Arial" w:cs="Arial"/>
          <w:color w:val="000000" w:themeColor="text1"/>
          <w:sz w:val="22"/>
          <w:szCs w:val="22"/>
          <w:rPrChange w:id="227" w:author="Sharpton, Thomas" w:date="2022-09-28T14:14:00Z">
            <w:rPr>
              <w:rFonts w:ascii="Arial" w:eastAsia="Calibri" w:hAnsi="Arial" w:cs="Arial"/>
              <w:color w:val="000000" w:themeColor="text1"/>
            </w:rPr>
          </w:rPrChange>
        </w:rPr>
      </w:pPr>
    </w:p>
    <w:p w14:paraId="6EA058A9" w14:textId="307D83DC" w:rsidR="00BA3A05" w:rsidRPr="00E43813" w:rsidRDefault="3BC34DF0" w:rsidP="00451272">
      <w:pPr>
        <w:spacing w:line="276" w:lineRule="auto"/>
        <w:rPr>
          <w:rFonts w:ascii="Arial" w:hAnsi="Arial" w:cs="Arial"/>
          <w:sz w:val="22"/>
          <w:szCs w:val="22"/>
        </w:rPr>
      </w:pPr>
      <w:r w:rsidRPr="3BC34DF0">
        <w:rPr>
          <w:rFonts w:ascii="Arial" w:eastAsiaTheme="minorEastAsia" w:hAnsi="Arial" w:cs="Arial"/>
          <w:sz w:val="22"/>
          <w:szCs w:val="22"/>
          <w:rPrChange w:id="228" w:author="Sharpton, Thomas" w:date="2022-09-28T14:14:00Z">
            <w:rPr>
              <w:rFonts w:ascii="Arial" w:eastAsiaTheme="minorEastAsia" w:hAnsi="Arial" w:cs="Arial"/>
            </w:rPr>
          </w:rPrChange>
        </w:rPr>
        <w:t xml:space="preserve">Given the associations we observed above between diet, the gut microbiome and physiology at 3 months of age, </w:t>
      </w:r>
      <w:commentRangeStart w:id="229"/>
      <w:r w:rsidRPr="3BC34DF0">
        <w:rPr>
          <w:rFonts w:ascii="Arial" w:eastAsiaTheme="minorEastAsia" w:hAnsi="Arial" w:cs="Arial"/>
          <w:sz w:val="22"/>
          <w:szCs w:val="22"/>
          <w:rPrChange w:id="230" w:author="Sharpton, Thomas" w:date="2022-09-28T14:14:00Z">
            <w:rPr>
              <w:rFonts w:ascii="Arial" w:eastAsiaTheme="minorEastAsia" w:hAnsi="Arial" w:cs="Arial"/>
            </w:rPr>
          </w:rPrChange>
        </w:rPr>
        <w:t>we next asked how microbiome structure and physiology differs</w:t>
      </w:r>
      <w:commentRangeEnd w:id="229"/>
      <w:r w:rsidR="00167946">
        <w:rPr>
          <w:rStyle w:val="CommentReference"/>
        </w:rPr>
        <w:commentReference w:id="229"/>
      </w:r>
      <w:r w:rsidRPr="3BC34DF0">
        <w:rPr>
          <w:rFonts w:ascii="Arial" w:eastAsiaTheme="minorEastAsia" w:hAnsi="Arial" w:cs="Arial"/>
          <w:sz w:val="22"/>
          <w:szCs w:val="22"/>
          <w:rPrChange w:id="231" w:author="Sharpton, Thomas" w:date="2022-09-28T14:14:00Z">
            <w:rPr>
              <w:rFonts w:ascii="Arial" w:eastAsiaTheme="minorEastAsia" w:hAnsi="Arial" w:cs="Arial"/>
            </w:rPr>
          </w:rPrChange>
        </w:rPr>
        <w:t xml:space="preserve"> between the diets across development at 6 months of age. Based on linear regression, we observed a statistically significant main effect of </w:t>
      </w:r>
      <w:commentRangeStart w:id="232"/>
      <w:r w:rsidRPr="3BC34DF0">
        <w:rPr>
          <w:rFonts w:ascii="Arial" w:eastAsiaTheme="minorEastAsia" w:hAnsi="Arial" w:cs="Arial"/>
          <w:sz w:val="22"/>
          <w:szCs w:val="22"/>
          <w:rPrChange w:id="233" w:author="Sharpton, Thomas" w:date="2022-09-28T14:14:00Z">
            <w:rPr>
              <w:rFonts w:ascii="Arial" w:eastAsiaTheme="minorEastAsia" w:hAnsi="Arial" w:cs="Arial"/>
            </w:rPr>
          </w:rPrChange>
        </w:rPr>
        <w:t>diet, time and an</w:t>
      </w:r>
      <w:ins w:id="234" w:author="Thomas Sharpton" w:date="2022-09-29T12:44:00Z">
        <w:r w:rsidRPr="3BC34DF0">
          <w:rPr>
            <w:rFonts w:ascii="Arial" w:eastAsiaTheme="minorEastAsia" w:hAnsi="Arial" w:cs="Arial"/>
            <w:sz w:val="22"/>
            <w:szCs w:val="22"/>
          </w:rPr>
          <w:t>d</w:t>
        </w:r>
      </w:ins>
      <w:r w:rsidRPr="3BC34DF0">
        <w:rPr>
          <w:rFonts w:ascii="Arial" w:eastAsiaTheme="minorEastAsia" w:hAnsi="Arial" w:cs="Arial"/>
          <w:sz w:val="22"/>
          <w:szCs w:val="22"/>
        </w:rPr>
        <w:t xml:space="preserve"> interaction effect</w:t>
      </w:r>
      <w:commentRangeEnd w:id="232"/>
      <w:r w:rsidR="00167946">
        <w:rPr>
          <w:rStyle w:val="CommentReference"/>
        </w:rPr>
        <w:commentReference w:id="232"/>
      </w:r>
      <w:r w:rsidRPr="3BC34DF0">
        <w:rPr>
          <w:rFonts w:ascii="Arial" w:eastAsiaTheme="minorEastAsia" w:hAnsi="Arial" w:cs="Arial"/>
          <w:sz w:val="22"/>
          <w:szCs w:val="22"/>
        </w:rPr>
        <w:t xml:space="preserve"> between diet and time on gut </w:t>
      </w:r>
      <w:r w:rsidRPr="3BC34DF0">
        <w:rPr>
          <w:rFonts w:ascii="Arial" w:hAnsi="Arial" w:cs="Arial"/>
          <w:sz w:val="22"/>
          <w:szCs w:val="22"/>
        </w:rPr>
        <w:t xml:space="preserve">microbiome </w:t>
      </w:r>
      <w:r w:rsidRPr="3BC34DF0">
        <w:rPr>
          <w:rFonts w:ascii="Arial" w:eastAsiaTheme="minorEastAsia" w:hAnsi="Arial" w:cs="Arial"/>
          <w:sz w:val="22"/>
          <w:szCs w:val="22"/>
        </w:rPr>
        <w:t>diversity across all diversity indices (</w:t>
      </w:r>
      <w:r w:rsidRPr="3BC34DF0">
        <w:rPr>
          <w:rFonts w:ascii="Arial" w:eastAsia="Calibri" w:hAnsi="Arial" w:cs="Arial"/>
          <w:sz w:val="22"/>
          <w:szCs w:val="22"/>
        </w:rPr>
        <w:t>p &lt; 0.05;</w:t>
      </w:r>
      <w:r w:rsidRPr="3BC34DF0">
        <w:rPr>
          <w:rFonts w:ascii="Arial" w:eastAsiaTheme="minorEastAsia" w:hAnsi="Arial" w:cs="Arial"/>
          <w:sz w:val="22"/>
          <w:szCs w:val="22"/>
        </w:rPr>
        <w:t xml:space="preserve"> Fig A&amp;B, Table S2.2.2.1)</w:t>
      </w:r>
      <w:r w:rsidRPr="3BC34DF0">
        <w:rPr>
          <w:rFonts w:ascii="Arial" w:hAnsi="Arial" w:cs="Arial"/>
          <w:sz w:val="22"/>
          <w:szCs w:val="22"/>
        </w:rPr>
        <w:t>. A post hoc Tukey test showed microbiome diversity was significantly different between 3 and 6 months in Gemma and ZIRC fed fish</w:t>
      </w:r>
      <w:commentRangeStart w:id="235"/>
      <w:r w:rsidRPr="3BC34DF0">
        <w:rPr>
          <w:rFonts w:ascii="Arial" w:hAnsi="Arial" w:cs="Arial"/>
          <w:sz w:val="22"/>
          <w:szCs w:val="22"/>
        </w:rPr>
        <w:t xml:space="preserve"> in Shannon and Simpson’s Indice</w:t>
      </w:r>
      <w:commentRangeEnd w:id="235"/>
      <w:r w:rsidR="00167946">
        <w:rPr>
          <w:rStyle w:val="CommentReference"/>
        </w:rPr>
        <w:commentReference w:id="235"/>
      </w:r>
      <w:r w:rsidRPr="3BC34DF0">
        <w:rPr>
          <w:rFonts w:ascii="Arial" w:hAnsi="Arial" w:cs="Arial"/>
          <w:sz w:val="22"/>
          <w:szCs w:val="22"/>
        </w:rPr>
        <w:t>s (</w:t>
      </w:r>
      <w:r w:rsidRPr="3BC34DF0">
        <w:rPr>
          <w:rFonts w:ascii="Arial" w:eastAsia="Calibri" w:hAnsi="Arial" w:cs="Arial"/>
          <w:sz w:val="22"/>
          <w:szCs w:val="22"/>
        </w:rPr>
        <w:t xml:space="preserve">p &lt; 0.05; </w:t>
      </w:r>
      <w:r w:rsidRPr="3BC34DF0">
        <w:rPr>
          <w:rFonts w:ascii="Arial" w:hAnsi="Arial" w:cs="Arial"/>
          <w:sz w:val="22"/>
          <w:szCs w:val="22"/>
        </w:rPr>
        <w:t xml:space="preserve">Table S2.2.2.3), but Watts microbiome diversity was </w:t>
      </w:r>
      <w:commentRangeStart w:id="236"/>
      <w:r w:rsidRPr="3BC34DF0">
        <w:rPr>
          <w:rFonts w:ascii="Arial" w:hAnsi="Arial" w:cs="Arial"/>
          <w:sz w:val="22"/>
          <w:szCs w:val="22"/>
        </w:rPr>
        <w:t>not significantly different between 3 an</w:t>
      </w:r>
      <w:commentRangeStart w:id="237"/>
      <w:r w:rsidRPr="3BC34DF0">
        <w:rPr>
          <w:rFonts w:ascii="Arial" w:hAnsi="Arial" w:cs="Arial"/>
          <w:sz w:val="22"/>
          <w:szCs w:val="22"/>
        </w:rPr>
        <w:t>d 6 months</w:t>
      </w:r>
      <w:commentRangeEnd w:id="236"/>
      <w:r w:rsidR="00167946">
        <w:rPr>
          <w:rStyle w:val="CommentReference"/>
        </w:rPr>
        <w:commentReference w:id="236"/>
      </w:r>
      <w:commentRangeStart w:id="238"/>
      <w:r w:rsidRPr="3BC34DF0">
        <w:rPr>
          <w:rFonts w:ascii="Arial" w:hAnsi="Arial" w:cs="Arial"/>
          <w:sz w:val="22"/>
          <w:szCs w:val="22"/>
        </w:rPr>
        <w:t>.</w:t>
      </w:r>
      <w:commentRangeEnd w:id="238"/>
      <w:r w:rsidR="00167946">
        <w:rPr>
          <w:rStyle w:val="CommentReference"/>
        </w:rPr>
        <w:commentReference w:id="238"/>
      </w:r>
      <w:r w:rsidRPr="3BC34DF0">
        <w:rPr>
          <w:rFonts w:ascii="Arial" w:hAnsi="Arial" w:cs="Arial"/>
          <w:sz w:val="22"/>
          <w:szCs w:val="22"/>
        </w:rPr>
        <w:t xml:space="preserve"> We next sought to determine if diet influences microbiome composition across development. W</w:t>
      </w:r>
      <w:r w:rsidRPr="3BC34DF0">
        <w:rPr>
          <w:rFonts w:ascii="Arial" w:eastAsiaTheme="minorEastAsia" w:hAnsi="Arial" w:cs="Arial"/>
          <w:sz w:val="22"/>
          <w:szCs w:val="22"/>
        </w:rPr>
        <w:t>e find t</w:t>
      </w:r>
      <w:r w:rsidRPr="3BC34DF0">
        <w:rPr>
          <w:rFonts w:ascii="Arial" w:eastAsia="Calibri" w:hAnsi="Arial" w:cs="Arial"/>
          <w:sz w:val="22"/>
          <w:szCs w:val="22"/>
        </w:rPr>
        <w:t xml:space="preserve">he </w:t>
      </w:r>
      <w:r w:rsidRPr="3BC34DF0">
        <w:rPr>
          <w:rFonts w:ascii="Arial" w:hAnsi="Arial" w:cs="Arial"/>
          <w:sz w:val="22"/>
          <w:szCs w:val="22"/>
        </w:rPr>
        <w:t xml:space="preserve">microbiome </w:t>
      </w:r>
      <w:r w:rsidRPr="3BC34DF0">
        <w:rPr>
          <w:rFonts w:ascii="Arial" w:eastAsia="Calibri" w:hAnsi="Arial" w:cs="Arial"/>
          <w:sz w:val="22"/>
          <w:szCs w:val="22"/>
        </w:rPr>
        <w:t>community composition varies over time,</w:t>
      </w:r>
      <w:commentRangeEnd w:id="237"/>
      <w:r w:rsidR="00167946">
        <w:rPr>
          <w:rStyle w:val="CommentReference"/>
        </w:rPr>
        <w:commentReference w:id="237"/>
      </w:r>
      <w:r w:rsidRPr="3BC34DF0">
        <w:rPr>
          <w:rFonts w:ascii="Arial" w:eastAsia="Calibri" w:hAnsi="Arial" w:cs="Arial"/>
          <w:sz w:val="22"/>
          <w:szCs w:val="22"/>
        </w:rPr>
        <w:t xml:space="preserve"> but the temporal sensitivity of the abundant taxa in the microbiome is less than the sensitivity to diet. A PERMANOVA test using</w:t>
      </w:r>
      <w:ins w:id="239" w:author="Thomas Sharpton" w:date="2022-09-29T12:48:00Z">
        <w:r w:rsidRPr="3BC34DF0">
          <w:rPr>
            <w:rFonts w:ascii="Arial" w:eastAsia="Calibri" w:hAnsi="Arial" w:cs="Arial"/>
            <w:sz w:val="22"/>
            <w:szCs w:val="22"/>
          </w:rPr>
          <w:t xml:space="preserve"> the</w:t>
        </w:r>
      </w:ins>
      <w:r w:rsidRPr="3BC34DF0">
        <w:rPr>
          <w:rFonts w:ascii="Arial" w:eastAsia="Calibri" w:hAnsi="Arial" w:cs="Arial"/>
          <w:sz w:val="22"/>
          <w:szCs w:val="22"/>
        </w:rPr>
        <w:t xml:space="preserve"> Bray-Curtis dissimilarity metric revealed that </w:t>
      </w:r>
      <w:r w:rsidRPr="3BC34DF0">
        <w:rPr>
          <w:rFonts w:ascii="Arial" w:eastAsia="Calibri" w:hAnsi="Arial" w:cs="Arial"/>
          <w:sz w:val="22"/>
          <w:szCs w:val="22"/>
        </w:rPr>
        <w:lastRenderedPageBreak/>
        <w:t>community composition was best explained by diet (p &lt; 0.05; Fig 2C, Table S2.4.3), but</w:t>
      </w:r>
      <w:commentRangeStart w:id="240"/>
      <w:r w:rsidRPr="3BC34DF0">
        <w:rPr>
          <w:rFonts w:ascii="Arial" w:eastAsia="Calibri" w:hAnsi="Arial" w:cs="Arial"/>
          <w:sz w:val="22"/>
          <w:szCs w:val="22"/>
        </w:rPr>
        <w:t xml:space="preserve"> </w:t>
      </w:r>
      <w:ins w:id="241" w:author="Thomas Sharpton" w:date="2022-09-29T12:48:00Z">
        <w:r w:rsidRPr="3BC34DF0">
          <w:rPr>
            <w:rFonts w:ascii="Arial" w:eastAsia="Calibri" w:hAnsi="Arial" w:cs="Arial"/>
            <w:sz w:val="22"/>
            <w:szCs w:val="22"/>
          </w:rPr>
          <w:t>an analysis using th</w:t>
        </w:r>
      </w:ins>
      <w:ins w:id="242" w:author="Thomas Sharpton" w:date="2022-09-29T12:49:00Z">
        <w:r w:rsidRPr="3BC34DF0">
          <w:rPr>
            <w:rFonts w:ascii="Arial" w:eastAsia="Calibri" w:hAnsi="Arial" w:cs="Arial"/>
            <w:sz w:val="22"/>
            <w:szCs w:val="22"/>
          </w:rPr>
          <w:t>e</w:t>
        </w:r>
      </w:ins>
      <w:commentRangeEnd w:id="240"/>
      <w:r w:rsidR="00167946">
        <w:rPr>
          <w:rStyle w:val="CommentReference"/>
        </w:rPr>
        <w:commentReference w:id="240"/>
      </w:r>
      <w:ins w:id="243" w:author="Thomas Sharpton" w:date="2022-09-29T12:48:00Z">
        <w:r w:rsidRPr="3BC34DF0">
          <w:rPr>
            <w:rFonts w:ascii="Arial" w:eastAsia="Calibri" w:hAnsi="Arial" w:cs="Arial"/>
            <w:sz w:val="22"/>
            <w:szCs w:val="22"/>
          </w:rPr>
          <w:t xml:space="preserve"> </w:t>
        </w:r>
      </w:ins>
      <w:r w:rsidRPr="3BC34DF0">
        <w:rPr>
          <w:rFonts w:ascii="Arial" w:eastAsia="Calibri" w:hAnsi="Arial" w:cs="Arial"/>
          <w:sz w:val="22"/>
          <w:szCs w:val="22"/>
        </w:rPr>
        <w:t xml:space="preserve">Canberra measure found </w:t>
      </w:r>
      <w:ins w:id="244" w:author="Thomas Sharpton" w:date="2022-09-29T12:49:00Z">
        <w:r w:rsidRPr="3BC34DF0">
          <w:rPr>
            <w:rFonts w:ascii="Arial" w:eastAsia="Calibri" w:hAnsi="Arial" w:cs="Arial"/>
            <w:sz w:val="22"/>
            <w:szCs w:val="22"/>
          </w:rPr>
          <w:t xml:space="preserve">that </w:t>
        </w:r>
      </w:ins>
      <w:r w:rsidRPr="3BC34DF0">
        <w:rPr>
          <w:rFonts w:ascii="Arial" w:eastAsia="Calibri" w:hAnsi="Arial" w:cs="Arial"/>
          <w:sz w:val="22"/>
          <w:szCs w:val="22"/>
        </w:rPr>
        <w:t xml:space="preserve">variation </w:t>
      </w:r>
      <w:ins w:id="245" w:author="Thomas Sharpton" w:date="2022-09-29T12:49:00Z">
        <w:r w:rsidRPr="3BC34DF0">
          <w:rPr>
            <w:rFonts w:ascii="Arial" w:eastAsia="Calibri" w:hAnsi="Arial" w:cs="Arial"/>
            <w:sz w:val="22"/>
            <w:szCs w:val="22"/>
          </w:rPr>
          <w:t xml:space="preserve">in microbiome composition </w:t>
        </w:r>
      </w:ins>
      <w:r w:rsidRPr="3BC34DF0">
        <w:rPr>
          <w:rFonts w:ascii="Arial" w:eastAsia="Calibri" w:hAnsi="Arial" w:cs="Arial"/>
          <w:sz w:val="22"/>
          <w:szCs w:val="22"/>
        </w:rPr>
        <w:t xml:space="preserve">was best explained by time (p &lt; 0.05; Fig 2D, Table S2.4.3). </w:t>
      </w:r>
      <w:r w:rsidRPr="3BC34DF0">
        <w:rPr>
          <w:rFonts w:ascii="Arial" w:eastAsiaTheme="minorEastAsia" w:hAnsi="Arial" w:cs="Arial"/>
          <w:sz w:val="22"/>
          <w:szCs w:val="22"/>
        </w:rPr>
        <w:t>Within each diet, beta-dispersion significantly differed between 3 and 6 months in Gemma and ZIRC diets (</w:t>
      </w:r>
      <w:r w:rsidRPr="3BC34DF0">
        <w:rPr>
          <w:rFonts w:ascii="Arial" w:eastAsia="Calibri" w:hAnsi="Arial" w:cs="Arial"/>
          <w:sz w:val="22"/>
          <w:szCs w:val="22"/>
        </w:rPr>
        <w:t xml:space="preserve">p &lt; 0.05; </w:t>
      </w:r>
      <w:r w:rsidRPr="3BC34DF0">
        <w:rPr>
          <w:rFonts w:ascii="Arial" w:eastAsiaTheme="minorEastAsia" w:hAnsi="Arial" w:cs="Arial"/>
          <w:sz w:val="22"/>
          <w:szCs w:val="22"/>
        </w:rPr>
        <w:t xml:space="preserve">Fig S2.5.3), while </w:t>
      </w:r>
      <w:commentRangeStart w:id="246"/>
      <w:r w:rsidRPr="3BC34DF0">
        <w:rPr>
          <w:rFonts w:ascii="Arial" w:eastAsiaTheme="minorEastAsia" w:hAnsi="Arial" w:cs="Arial"/>
          <w:sz w:val="22"/>
          <w:szCs w:val="22"/>
        </w:rPr>
        <w:t>Watts remained consistent</w:t>
      </w:r>
      <w:commentRangeEnd w:id="246"/>
      <w:r w:rsidR="00167946">
        <w:rPr>
          <w:rStyle w:val="CommentReference"/>
        </w:rPr>
        <w:commentReference w:id="246"/>
      </w:r>
      <w:r w:rsidRPr="3BC34DF0">
        <w:rPr>
          <w:rFonts w:ascii="Arial" w:eastAsiaTheme="minorEastAsia" w:hAnsi="Arial" w:cs="Arial"/>
          <w:sz w:val="22"/>
          <w:szCs w:val="22"/>
        </w:rPr>
        <w:t xml:space="preserve"> between 3 and 6 months. A</w:t>
      </w:r>
      <w:commentRangeStart w:id="247"/>
      <w:r w:rsidRPr="3BC34DF0">
        <w:rPr>
          <w:rFonts w:ascii="Arial" w:eastAsiaTheme="minorEastAsia" w:hAnsi="Arial" w:cs="Arial"/>
          <w:sz w:val="22"/>
          <w:szCs w:val="22"/>
        </w:rPr>
        <w:t xml:space="preserve">n ANOVA test revealed significant beta-dispersion in metrics that emphasize abundant taxa (e.g., Bray-Curtis) and metrics </w:t>
      </w:r>
      <w:del w:id="248" w:author="Thomas Sharpton" w:date="2022-09-29T12:51:00Z">
        <w:r w:rsidR="00167946" w:rsidRPr="3BC34DF0" w:rsidDel="3BC34DF0">
          <w:rPr>
            <w:rFonts w:ascii="Arial" w:eastAsiaTheme="minorEastAsia" w:hAnsi="Arial" w:cs="Arial"/>
            <w:sz w:val="22"/>
            <w:szCs w:val="22"/>
          </w:rPr>
          <w:delText xml:space="preserve">rare </w:delText>
        </w:r>
      </w:del>
      <w:ins w:id="249" w:author="Thomas Sharpton" w:date="2022-09-29T12:51:00Z">
        <w:r w:rsidRPr="3BC34DF0">
          <w:rPr>
            <w:rFonts w:ascii="Arial" w:eastAsiaTheme="minorEastAsia" w:hAnsi="Arial" w:cs="Arial"/>
            <w:sz w:val="22"/>
            <w:szCs w:val="22"/>
          </w:rPr>
          <w:t xml:space="preserve">that emphasize rare </w:t>
        </w:r>
      </w:ins>
      <w:r w:rsidRPr="3BC34DF0">
        <w:rPr>
          <w:rFonts w:ascii="Arial" w:eastAsiaTheme="minorEastAsia" w:hAnsi="Arial" w:cs="Arial"/>
          <w:sz w:val="22"/>
          <w:szCs w:val="22"/>
        </w:rPr>
        <w:t>taxa (e.g., Canberra) of ZIRC fed fish (</w:t>
      </w:r>
      <w:r w:rsidRPr="3BC34DF0">
        <w:rPr>
          <w:rFonts w:ascii="Arial" w:eastAsia="Calibri" w:hAnsi="Arial" w:cs="Arial"/>
          <w:sz w:val="22"/>
          <w:szCs w:val="22"/>
        </w:rPr>
        <w:t xml:space="preserve">p &lt; 0.05; </w:t>
      </w:r>
      <w:r w:rsidRPr="3BC34DF0">
        <w:rPr>
          <w:rFonts w:ascii="Arial" w:eastAsiaTheme="minorEastAsia" w:hAnsi="Arial" w:cs="Arial"/>
          <w:sz w:val="22"/>
          <w:szCs w:val="22"/>
        </w:rPr>
        <w:t>Fig S2.5.3),</w:t>
      </w:r>
      <w:commentRangeEnd w:id="247"/>
      <w:r w:rsidR="00167946">
        <w:rPr>
          <w:rStyle w:val="CommentReference"/>
        </w:rPr>
        <w:commentReference w:id="247"/>
      </w:r>
      <w:r w:rsidRPr="3BC34DF0">
        <w:rPr>
          <w:rFonts w:ascii="Arial" w:eastAsiaTheme="minorEastAsia" w:hAnsi="Arial" w:cs="Arial"/>
          <w:sz w:val="22"/>
          <w:szCs w:val="22"/>
        </w:rPr>
        <w:t xml:space="preserve"> while Gemma had significant beta-dispersion among abundant taxa (</w:t>
      </w:r>
      <w:r w:rsidRPr="3BC34DF0">
        <w:rPr>
          <w:rFonts w:ascii="Arial" w:eastAsia="Calibri" w:hAnsi="Arial" w:cs="Arial"/>
          <w:sz w:val="22"/>
          <w:szCs w:val="22"/>
        </w:rPr>
        <w:t xml:space="preserve">p &lt; 0.05; </w:t>
      </w:r>
      <w:r w:rsidRPr="3BC34DF0">
        <w:rPr>
          <w:rFonts w:ascii="Arial" w:eastAsiaTheme="minorEastAsia" w:hAnsi="Arial" w:cs="Arial"/>
          <w:sz w:val="22"/>
          <w:szCs w:val="22"/>
        </w:rPr>
        <w:t xml:space="preserve">Fig S2.5.3). Finally, we used ANCOM-BC to determine if the abundance of taxa associated with </w:t>
      </w:r>
      <w:commentRangeStart w:id="250"/>
      <w:r w:rsidRPr="3BC34DF0">
        <w:rPr>
          <w:rFonts w:ascii="Arial" w:eastAsiaTheme="minorEastAsia" w:hAnsi="Arial" w:cs="Arial"/>
          <w:sz w:val="22"/>
          <w:szCs w:val="22"/>
        </w:rPr>
        <w:t>development for each diet</w:t>
      </w:r>
      <w:commentRangeEnd w:id="250"/>
      <w:r w:rsidR="00167946">
        <w:rPr>
          <w:rStyle w:val="CommentReference"/>
        </w:rPr>
        <w:commentReference w:id="250"/>
      </w:r>
      <w:r w:rsidRPr="3BC34DF0">
        <w:rPr>
          <w:rFonts w:ascii="Arial" w:eastAsiaTheme="minorEastAsia" w:hAnsi="Arial" w:cs="Arial"/>
          <w:sz w:val="22"/>
          <w:szCs w:val="22"/>
        </w:rPr>
        <w:t>. We found 33 taxa that were significantly abundant at the genus levels in at least one diet between 3 and 6 months (</w:t>
      </w:r>
      <w:r w:rsidRPr="3BC34DF0">
        <w:rPr>
          <w:rFonts w:ascii="Arial" w:eastAsia="Calibri" w:hAnsi="Arial" w:cs="Arial"/>
          <w:sz w:val="22"/>
          <w:szCs w:val="22"/>
        </w:rPr>
        <w:t xml:space="preserve">p &lt; 0.05; </w:t>
      </w:r>
      <w:r w:rsidRPr="3BC34DF0">
        <w:rPr>
          <w:rFonts w:ascii="Arial" w:eastAsiaTheme="minorEastAsia" w:hAnsi="Arial" w:cs="Arial"/>
          <w:sz w:val="22"/>
          <w:szCs w:val="22"/>
        </w:rPr>
        <w:t xml:space="preserve">Table S2.6.1-2). Collectively, our results indicate that development differentially impacts fish gut microbiome structure </w:t>
      </w:r>
      <w:commentRangeStart w:id="251"/>
      <w:r w:rsidRPr="3BC34DF0">
        <w:rPr>
          <w:rFonts w:ascii="Arial" w:eastAsiaTheme="minorEastAsia" w:hAnsi="Arial" w:cs="Arial"/>
          <w:sz w:val="22"/>
          <w:szCs w:val="22"/>
        </w:rPr>
        <w:t>depending on diet</w:t>
      </w:r>
      <w:commentRangeEnd w:id="251"/>
      <w:r w:rsidR="00167946">
        <w:rPr>
          <w:rStyle w:val="CommentReference"/>
        </w:rPr>
        <w:commentReference w:id="251"/>
      </w:r>
      <w:r w:rsidRPr="3BC34DF0">
        <w:rPr>
          <w:rFonts w:ascii="Arial" w:eastAsiaTheme="minorEastAsia" w:hAnsi="Arial" w:cs="Arial"/>
          <w:sz w:val="22"/>
          <w:szCs w:val="22"/>
        </w:rPr>
        <w:t>.</w:t>
      </w:r>
    </w:p>
    <w:p w14:paraId="18763BDD" w14:textId="77777777" w:rsidR="00BA3A05" w:rsidRPr="00E43813" w:rsidRDefault="00BA3A05" w:rsidP="00451272">
      <w:pPr>
        <w:spacing w:line="276" w:lineRule="auto"/>
        <w:rPr>
          <w:rFonts w:ascii="Arial" w:hAnsi="Arial" w:cs="Arial"/>
          <w:sz w:val="22"/>
          <w:szCs w:val="22"/>
          <w:rPrChange w:id="252" w:author="Sharpton, Thomas" w:date="2022-09-28T14:14:00Z">
            <w:rPr>
              <w:rFonts w:ascii="Arial" w:hAnsi="Arial" w:cs="Arial"/>
            </w:rPr>
          </w:rPrChange>
        </w:rPr>
      </w:pPr>
    </w:p>
    <w:p w14:paraId="0AE3597E" w14:textId="66CF91C0" w:rsidR="00BA3A05" w:rsidRPr="00E43813" w:rsidRDefault="3BC34DF0" w:rsidP="00451272">
      <w:pPr>
        <w:spacing w:line="276" w:lineRule="auto"/>
        <w:rPr>
          <w:rFonts w:ascii="Arial" w:hAnsi="Arial" w:cs="Arial"/>
          <w:sz w:val="22"/>
          <w:szCs w:val="22"/>
        </w:rPr>
      </w:pPr>
      <w:r w:rsidRPr="3BC34DF0">
        <w:rPr>
          <w:rFonts w:ascii="Arial" w:hAnsi="Arial" w:cs="Arial"/>
          <w:color w:val="000000" w:themeColor="text1"/>
          <w:sz w:val="22"/>
          <w:szCs w:val="22"/>
        </w:rPr>
        <w:t xml:space="preserve">To determine if physiology differed between diets across development, we used Wilcoxon Signed-Ranks Tests to identify parameters that best explained the variation in </w:t>
      </w:r>
      <w:commentRangeStart w:id="253"/>
      <w:r w:rsidRPr="3BC34DF0">
        <w:rPr>
          <w:rFonts w:ascii="Arial" w:hAnsi="Arial" w:cs="Arial"/>
          <w:color w:val="000000" w:themeColor="text1"/>
          <w:sz w:val="22"/>
          <w:szCs w:val="22"/>
        </w:rPr>
        <w:t>body condition score</w:t>
      </w:r>
      <w:commentRangeEnd w:id="253"/>
      <w:r w:rsidR="005E5959">
        <w:rPr>
          <w:rStyle w:val="CommentReference"/>
        </w:rPr>
        <w:commentReference w:id="253"/>
      </w:r>
      <w:r w:rsidRPr="3BC34DF0">
        <w:rPr>
          <w:rFonts w:ascii="Arial" w:hAnsi="Arial" w:cs="Arial"/>
          <w:color w:val="000000" w:themeColor="text1"/>
          <w:sz w:val="22"/>
          <w:szCs w:val="22"/>
        </w:rPr>
        <w:t xml:space="preserve">. </w:t>
      </w:r>
      <w:r w:rsidRPr="3BC34DF0">
        <w:rPr>
          <w:rFonts w:ascii="Arial" w:hAnsi="Arial" w:cs="Arial"/>
          <w:sz w:val="22"/>
          <w:szCs w:val="22"/>
        </w:rPr>
        <w:t xml:space="preserve">Body condition score did not significantly differ </w:t>
      </w:r>
      <w:commentRangeStart w:id="254"/>
      <w:r w:rsidRPr="3BC34DF0">
        <w:rPr>
          <w:rFonts w:ascii="Arial" w:hAnsi="Arial" w:cs="Arial"/>
          <w:sz w:val="22"/>
          <w:szCs w:val="22"/>
        </w:rPr>
        <w:t>between time points across all diets</w:t>
      </w:r>
      <w:commentRangeEnd w:id="254"/>
      <w:r w:rsidR="005E5959">
        <w:rPr>
          <w:rStyle w:val="CommentReference"/>
        </w:rPr>
        <w:commentReference w:id="254"/>
      </w:r>
      <w:r w:rsidRPr="3BC34DF0">
        <w:rPr>
          <w:rFonts w:ascii="Arial" w:hAnsi="Arial" w:cs="Arial"/>
          <w:sz w:val="22"/>
          <w:szCs w:val="22"/>
        </w:rPr>
        <w:t xml:space="preserve"> (</w:t>
      </w:r>
      <w:r w:rsidRPr="3BC34DF0">
        <w:rPr>
          <w:rFonts w:ascii="Arial" w:eastAsia="Calibri" w:hAnsi="Arial" w:cs="Arial"/>
          <w:sz w:val="22"/>
          <w:szCs w:val="22"/>
        </w:rPr>
        <w:t xml:space="preserve">p &lt; 0.05; Fig 2E, </w:t>
      </w:r>
      <w:r w:rsidRPr="3BC34DF0">
        <w:rPr>
          <w:rFonts w:ascii="Arial" w:hAnsi="Arial" w:cs="Arial"/>
          <w:sz w:val="22"/>
          <w:szCs w:val="22"/>
        </w:rPr>
        <w:t xml:space="preserve">Table S2.1.1). We observed a significant </w:t>
      </w:r>
      <w:commentRangeStart w:id="255"/>
      <w:commentRangeStart w:id="256"/>
      <w:r w:rsidRPr="3BC34DF0">
        <w:rPr>
          <w:rFonts w:ascii="Arial" w:hAnsi="Arial" w:cs="Arial"/>
          <w:sz w:val="22"/>
          <w:szCs w:val="22"/>
        </w:rPr>
        <w:t>interaction</w:t>
      </w:r>
      <w:commentRangeEnd w:id="255"/>
      <w:r w:rsidR="005E5959">
        <w:rPr>
          <w:rStyle w:val="CommentReference"/>
        </w:rPr>
        <w:commentReference w:id="255"/>
      </w:r>
      <w:commentRangeEnd w:id="256"/>
      <w:r w:rsidR="005E5959">
        <w:rPr>
          <w:rStyle w:val="CommentReference"/>
        </w:rPr>
        <w:commentReference w:id="256"/>
      </w:r>
      <w:r w:rsidRPr="3BC34DF0">
        <w:rPr>
          <w:rFonts w:ascii="Arial" w:hAnsi="Arial" w:cs="Arial"/>
          <w:sz w:val="22"/>
          <w:szCs w:val="22"/>
        </w:rPr>
        <w:t xml:space="preserve"> uniquely in ZIRC fed fish between gut microbiome diversity and body conditions score (</w:t>
      </w:r>
      <w:r w:rsidRPr="3BC34DF0">
        <w:rPr>
          <w:rFonts w:ascii="Arial" w:eastAsia="Calibri" w:hAnsi="Arial" w:cs="Arial"/>
          <w:sz w:val="22"/>
          <w:szCs w:val="22"/>
        </w:rPr>
        <w:t xml:space="preserve">p &lt; 0.05; Fig 2F, </w:t>
      </w:r>
      <w:r w:rsidRPr="3BC34DF0">
        <w:rPr>
          <w:rFonts w:ascii="Arial" w:hAnsi="Arial" w:cs="Arial"/>
          <w:sz w:val="22"/>
          <w:szCs w:val="22"/>
        </w:rPr>
        <w:t xml:space="preserve">Table S2.2.1). </w:t>
      </w:r>
      <w:commentRangeStart w:id="257"/>
      <w:r w:rsidRPr="3BC34DF0">
        <w:rPr>
          <w:rFonts w:ascii="Arial" w:hAnsi="Arial" w:cs="Arial"/>
          <w:sz w:val="22"/>
          <w:szCs w:val="22"/>
        </w:rPr>
        <w:t>In ZIRC fed fish, body condition score negatively associates with an increase in microbiome diversity across development</w:t>
      </w:r>
      <w:commentRangeEnd w:id="257"/>
      <w:r w:rsidR="005E5959">
        <w:rPr>
          <w:rStyle w:val="CommentReference"/>
        </w:rPr>
        <w:commentReference w:id="257"/>
      </w:r>
      <w:r w:rsidRPr="3BC34DF0">
        <w:rPr>
          <w:rFonts w:ascii="Arial" w:hAnsi="Arial" w:cs="Arial"/>
          <w:sz w:val="22"/>
          <w:szCs w:val="22"/>
        </w:rPr>
        <w:t xml:space="preserve">. </w:t>
      </w:r>
      <w:commentRangeStart w:id="258"/>
      <w:r w:rsidRPr="3BC34DF0">
        <w:rPr>
          <w:rFonts w:ascii="Arial" w:hAnsi="Arial" w:cs="Arial"/>
          <w:sz w:val="22"/>
          <w:szCs w:val="22"/>
        </w:rPr>
        <w:t xml:space="preserve">A PERMANOVA test did not find a significant interaction effect of body condition score and diet </w:t>
      </w:r>
      <w:commentRangeEnd w:id="258"/>
      <w:r w:rsidR="005E5959">
        <w:rPr>
          <w:rStyle w:val="CommentReference"/>
        </w:rPr>
        <w:commentReference w:id="258"/>
      </w:r>
      <w:r w:rsidRPr="3BC34DF0">
        <w:rPr>
          <w:rFonts w:ascii="Arial" w:hAnsi="Arial" w:cs="Arial"/>
          <w:sz w:val="22"/>
          <w:szCs w:val="22"/>
        </w:rPr>
        <w:t xml:space="preserve">(Table S2.2.2). Moreover, body condition score did not explain variation in </w:t>
      </w:r>
      <w:ins w:id="259" w:author="Thomas Sharpton" w:date="2022-09-29T12:57:00Z">
        <w:r w:rsidRPr="3BC34DF0">
          <w:rPr>
            <w:rFonts w:ascii="Arial" w:hAnsi="Arial" w:cs="Arial"/>
            <w:sz w:val="22"/>
            <w:szCs w:val="22"/>
          </w:rPr>
          <w:t xml:space="preserve">the </w:t>
        </w:r>
        <w:commentRangeStart w:id="260"/>
        <w:r w:rsidRPr="3BC34DF0">
          <w:rPr>
            <w:rFonts w:ascii="Arial" w:hAnsi="Arial" w:cs="Arial"/>
            <w:sz w:val="22"/>
            <w:szCs w:val="22"/>
          </w:rPr>
          <w:t xml:space="preserve">abundance of specific gut </w:t>
        </w:r>
        <w:commentRangeStart w:id="261"/>
        <w:r w:rsidRPr="3BC34DF0">
          <w:rPr>
            <w:rFonts w:ascii="Arial" w:hAnsi="Arial" w:cs="Arial"/>
            <w:sz w:val="22"/>
            <w:szCs w:val="22"/>
          </w:rPr>
          <w:t>taxa</w:t>
        </w:r>
      </w:ins>
      <w:commentRangeEnd w:id="260"/>
      <w:r w:rsidR="005E5959">
        <w:rPr>
          <w:rStyle w:val="CommentReference"/>
        </w:rPr>
        <w:commentReference w:id="260"/>
      </w:r>
      <w:commentRangeEnd w:id="261"/>
      <w:r w:rsidR="005E5959">
        <w:rPr>
          <w:rStyle w:val="CommentReference"/>
        </w:rPr>
        <w:commentReference w:id="261"/>
      </w:r>
      <w:ins w:id="262" w:author="Thomas Sharpton" w:date="2022-09-29T12:57:00Z">
        <w:r w:rsidRPr="3BC34DF0">
          <w:rPr>
            <w:rFonts w:ascii="Arial" w:hAnsi="Arial" w:cs="Arial"/>
            <w:sz w:val="22"/>
            <w:szCs w:val="22"/>
          </w:rPr>
          <w:t xml:space="preserve">. </w:t>
        </w:r>
      </w:ins>
      <w:del w:id="263" w:author="Thomas Sharpton" w:date="2022-09-29T12:57:00Z">
        <w:r w:rsidR="005E5959" w:rsidRPr="3BC34DF0" w:rsidDel="3BC34DF0">
          <w:rPr>
            <w:rFonts w:ascii="Arial" w:hAnsi="Arial" w:cs="Arial"/>
            <w:sz w:val="22"/>
            <w:szCs w:val="22"/>
          </w:rPr>
          <w:delText xml:space="preserve">taxa abundance. </w:delText>
        </w:r>
      </w:del>
      <w:r w:rsidRPr="3BC34DF0">
        <w:rPr>
          <w:rFonts w:ascii="Arial" w:hAnsi="Arial" w:cs="Arial"/>
          <w:sz w:val="22"/>
          <w:szCs w:val="22"/>
        </w:rPr>
        <w:t>These results indicate that in the ZIRC diet there is a link between alpha diversity and body condition score across development.</w:t>
      </w:r>
    </w:p>
    <w:p w14:paraId="3ED7F455" w14:textId="6B0D2779" w:rsidR="00467EE7" w:rsidRPr="00E43813" w:rsidRDefault="00467EE7" w:rsidP="00451272">
      <w:pPr>
        <w:spacing w:line="276" w:lineRule="auto"/>
        <w:rPr>
          <w:rFonts w:ascii="Arial" w:hAnsi="Arial" w:cs="Arial"/>
          <w:sz w:val="22"/>
          <w:szCs w:val="22"/>
          <w:rPrChange w:id="264" w:author="Sharpton, Thomas" w:date="2022-09-28T14:14:00Z">
            <w:rPr>
              <w:rFonts w:ascii="Arial" w:hAnsi="Arial" w:cs="Arial"/>
            </w:rPr>
          </w:rPrChange>
        </w:rPr>
      </w:pPr>
    </w:p>
    <w:p w14:paraId="156DC38B" w14:textId="77777777" w:rsidR="00FE4D33" w:rsidRPr="00E43813" w:rsidRDefault="00FE4D33" w:rsidP="00451272">
      <w:pPr>
        <w:spacing w:line="276" w:lineRule="auto"/>
        <w:rPr>
          <w:rFonts w:ascii="Arial" w:hAnsi="Arial" w:cs="Arial"/>
          <w:sz w:val="22"/>
          <w:szCs w:val="22"/>
          <w:rPrChange w:id="265" w:author="Sharpton, Thomas" w:date="2022-09-28T14:14:00Z">
            <w:rPr>
              <w:rFonts w:ascii="Arial" w:hAnsi="Arial" w:cs="Arial"/>
            </w:rPr>
          </w:rPrChange>
        </w:rPr>
      </w:pPr>
    </w:p>
    <w:p w14:paraId="12CD77D2" w14:textId="77777777" w:rsidR="00275D17" w:rsidRPr="00E43813" w:rsidRDefault="00275D17" w:rsidP="00451272">
      <w:pPr>
        <w:spacing w:line="276" w:lineRule="auto"/>
        <w:rPr>
          <w:rFonts w:ascii="Arial" w:hAnsi="Arial" w:cs="Arial"/>
          <w:sz w:val="22"/>
          <w:szCs w:val="22"/>
          <w:rPrChange w:id="266" w:author="Sharpton, Thomas" w:date="2022-09-28T14:14:00Z">
            <w:rPr>
              <w:rFonts w:ascii="Arial" w:hAnsi="Arial" w:cs="Arial"/>
            </w:rPr>
          </w:rPrChange>
        </w:rPr>
        <w:sectPr w:rsidR="00275D17" w:rsidRPr="00E43813" w:rsidSect="005A4BAB">
          <w:pgSz w:w="12240" w:h="15840"/>
          <w:pgMar w:top="720" w:right="720" w:bottom="720" w:left="720" w:header="720" w:footer="720" w:gutter="0"/>
          <w:cols w:space="720"/>
          <w:docGrid w:linePitch="360"/>
        </w:sectPr>
      </w:pPr>
    </w:p>
    <w:p w14:paraId="4DD956BA" w14:textId="6613DEF5" w:rsidR="00FE4D33" w:rsidRPr="00E43813" w:rsidRDefault="3BC34DF0" w:rsidP="00451272">
      <w:pPr>
        <w:spacing w:line="276" w:lineRule="auto"/>
        <w:rPr>
          <w:rFonts w:ascii="Arial" w:hAnsi="Arial" w:cs="Arial"/>
          <w:sz w:val="22"/>
          <w:szCs w:val="22"/>
        </w:rPr>
      </w:pPr>
      <w:r w:rsidRPr="3BC34DF0">
        <w:rPr>
          <w:rFonts w:ascii="Arial" w:hAnsi="Arial" w:cs="Arial"/>
          <w:sz w:val="22"/>
          <w:szCs w:val="22"/>
        </w:rPr>
        <w:lastRenderedPageBreak/>
        <w:t>&lt;Discussion&gt;</w:t>
      </w:r>
    </w:p>
    <w:p w14:paraId="056C0339" w14:textId="1BC46179" w:rsidR="00333FE5" w:rsidRPr="00E43813" w:rsidRDefault="00333FE5" w:rsidP="00451272">
      <w:pPr>
        <w:spacing w:line="276" w:lineRule="auto"/>
        <w:rPr>
          <w:rFonts w:ascii="Arial" w:hAnsi="Arial" w:cs="Arial"/>
          <w:sz w:val="22"/>
          <w:szCs w:val="22"/>
        </w:rPr>
      </w:pPr>
    </w:p>
    <w:p w14:paraId="4AA4B761" w14:textId="124BC0C2" w:rsidR="00BC3D21" w:rsidRPr="00E43813" w:rsidRDefault="3BC34DF0" w:rsidP="00451272">
      <w:pPr>
        <w:spacing w:line="276" w:lineRule="auto"/>
        <w:rPr>
          <w:rFonts w:ascii="Arial" w:eastAsia="Calibri" w:hAnsi="Arial" w:cs="Arial"/>
          <w:color w:val="000000" w:themeColor="text1"/>
          <w:sz w:val="22"/>
          <w:szCs w:val="22"/>
        </w:rPr>
      </w:pPr>
      <w:r w:rsidRPr="3BC34DF0">
        <w:rPr>
          <w:rFonts w:ascii="Arial" w:eastAsia="Calibri" w:hAnsi="Arial" w:cs="Arial"/>
          <w:color w:val="000000" w:themeColor="text1"/>
          <w:sz w:val="22"/>
          <w:szCs w:val="22"/>
        </w:rPr>
        <w:t xml:space="preserve">Prior work has shown that </w:t>
      </w:r>
      <w:ins w:id="267" w:author="Thomas Sharpton" w:date="2022-09-29T13:01:00Z">
        <w:r w:rsidRPr="3BC34DF0">
          <w:rPr>
            <w:rFonts w:ascii="Arial" w:eastAsia="Calibri" w:hAnsi="Arial" w:cs="Arial"/>
            <w:color w:val="000000" w:themeColor="text1"/>
            <w:sz w:val="22"/>
            <w:szCs w:val="22"/>
          </w:rPr>
          <w:t xml:space="preserve">the </w:t>
        </w:r>
      </w:ins>
      <w:r w:rsidRPr="3BC34DF0">
        <w:rPr>
          <w:rFonts w:ascii="Arial" w:eastAsia="Calibri" w:hAnsi="Arial" w:cs="Arial"/>
          <w:color w:val="000000" w:themeColor="text1"/>
          <w:sz w:val="22"/>
          <w:szCs w:val="22"/>
        </w:rPr>
        <w:t xml:space="preserve">zebrafish gut microbiome is influenced early in life by stochastic processes (e.g., drift and dispersal from environment), but </w:t>
      </w:r>
      <w:commentRangeStart w:id="268"/>
      <w:r w:rsidRPr="3BC34DF0">
        <w:rPr>
          <w:rFonts w:ascii="Arial" w:eastAsia="Calibri" w:hAnsi="Arial" w:cs="Arial"/>
          <w:color w:val="000000" w:themeColor="text1"/>
          <w:sz w:val="22"/>
          <w:szCs w:val="22"/>
        </w:rPr>
        <w:t>succession is increasingly governed by host development stages as fish age</w:t>
      </w:r>
      <w:commentRangeEnd w:id="268"/>
      <w:r w:rsidR="00A95ED0">
        <w:rPr>
          <w:rStyle w:val="CommentReference"/>
        </w:rPr>
        <w:commentReference w:id="268"/>
      </w:r>
      <w:r w:rsidRPr="3BC34DF0">
        <w:rPr>
          <w:rFonts w:ascii="Arial" w:eastAsia="Calibri" w:hAnsi="Arial" w:cs="Arial"/>
          <w:color w:val="000000" w:themeColor="text1"/>
          <w:sz w:val="22"/>
          <w:szCs w:val="22"/>
        </w:rPr>
        <w:t>. Additionally, prior research has shown that high-fat and high-protein diets impact gut microbiome structure, but little is known how different commonly used zebrafish diets influence the successional development</w:t>
      </w:r>
      <w:ins w:id="269" w:author="Thomas Sharpton" w:date="2022-09-29T13:02:00Z">
        <w:r w:rsidRPr="3BC34DF0">
          <w:rPr>
            <w:rFonts w:ascii="Arial" w:eastAsia="Calibri" w:hAnsi="Arial" w:cs="Arial"/>
            <w:color w:val="000000" w:themeColor="text1"/>
            <w:sz w:val="22"/>
            <w:szCs w:val="22"/>
          </w:rPr>
          <w:t xml:space="preserve"> of the gut microbiome</w:t>
        </w:r>
      </w:ins>
      <w:r w:rsidRPr="3BC34DF0">
        <w:rPr>
          <w:rFonts w:ascii="Arial" w:eastAsia="Calibri" w:hAnsi="Arial" w:cs="Arial"/>
          <w:color w:val="000000" w:themeColor="text1"/>
          <w:sz w:val="22"/>
          <w:szCs w:val="22"/>
        </w:rPr>
        <w:t xml:space="preserve"> throughout adulthood. </w:t>
      </w:r>
      <w:commentRangeStart w:id="270"/>
      <w:r w:rsidRPr="3BC34DF0">
        <w:rPr>
          <w:rFonts w:ascii="Arial" w:eastAsia="Calibri" w:hAnsi="Arial" w:cs="Arial"/>
          <w:color w:val="000000" w:themeColor="text1"/>
          <w:sz w:val="22"/>
          <w:szCs w:val="22"/>
        </w:rPr>
        <w:t>Here</w:t>
      </w:r>
      <w:commentRangeEnd w:id="270"/>
      <w:r w:rsidR="00A95ED0">
        <w:rPr>
          <w:rStyle w:val="CommentReference"/>
        </w:rPr>
        <w:commentReference w:id="270"/>
      </w:r>
      <w:r w:rsidRPr="3BC34DF0">
        <w:rPr>
          <w:rFonts w:ascii="Arial" w:eastAsia="Calibri" w:hAnsi="Arial" w:cs="Arial"/>
          <w:color w:val="000000" w:themeColor="text1"/>
          <w:sz w:val="22"/>
          <w:szCs w:val="22"/>
        </w:rPr>
        <w:t xml:space="preserve">, we measured gut microbiome diversity, composition, and abundance at 3 and 6 months of age between fish fed one of three diets, and measured body condition score to assess impact to physiology. </w:t>
      </w:r>
    </w:p>
    <w:p w14:paraId="43F858E1" w14:textId="77777777" w:rsidR="00BC3D21" w:rsidRPr="00E43813" w:rsidRDefault="00BC3D21" w:rsidP="00451272">
      <w:pPr>
        <w:spacing w:line="276" w:lineRule="auto"/>
        <w:rPr>
          <w:rFonts w:ascii="Arial" w:eastAsia="Calibri" w:hAnsi="Arial" w:cs="Arial"/>
          <w:color w:val="000000" w:themeColor="text1"/>
          <w:sz w:val="22"/>
          <w:szCs w:val="22"/>
          <w:rPrChange w:id="271" w:author="Sharpton, Thomas" w:date="2022-09-28T14:14:00Z">
            <w:rPr>
              <w:rFonts w:ascii="Arial" w:eastAsia="Calibri" w:hAnsi="Arial" w:cs="Arial"/>
              <w:color w:val="000000" w:themeColor="text1"/>
            </w:rPr>
          </w:rPrChange>
        </w:rPr>
      </w:pPr>
    </w:p>
    <w:p w14:paraId="628E561F" w14:textId="18B586EF" w:rsidR="00D407DA" w:rsidRPr="00E43813" w:rsidRDefault="3BC34DF0" w:rsidP="00CE1075">
      <w:pPr>
        <w:spacing w:line="276" w:lineRule="auto"/>
        <w:rPr>
          <w:rFonts w:ascii="Arial" w:hAnsi="Arial" w:cs="Arial"/>
          <w:sz w:val="22"/>
          <w:szCs w:val="22"/>
        </w:rPr>
      </w:pPr>
      <w:commentRangeStart w:id="272"/>
      <w:r w:rsidRPr="3BC34DF0">
        <w:rPr>
          <w:rFonts w:ascii="Arial" w:eastAsia="Calibri" w:hAnsi="Arial" w:cs="Arial"/>
          <w:color w:val="000000" w:themeColor="text1"/>
          <w:sz w:val="22"/>
          <w:szCs w:val="22"/>
        </w:rPr>
        <w:t>We found</w:t>
      </w:r>
      <w:commentRangeEnd w:id="272"/>
      <w:r w:rsidR="00BC3D21">
        <w:rPr>
          <w:rStyle w:val="CommentReference"/>
        </w:rPr>
        <w:commentReference w:id="272"/>
      </w:r>
      <w:r w:rsidRPr="3BC34DF0">
        <w:rPr>
          <w:rFonts w:ascii="Arial" w:eastAsia="Calibri" w:hAnsi="Arial" w:cs="Arial"/>
          <w:color w:val="000000" w:themeColor="text1"/>
          <w:sz w:val="22"/>
          <w:szCs w:val="22"/>
        </w:rPr>
        <w:t xml:space="preserve"> </w:t>
      </w:r>
      <w:ins w:id="273" w:author="Thomas Sharpton" w:date="2022-09-29T13:04:00Z">
        <w:r w:rsidRPr="3BC34DF0">
          <w:rPr>
            <w:rFonts w:ascii="Arial" w:eastAsia="Calibri" w:hAnsi="Arial" w:cs="Arial"/>
            <w:color w:val="000000" w:themeColor="text1"/>
            <w:sz w:val="22"/>
            <w:szCs w:val="22"/>
          </w:rPr>
          <w:t xml:space="preserve">that </w:t>
        </w:r>
      </w:ins>
      <w:del w:id="274" w:author="Thomas Sharpton" w:date="2022-09-29T13:04:00Z">
        <w:r w:rsidR="00BC3D21" w:rsidRPr="3BC34DF0" w:rsidDel="3BC34DF0">
          <w:rPr>
            <w:rFonts w:ascii="Arial" w:eastAsia="Calibri" w:hAnsi="Arial" w:cs="Arial"/>
            <w:color w:val="000000" w:themeColor="text1"/>
            <w:sz w:val="22"/>
            <w:szCs w:val="22"/>
          </w:rPr>
          <w:delText xml:space="preserve">the </w:delText>
        </w:r>
      </w:del>
      <w:r w:rsidRPr="3BC34DF0">
        <w:rPr>
          <w:rFonts w:ascii="Arial" w:eastAsia="Calibri" w:hAnsi="Arial" w:cs="Arial"/>
          <w:color w:val="000000" w:themeColor="text1"/>
          <w:sz w:val="22"/>
          <w:szCs w:val="22"/>
        </w:rPr>
        <w:t>gut microbiome diversity increases and composition varies over</w:t>
      </w:r>
      <w:commentRangeStart w:id="275"/>
      <w:r w:rsidRPr="3BC34DF0">
        <w:rPr>
          <w:rFonts w:ascii="Arial" w:eastAsia="Calibri" w:hAnsi="Arial" w:cs="Arial"/>
          <w:color w:val="000000" w:themeColor="text1"/>
          <w:sz w:val="22"/>
          <w:szCs w:val="22"/>
        </w:rPr>
        <w:t xml:space="preserve"> time</w:t>
      </w:r>
      <w:commentRangeEnd w:id="275"/>
      <w:r w:rsidR="00BC3D21">
        <w:rPr>
          <w:rStyle w:val="CommentReference"/>
        </w:rPr>
        <w:commentReference w:id="275"/>
      </w:r>
      <w:r w:rsidRPr="3BC34DF0">
        <w:rPr>
          <w:rFonts w:ascii="Arial" w:eastAsia="Calibri" w:hAnsi="Arial" w:cs="Arial"/>
          <w:color w:val="000000" w:themeColor="text1"/>
          <w:sz w:val="22"/>
          <w:szCs w:val="22"/>
        </w:rPr>
        <w:t xml:space="preserve">. Notably, in ZIRC and Gemma fed fish rare taxa appear more temporarily sensitive, </w:t>
      </w:r>
      <w:commentRangeStart w:id="276"/>
      <w:r w:rsidRPr="3BC34DF0">
        <w:rPr>
          <w:rFonts w:ascii="Arial" w:eastAsia="Calibri" w:hAnsi="Arial" w:cs="Arial"/>
          <w:color w:val="000000" w:themeColor="text1"/>
          <w:sz w:val="22"/>
          <w:szCs w:val="22"/>
        </w:rPr>
        <w:t>and abundant taxa are sensitive to diet</w:t>
      </w:r>
      <w:commentRangeEnd w:id="276"/>
      <w:r w:rsidR="00BC3D21">
        <w:rPr>
          <w:rStyle w:val="CommentReference"/>
        </w:rPr>
        <w:commentReference w:id="276"/>
      </w:r>
      <w:r w:rsidRPr="3BC34DF0">
        <w:rPr>
          <w:rFonts w:ascii="Arial" w:eastAsia="Calibri" w:hAnsi="Arial" w:cs="Arial"/>
          <w:color w:val="000000" w:themeColor="text1"/>
          <w:sz w:val="22"/>
          <w:szCs w:val="22"/>
        </w:rPr>
        <w:t>. Watts fed fish experienced less variation over time.</w:t>
      </w:r>
      <w:commentRangeStart w:id="277"/>
      <w:r w:rsidRPr="3BC34DF0">
        <w:rPr>
          <w:rFonts w:ascii="Arial" w:eastAsia="Calibri" w:hAnsi="Arial" w:cs="Arial"/>
          <w:color w:val="000000" w:themeColor="text1"/>
          <w:sz w:val="22"/>
          <w:szCs w:val="22"/>
        </w:rPr>
        <w:t xml:space="preserve"> </w:t>
      </w:r>
      <w:commentRangeStart w:id="278"/>
      <w:r w:rsidRPr="3BC34DF0">
        <w:rPr>
          <w:rFonts w:ascii="Arial" w:eastAsia="Calibri" w:hAnsi="Arial" w:cs="Arial"/>
          <w:color w:val="000000" w:themeColor="text1"/>
          <w:sz w:val="22"/>
          <w:szCs w:val="22"/>
        </w:rPr>
        <w:t>At four months of age, all fish were switched from juvenile to adult</w:t>
      </w:r>
      <w:commentRangeEnd w:id="277"/>
      <w:r w:rsidR="00BC3D21">
        <w:rPr>
          <w:rStyle w:val="CommentReference"/>
        </w:rPr>
        <w:commentReference w:id="277"/>
      </w:r>
      <w:r w:rsidRPr="3BC34DF0">
        <w:rPr>
          <w:rFonts w:ascii="Arial" w:eastAsia="Calibri" w:hAnsi="Arial" w:cs="Arial"/>
          <w:color w:val="000000" w:themeColor="text1"/>
          <w:sz w:val="22"/>
          <w:szCs w:val="22"/>
        </w:rPr>
        <w:t xml:space="preserve"> diets. </w:t>
      </w:r>
      <w:commentRangeStart w:id="279"/>
      <w:r w:rsidRPr="3BC34DF0">
        <w:rPr>
          <w:rFonts w:ascii="Arial" w:eastAsia="Calibri" w:hAnsi="Arial" w:cs="Arial"/>
          <w:color w:val="000000" w:themeColor="text1"/>
          <w:sz w:val="22"/>
          <w:szCs w:val="22"/>
        </w:rPr>
        <w:t>ZIRC adult feed incorporates several new feeds and minor changes to nutritional composition</w:t>
      </w:r>
      <w:commentRangeEnd w:id="279"/>
      <w:r w:rsidR="00BC3D21">
        <w:rPr>
          <w:rStyle w:val="CommentReference"/>
        </w:rPr>
        <w:commentReference w:id="279"/>
      </w:r>
      <w:r w:rsidRPr="3BC34DF0">
        <w:rPr>
          <w:rFonts w:ascii="Arial" w:eastAsia="Calibri" w:hAnsi="Arial" w:cs="Arial"/>
          <w:color w:val="000000" w:themeColor="text1"/>
          <w:sz w:val="22"/>
          <w:szCs w:val="22"/>
        </w:rPr>
        <w:t>. Gemma adult feed changes in size but not nutrition.</w:t>
      </w:r>
      <w:commentRangeEnd w:id="278"/>
      <w:r w:rsidR="00BC3D21">
        <w:rPr>
          <w:rStyle w:val="CommentReference"/>
        </w:rPr>
        <w:commentReference w:id="278"/>
      </w:r>
      <w:r w:rsidRPr="3BC34DF0">
        <w:rPr>
          <w:rFonts w:ascii="Arial" w:eastAsia="Calibri" w:hAnsi="Arial" w:cs="Arial"/>
          <w:color w:val="000000" w:themeColor="text1"/>
          <w:sz w:val="22"/>
          <w:szCs w:val="22"/>
        </w:rPr>
        <w:t xml:space="preserve"> Watts feed decreases in lipid content, but the ingredients remain the same.</w:t>
      </w:r>
      <w:commentRangeStart w:id="280"/>
      <w:r w:rsidRPr="3BC34DF0">
        <w:rPr>
          <w:rFonts w:ascii="Arial" w:eastAsia="Calibri" w:hAnsi="Arial" w:cs="Arial"/>
          <w:color w:val="000000" w:themeColor="text1"/>
          <w:sz w:val="22"/>
          <w:szCs w:val="22"/>
        </w:rPr>
        <w:t xml:space="preserve"> Changes in nutritional composition can alter the microbiome </w:t>
      </w:r>
      <w:commentRangeEnd w:id="280"/>
      <w:r w:rsidR="00BC3D21">
        <w:rPr>
          <w:rStyle w:val="CommentReference"/>
        </w:rPr>
        <w:commentReference w:id="280"/>
      </w:r>
      <w:r w:rsidRPr="3BC34DF0">
        <w:rPr>
          <w:rFonts w:ascii="Arial" w:eastAsia="Calibri" w:hAnsi="Arial" w:cs="Arial"/>
          <w:color w:val="000000" w:themeColor="text1"/>
          <w:sz w:val="22"/>
          <w:szCs w:val="22"/>
        </w:rPr>
        <w:t xml:space="preserve">(Rawls). </w:t>
      </w:r>
      <w:commentRangeStart w:id="281"/>
      <w:r w:rsidRPr="3BC34DF0">
        <w:rPr>
          <w:rFonts w:ascii="Arial" w:eastAsia="Calibri" w:hAnsi="Arial" w:cs="Arial"/>
          <w:color w:val="000000" w:themeColor="text1"/>
          <w:sz w:val="22"/>
          <w:szCs w:val="22"/>
        </w:rPr>
        <w:t xml:space="preserve">Xiao and Stephens observed similar increases in gut microbiome diversity that they note may </w:t>
      </w:r>
      <w:ins w:id="282" w:author="Thomas Sharpton" w:date="2022-09-29T13:11:00Z">
        <w:r w:rsidRPr="3BC34DF0">
          <w:rPr>
            <w:rFonts w:ascii="Arial" w:eastAsia="Calibri" w:hAnsi="Arial" w:cs="Arial"/>
            <w:color w:val="000000" w:themeColor="text1"/>
            <w:sz w:val="22"/>
            <w:szCs w:val="22"/>
          </w:rPr>
          <w:t xml:space="preserve">be </w:t>
        </w:r>
      </w:ins>
      <w:r w:rsidRPr="3BC34DF0">
        <w:rPr>
          <w:rFonts w:ascii="Arial" w:eastAsia="Calibri" w:hAnsi="Arial" w:cs="Arial"/>
          <w:color w:val="000000" w:themeColor="text1"/>
          <w:sz w:val="22"/>
          <w:szCs w:val="22"/>
        </w:rPr>
        <w:t>a result of dietary changes.</w:t>
      </w:r>
      <w:commentRangeEnd w:id="281"/>
      <w:r w:rsidR="00BC3D21">
        <w:rPr>
          <w:rStyle w:val="CommentReference"/>
        </w:rPr>
        <w:commentReference w:id="281"/>
      </w:r>
      <w:r w:rsidRPr="3BC34DF0">
        <w:rPr>
          <w:rFonts w:ascii="Arial" w:eastAsia="Calibri" w:hAnsi="Arial" w:cs="Arial"/>
          <w:color w:val="000000" w:themeColor="text1"/>
          <w:sz w:val="22"/>
          <w:szCs w:val="22"/>
        </w:rPr>
        <w:t xml:space="preserve"> Moreover, previously</w:t>
      </w:r>
      <w:commentRangeStart w:id="283"/>
      <w:r w:rsidRPr="3BC34DF0">
        <w:rPr>
          <w:rFonts w:ascii="Arial" w:eastAsia="Calibri" w:hAnsi="Arial" w:cs="Arial"/>
          <w:color w:val="000000" w:themeColor="text1"/>
          <w:sz w:val="22"/>
          <w:szCs w:val="22"/>
        </w:rPr>
        <w:t xml:space="preserve"> identified core, keystone taxa</w:t>
      </w:r>
      <w:commentRangeEnd w:id="283"/>
      <w:r w:rsidR="00BC3D21">
        <w:rPr>
          <w:rStyle w:val="CommentReference"/>
        </w:rPr>
        <w:commentReference w:id="283"/>
      </w:r>
      <w:r w:rsidRPr="3BC34DF0">
        <w:rPr>
          <w:rFonts w:ascii="Arial" w:eastAsia="Calibri" w:hAnsi="Arial" w:cs="Arial"/>
          <w:color w:val="000000" w:themeColor="text1"/>
          <w:sz w:val="22"/>
          <w:szCs w:val="22"/>
        </w:rPr>
        <w:t xml:space="preserve"> had diet dependent changes in abundance over time (Sharpton). Keystone taxa are believed to play important roles in maintaining gut microbiome homeostasis by digesting nutrients, fighting pathogens and communicating with the immune system (Xiao, Others?). </w:t>
      </w:r>
      <w:r w:rsidRPr="3BC34DF0">
        <w:rPr>
          <w:rFonts w:ascii="Arial" w:eastAsia="Calibri" w:hAnsi="Arial" w:cs="Arial"/>
          <w:sz w:val="22"/>
          <w:szCs w:val="22"/>
        </w:rPr>
        <w:t xml:space="preserve">Thus, </w:t>
      </w:r>
      <w:commentRangeStart w:id="284"/>
      <w:r w:rsidRPr="3BC34DF0">
        <w:rPr>
          <w:rFonts w:ascii="Arial" w:eastAsia="Calibri" w:hAnsi="Arial" w:cs="Arial"/>
          <w:sz w:val="22"/>
          <w:szCs w:val="22"/>
        </w:rPr>
        <w:t>if certain diets are disproportionately enriching for or against keystone taxa early in zebrafish development</w:t>
      </w:r>
      <w:commentRangeEnd w:id="284"/>
      <w:r w:rsidR="00BC3D21">
        <w:rPr>
          <w:rStyle w:val="CommentReference"/>
        </w:rPr>
        <w:commentReference w:id="284"/>
      </w:r>
      <w:r w:rsidRPr="3BC34DF0">
        <w:rPr>
          <w:rFonts w:ascii="Arial" w:eastAsia="Calibri" w:hAnsi="Arial" w:cs="Arial"/>
          <w:sz w:val="22"/>
          <w:szCs w:val="22"/>
        </w:rPr>
        <w:t xml:space="preserve"> it could have long-term implications on microbiome succession, and possibly physiological outcomes. Indeed, we observed a link between physiology and microbiome diversity, where fish fed the </w:t>
      </w:r>
      <w:commentRangeStart w:id="285"/>
      <w:r w:rsidRPr="3BC34DF0">
        <w:rPr>
          <w:rFonts w:ascii="Arial" w:eastAsia="Calibri" w:hAnsi="Arial" w:cs="Arial"/>
          <w:sz w:val="22"/>
          <w:szCs w:val="22"/>
        </w:rPr>
        <w:t xml:space="preserve">ZIRC diet </w:t>
      </w:r>
      <w:commentRangeEnd w:id="285"/>
      <w:r w:rsidR="00BC3D21">
        <w:rPr>
          <w:rStyle w:val="CommentReference"/>
        </w:rPr>
        <w:commentReference w:id="285"/>
      </w:r>
      <w:r w:rsidRPr="3BC34DF0">
        <w:rPr>
          <w:rFonts w:ascii="Arial" w:eastAsia="Calibri" w:hAnsi="Arial" w:cs="Arial"/>
          <w:sz w:val="22"/>
          <w:szCs w:val="22"/>
        </w:rPr>
        <w:t xml:space="preserve">had higher gut diversity and lower body condition scores, and vice versa. One explanation is that higher diversity could drive more competition for resources and habitat space, which may prevent taxa from gaining a foothold and efficiently metabolizing nutrients. </w:t>
      </w:r>
      <w:commentRangeStart w:id="286"/>
      <w:r w:rsidRPr="3BC34DF0">
        <w:rPr>
          <w:rFonts w:ascii="Arial" w:eastAsia="Calibri" w:hAnsi="Arial" w:cs="Arial"/>
          <w:sz w:val="22"/>
          <w:szCs w:val="22"/>
        </w:rPr>
        <w:t>Additionally, w</w:t>
      </w:r>
      <w:r w:rsidRPr="3BC34DF0">
        <w:rPr>
          <w:rFonts w:ascii="Arial" w:hAnsi="Arial" w:cs="Arial"/>
          <w:sz w:val="22"/>
          <w:szCs w:val="22"/>
        </w:rPr>
        <w:t xml:space="preserve">e can't exclude the possibility that sex plays a role in defining these differences in body condition score and microbiome structure </w:t>
      </w:r>
      <w:r w:rsidRPr="3BC34DF0">
        <w:rPr>
          <w:rFonts w:ascii="Arial" w:eastAsia="Calibri" w:hAnsi="Arial" w:cs="Arial"/>
          <w:sz w:val="22"/>
          <w:szCs w:val="22"/>
        </w:rPr>
        <w:t>(Ma 2018)</w:t>
      </w:r>
      <w:commentRangeEnd w:id="286"/>
      <w:r w:rsidR="00BC3D21">
        <w:rPr>
          <w:rStyle w:val="CommentReference"/>
        </w:rPr>
        <w:commentReference w:id="286"/>
      </w:r>
      <w:r w:rsidRPr="3BC34DF0">
        <w:rPr>
          <w:rFonts w:ascii="Arial" w:hAnsi="Arial" w:cs="Arial"/>
          <w:sz w:val="22"/>
          <w:szCs w:val="22"/>
        </w:rPr>
        <w:t xml:space="preserve">. Taken together, these results demonstrate that </w:t>
      </w:r>
      <w:commentRangeStart w:id="287"/>
      <w:r w:rsidRPr="3BC34DF0">
        <w:rPr>
          <w:rFonts w:ascii="Arial" w:hAnsi="Arial" w:cs="Arial"/>
          <w:sz w:val="22"/>
          <w:szCs w:val="22"/>
        </w:rPr>
        <w:t xml:space="preserve">diet’s influence </w:t>
      </w:r>
      <w:commentRangeEnd w:id="287"/>
      <w:r w:rsidR="00BC3D21">
        <w:rPr>
          <w:rStyle w:val="CommentReference"/>
        </w:rPr>
        <w:commentReference w:id="287"/>
      </w:r>
      <w:r w:rsidRPr="3BC34DF0">
        <w:rPr>
          <w:rFonts w:ascii="Arial" w:hAnsi="Arial" w:cs="Arial"/>
          <w:sz w:val="22"/>
          <w:szCs w:val="22"/>
        </w:rPr>
        <w:t xml:space="preserve">on early-life gut microbiome assembly can accumulate across development to impact gut microbiome succession, which may manifest differential physiological outcomes. </w:t>
      </w:r>
    </w:p>
    <w:p w14:paraId="5377D27C" w14:textId="10913BF3" w:rsidR="00275D17" w:rsidRPr="00E43813" w:rsidRDefault="00BD6BD5" w:rsidP="00BE3AB5">
      <w:pPr>
        <w:rPr>
          <w:rFonts w:ascii="Arial" w:eastAsia="Calibri" w:hAnsi="Arial" w:cs="Arial"/>
          <w:sz w:val="22"/>
          <w:szCs w:val="22"/>
          <w:rPrChange w:id="288" w:author="Sharpton, Thomas" w:date="2022-09-28T14:14:00Z">
            <w:rPr>
              <w:rFonts w:ascii="Arial" w:eastAsia="Calibri" w:hAnsi="Arial" w:cs="Arial"/>
            </w:rPr>
          </w:rPrChange>
        </w:rPr>
      </w:pPr>
      <w:r w:rsidRPr="00E43813">
        <w:rPr>
          <w:rFonts w:ascii="Arial" w:eastAsia="Calibri" w:hAnsi="Arial" w:cs="Arial"/>
          <w:sz w:val="22"/>
          <w:szCs w:val="22"/>
          <w:rPrChange w:id="289" w:author="Sharpton, Thomas" w:date="2022-09-28T14:14:00Z">
            <w:rPr>
              <w:rFonts w:ascii="Arial" w:eastAsia="Calibri" w:hAnsi="Arial" w:cs="Arial"/>
            </w:rPr>
          </w:rPrChange>
        </w:rPr>
        <w:br w:type="page"/>
      </w:r>
    </w:p>
    <w:p w14:paraId="52C3B57D" w14:textId="7F21EC6B" w:rsidR="00940DFC" w:rsidRPr="00E43813" w:rsidRDefault="00940DFC" w:rsidP="00451272">
      <w:pPr>
        <w:spacing w:line="276" w:lineRule="auto"/>
        <w:rPr>
          <w:rFonts w:ascii="Arial" w:hAnsi="Arial" w:cs="Arial"/>
          <w:sz w:val="22"/>
          <w:szCs w:val="22"/>
          <w:rPrChange w:id="290" w:author="Sharpton, Thomas" w:date="2022-09-28T14:14:00Z">
            <w:rPr>
              <w:rFonts w:ascii="Arial" w:hAnsi="Arial" w:cs="Arial"/>
            </w:rPr>
          </w:rPrChange>
        </w:rPr>
        <w:sectPr w:rsidR="00940DFC" w:rsidRPr="00E43813" w:rsidSect="005A4BAB">
          <w:pgSz w:w="12240" w:h="15840"/>
          <w:pgMar w:top="720" w:right="720" w:bottom="720" w:left="720" w:header="720" w:footer="720" w:gutter="0"/>
          <w:cols w:space="720"/>
          <w:docGrid w:linePitch="360"/>
        </w:sectPr>
      </w:pPr>
    </w:p>
    <w:p w14:paraId="1D7A8409" w14:textId="3715FE11" w:rsidR="00D82F3A" w:rsidRPr="00E43813" w:rsidRDefault="00641679" w:rsidP="00451272">
      <w:pPr>
        <w:pStyle w:val="ListParagraph"/>
        <w:numPr>
          <w:ilvl w:val="0"/>
          <w:numId w:val="1"/>
        </w:numPr>
        <w:spacing w:line="276" w:lineRule="auto"/>
        <w:rPr>
          <w:rFonts w:ascii="Arial" w:eastAsia="Calibri" w:hAnsi="Arial" w:cs="Arial"/>
          <w:b/>
          <w:bCs/>
          <w:color w:val="000000" w:themeColor="text1"/>
          <w:sz w:val="22"/>
          <w:szCs w:val="22"/>
          <w:rPrChange w:id="291" w:author="Sharpton, Thomas" w:date="2022-09-28T14:14:00Z">
            <w:rPr>
              <w:rFonts w:ascii="Arial" w:eastAsia="Calibri" w:hAnsi="Arial" w:cs="Arial"/>
              <w:b/>
              <w:bCs/>
              <w:color w:val="000000" w:themeColor="text1"/>
            </w:rPr>
          </w:rPrChange>
        </w:rPr>
      </w:pPr>
      <w:r w:rsidRPr="00E43813">
        <w:rPr>
          <w:rFonts w:ascii="Arial" w:eastAsia="Calibri" w:hAnsi="Arial" w:cs="Arial"/>
          <w:b/>
          <w:bCs/>
          <w:color w:val="000000" w:themeColor="text1"/>
          <w:sz w:val="22"/>
          <w:szCs w:val="22"/>
          <w:rPrChange w:id="292" w:author="Sharpton, Thomas" w:date="2022-09-28T14:14:00Z">
            <w:rPr>
              <w:rFonts w:ascii="Arial" w:eastAsia="Calibri" w:hAnsi="Arial" w:cs="Arial"/>
              <w:b/>
              <w:bCs/>
              <w:color w:val="000000" w:themeColor="text1"/>
            </w:rPr>
          </w:rPrChange>
        </w:rPr>
        <w:lastRenderedPageBreak/>
        <w:t>Diet influences gut microbiome’s sensitivity to pathogen exposure</w:t>
      </w:r>
    </w:p>
    <w:p w14:paraId="1AA00654" w14:textId="74E9F4EF" w:rsidR="00D82F3A" w:rsidRPr="00E43813" w:rsidRDefault="00D82F3A" w:rsidP="00451272">
      <w:pPr>
        <w:spacing w:line="276" w:lineRule="auto"/>
        <w:rPr>
          <w:rFonts w:ascii="Arial" w:hAnsi="Arial" w:cs="Arial"/>
          <w:sz w:val="22"/>
          <w:szCs w:val="22"/>
          <w:rPrChange w:id="293" w:author="Sharpton, Thomas" w:date="2022-09-28T14:14:00Z">
            <w:rPr>
              <w:rFonts w:ascii="Arial" w:hAnsi="Arial" w:cs="Arial"/>
            </w:rPr>
          </w:rPrChange>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618"/>
        <w:gridCol w:w="3596"/>
        <w:gridCol w:w="3576"/>
      </w:tblGrid>
      <w:tr w:rsidR="0063776D" w:rsidRPr="00E43813" w14:paraId="30695640" w14:textId="054CFDFB" w:rsidTr="008B3A77">
        <w:tc>
          <w:tcPr>
            <w:tcW w:w="3801" w:type="dxa"/>
          </w:tcPr>
          <w:p w14:paraId="2B976CD0" w14:textId="6B3630B1" w:rsidR="00DD037B" w:rsidRPr="00E43813" w:rsidRDefault="00DD037B" w:rsidP="00451272">
            <w:pPr>
              <w:spacing w:line="276" w:lineRule="auto"/>
              <w:rPr>
                <w:rFonts w:ascii="Arial" w:hAnsi="Arial" w:cs="Arial"/>
                <w:sz w:val="22"/>
                <w:szCs w:val="22"/>
                <w:rPrChange w:id="294" w:author="Sharpton, Thomas" w:date="2022-09-28T14:14:00Z">
                  <w:rPr>
                    <w:rFonts w:ascii="Arial" w:hAnsi="Arial" w:cs="Arial"/>
                  </w:rPr>
                </w:rPrChange>
              </w:rPr>
            </w:pPr>
            <w:r w:rsidRPr="00E43813">
              <w:rPr>
                <w:rFonts w:ascii="Arial" w:hAnsi="Arial" w:cs="Arial"/>
                <w:sz w:val="22"/>
                <w:szCs w:val="22"/>
                <w:rPrChange w:id="295" w:author="Sharpton, Thomas" w:date="2022-09-28T14:14:00Z">
                  <w:rPr>
                    <w:rFonts w:ascii="Arial" w:hAnsi="Arial" w:cs="Arial"/>
                  </w:rPr>
                </w:rPrChange>
              </w:rPr>
              <w:t>A</w:t>
            </w:r>
          </w:p>
          <w:p w14:paraId="20807ED1" w14:textId="7588090F" w:rsidR="00A169AB" w:rsidRPr="00E43813" w:rsidRDefault="00F33FEF" w:rsidP="00451272">
            <w:pPr>
              <w:spacing w:line="276" w:lineRule="auto"/>
              <w:rPr>
                <w:rFonts w:ascii="Arial" w:hAnsi="Arial" w:cs="Arial"/>
                <w:sz w:val="22"/>
                <w:szCs w:val="22"/>
                <w:rPrChange w:id="296" w:author="Sharpton, Thomas" w:date="2022-09-28T14:14:00Z">
                  <w:rPr>
                    <w:rFonts w:ascii="Arial" w:hAnsi="Arial" w:cs="Arial"/>
                  </w:rPr>
                </w:rPrChange>
              </w:rPr>
            </w:pPr>
            <w:r w:rsidRPr="00E43813">
              <w:rPr>
                <w:rFonts w:ascii="Arial" w:hAnsi="Arial" w:cs="Arial"/>
                <w:noProof/>
                <w:sz w:val="22"/>
                <w:szCs w:val="22"/>
                <w:rPrChange w:id="297" w:author="Sharpton, Thomas" w:date="2022-09-28T14:14:00Z">
                  <w:rPr>
                    <w:rFonts w:ascii="Arial" w:hAnsi="Arial" w:cs="Arial"/>
                    <w:noProof/>
                  </w:rPr>
                </w:rPrChange>
              </w:rPr>
              <w:drawing>
                <wp:inline distT="0" distB="0" distL="0" distR="0" wp14:anchorId="7ED08852" wp14:editId="7292E31C">
                  <wp:extent cx="2152015" cy="21624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95195" cy="2205800"/>
                          </a:xfrm>
                          <a:prstGeom prst="rect">
                            <a:avLst/>
                          </a:prstGeom>
                        </pic:spPr>
                      </pic:pic>
                    </a:graphicData>
                  </a:graphic>
                </wp:inline>
              </w:drawing>
            </w:r>
          </w:p>
        </w:tc>
        <w:tc>
          <w:tcPr>
            <w:tcW w:w="6989" w:type="dxa"/>
            <w:gridSpan w:val="2"/>
          </w:tcPr>
          <w:p w14:paraId="5139B434" w14:textId="2DC2FD44" w:rsidR="00DD037B" w:rsidRPr="00E43813" w:rsidRDefault="00DD037B" w:rsidP="00DD037B">
            <w:pPr>
              <w:spacing w:line="276" w:lineRule="auto"/>
              <w:rPr>
                <w:rFonts w:ascii="Arial" w:hAnsi="Arial" w:cs="Arial"/>
                <w:sz w:val="22"/>
                <w:szCs w:val="22"/>
                <w:rPrChange w:id="298" w:author="Sharpton, Thomas" w:date="2022-09-28T14:14:00Z">
                  <w:rPr>
                    <w:rFonts w:ascii="Arial" w:hAnsi="Arial" w:cs="Arial"/>
                  </w:rPr>
                </w:rPrChange>
              </w:rPr>
            </w:pPr>
            <w:r w:rsidRPr="00E43813">
              <w:rPr>
                <w:rFonts w:ascii="Arial" w:hAnsi="Arial" w:cs="Arial"/>
                <w:sz w:val="22"/>
                <w:szCs w:val="22"/>
                <w:rPrChange w:id="299" w:author="Sharpton, Thomas" w:date="2022-09-28T14:14:00Z">
                  <w:rPr>
                    <w:rFonts w:ascii="Arial" w:hAnsi="Arial" w:cs="Arial"/>
                  </w:rPr>
                </w:rPrChange>
              </w:rPr>
              <w:t>B</w:t>
            </w:r>
          </w:p>
          <w:p w14:paraId="75B84532" w14:textId="24297ABB" w:rsidR="00A169AB" w:rsidRPr="00E43813" w:rsidRDefault="00651E87" w:rsidP="002856BA">
            <w:pPr>
              <w:spacing w:line="276" w:lineRule="auto"/>
              <w:jc w:val="center"/>
              <w:rPr>
                <w:rFonts w:ascii="Arial" w:hAnsi="Arial" w:cs="Arial"/>
                <w:sz w:val="22"/>
                <w:szCs w:val="22"/>
                <w:rPrChange w:id="300" w:author="Sharpton, Thomas" w:date="2022-09-28T14:14:00Z">
                  <w:rPr>
                    <w:rFonts w:ascii="Arial" w:hAnsi="Arial" w:cs="Arial"/>
                  </w:rPr>
                </w:rPrChange>
              </w:rPr>
            </w:pPr>
            <w:r w:rsidRPr="00E43813">
              <w:rPr>
                <w:rFonts w:ascii="Arial" w:hAnsi="Arial" w:cs="Arial"/>
                <w:noProof/>
                <w:sz w:val="22"/>
                <w:szCs w:val="22"/>
                <w:rPrChange w:id="301" w:author="Sharpton, Thomas" w:date="2022-09-28T14:14:00Z">
                  <w:rPr>
                    <w:rFonts w:ascii="Arial" w:hAnsi="Arial" w:cs="Arial"/>
                    <w:noProof/>
                  </w:rPr>
                </w:rPrChange>
              </w:rPr>
              <w:drawing>
                <wp:inline distT="0" distB="0" distL="0" distR="0" wp14:anchorId="665630B9" wp14:editId="01B6F193">
                  <wp:extent cx="4241800" cy="2120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8207" cy="2144104"/>
                          </a:xfrm>
                          <a:prstGeom prst="rect">
                            <a:avLst/>
                          </a:prstGeom>
                        </pic:spPr>
                      </pic:pic>
                    </a:graphicData>
                  </a:graphic>
                </wp:inline>
              </w:drawing>
            </w:r>
          </w:p>
        </w:tc>
      </w:tr>
      <w:tr w:rsidR="0063776D" w:rsidRPr="00E43813" w14:paraId="6195C852" w14:textId="39438627" w:rsidTr="008B3A77">
        <w:tc>
          <w:tcPr>
            <w:tcW w:w="3801" w:type="dxa"/>
          </w:tcPr>
          <w:p w14:paraId="03D82D6E" w14:textId="1753903B" w:rsidR="00DD037B" w:rsidRPr="00E43813" w:rsidRDefault="00DD037B" w:rsidP="00451272">
            <w:pPr>
              <w:spacing w:line="276" w:lineRule="auto"/>
              <w:rPr>
                <w:rFonts w:ascii="Arial" w:hAnsi="Arial" w:cs="Arial"/>
                <w:sz w:val="22"/>
                <w:szCs w:val="22"/>
                <w:rPrChange w:id="302" w:author="Sharpton, Thomas" w:date="2022-09-28T14:14:00Z">
                  <w:rPr>
                    <w:rFonts w:ascii="Arial" w:hAnsi="Arial" w:cs="Arial"/>
                  </w:rPr>
                </w:rPrChange>
              </w:rPr>
            </w:pPr>
            <w:r w:rsidRPr="00E43813">
              <w:rPr>
                <w:rFonts w:ascii="Arial" w:hAnsi="Arial" w:cs="Arial"/>
                <w:sz w:val="22"/>
                <w:szCs w:val="22"/>
                <w:rPrChange w:id="303" w:author="Sharpton, Thomas" w:date="2022-09-28T14:14:00Z">
                  <w:rPr>
                    <w:rFonts w:ascii="Arial" w:hAnsi="Arial" w:cs="Arial"/>
                  </w:rPr>
                </w:rPrChange>
              </w:rPr>
              <w:t>C</w:t>
            </w:r>
          </w:p>
          <w:p w14:paraId="541EA0C7" w14:textId="2C7AF365" w:rsidR="00A169AB" w:rsidRPr="00E43813" w:rsidRDefault="00D93CD7" w:rsidP="00451272">
            <w:pPr>
              <w:spacing w:line="276" w:lineRule="auto"/>
              <w:rPr>
                <w:rFonts w:ascii="Arial" w:hAnsi="Arial" w:cs="Arial"/>
                <w:sz w:val="22"/>
                <w:szCs w:val="22"/>
                <w:rPrChange w:id="304" w:author="Sharpton, Thomas" w:date="2022-09-28T14:14:00Z">
                  <w:rPr>
                    <w:rFonts w:ascii="Arial" w:hAnsi="Arial" w:cs="Arial"/>
                  </w:rPr>
                </w:rPrChange>
              </w:rPr>
            </w:pPr>
            <w:r w:rsidRPr="00E43813">
              <w:rPr>
                <w:rFonts w:ascii="Arial" w:hAnsi="Arial" w:cs="Arial"/>
                <w:noProof/>
                <w:sz w:val="22"/>
                <w:szCs w:val="22"/>
                <w:rPrChange w:id="305" w:author="Sharpton, Thomas" w:date="2022-09-28T14:14:00Z">
                  <w:rPr>
                    <w:rFonts w:ascii="Arial" w:hAnsi="Arial" w:cs="Arial"/>
                    <w:noProof/>
                  </w:rPr>
                </w:rPrChange>
              </w:rPr>
              <w:drawing>
                <wp:inline distT="0" distB="0" distL="0" distR="0" wp14:anchorId="77DA3174" wp14:editId="72144F1A">
                  <wp:extent cx="2172633" cy="21831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28284" cy="2239050"/>
                          </a:xfrm>
                          <a:prstGeom prst="rect">
                            <a:avLst/>
                          </a:prstGeom>
                        </pic:spPr>
                      </pic:pic>
                    </a:graphicData>
                  </a:graphic>
                </wp:inline>
              </w:drawing>
            </w:r>
          </w:p>
        </w:tc>
        <w:tc>
          <w:tcPr>
            <w:tcW w:w="3583" w:type="dxa"/>
          </w:tcPr>
          <w:p w14:paraId="1A506171" w14:textId="18B6FAF4" w:rsidR="00DD037B" w:rsidRPr="00E43813" w:rsidRDefault="00DD037B" w:rsidP="00451272">
            <w:pPr>
              <w:spacing w:line="276" w:lineRule="auto"/>
              <w:rPr>
                <w:rFonts w:ascii="Arial" w:hAnsi="Arial" w:cs="Arial"/>
                <w:sz w:val="22"/>
                <w:szCs w:val="22"/>
                <w:rPrChange w:id="306" w:author="Sharpton, Thomas" w:date="2022-09-28T14:14:00Z">
                  <w:rPr>
                    <w:rFonts w:ascii="Arial" w:hAnsi="Arial" w:cs="Arial"/>
                  </w:rPr>
                </w:rPrChange>
              </w:rPr>
            </w:pPr>
            <w:r w:rsidRPr="00E43813">
              <w:rPr>
                <w:rFonts w:ascii="Arial" w:hAnsi="Arial" w:cs="Arial"/>
                <w:sz w:val="22"/>
                <w:szCs w:val="22"/>
                <w:rPrChange w:id="307" w:author="Sharpton, Thomas" w:date="2022-09-28T14:14:00Z">
                  <w:rPr>
                    <w:rFonts w:ascii="Arial" w:hAnsi="Arial" w:cs="Arial"/>
                  </w:rPr>
                </w:rPrChange>
              </w:rPr>
              <w:t>D</w:t>
            </w:r>
          </w:p>
          <w:p w14:paraId="57CFFFD1" w14:textId="3591CE32" w:rsidR="00A169AB" w:rsidRPr="00E43813" w:rsidRDefault="00281C42" w:rsidP="00451272">
            <w:pPr>
              <w:spacing w:line="276" w:lineRule="auto"/>
              <w:rPr>
                <w:rFonts w:ascii="Arial" w:hAnsi="Arial" w:cs="Arial"/>
                <w:sz w:val="22"/>
                <w:szCs w:val="22"/>
                <w:rPrChange w:id="308" w:author="Sharpton, Thomas" w:date="2022-09-28T14:14:00Z">
                  <w:rPr>
                    <w:rFonts w:ascii="Arial" w:hAnsi="Arial" w:cs="Arial"/>
                  </w:rPr>
                </w:rPrChange>
              </w:rPr>
            </w:pPr>
            <w:r w:rsidRPr="00E43813">
              <w:rPr>
                <w:rFonts w:ascii="Arial" w:hAnsi="Arial" w:cs="Arial"/>
                <w:noProof/>
                <w:sz w:val="22"/>
                <w:szCs w:val="22"/>
                <w:rPrChange w:id="309" w:author="Sharpton, Thomas" w:date="2022-09-28T14:14:00Z">
                  <w:rPr>
                    <w:rFonts w:ascii="Arial" w:hAnsi="Arial" w:cs="Arial"/>
                    <w:noProof/>
                  </w:rPr>
                </w:rPrChange>
              </w:rPr>
              <w:drawing>
                <wp:inline distT="0" distB="0" distL="0" distR="0" wp14:anchorId="35A01E58" wp14:editId="35B262B1">
                  <wp:extent cx="2154804" cy="2165214"/>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33909" cy="2244701"/>
                          </a:xfrm>
                          <a:prstGeom prst="rect">
                            <a:avLst/>
                          </a:prstGeom>
                        </pic:spPr>
                      </pic:pic>
                    </a:graphicData>
                  </a:graphic>
                </wp:inline>
              </w:drawing>
            </w:r>
          </w:p>
        </w:tc>
        <w:tc>
          <w:tcPr>
            <w:tcW w:w="3406" w:type="dxa"/>
          </w:tcPr>
          <w:p w14:paraId="51D51CDA" w14:textId="77C0BB72" w:rsidR="00DD037B" w:rsidRPr="00E43813" w:rsidRDefault="00DD037B" w:rsidP="00451272">
            <w:pPr>
              <w:spacing w:line="276" w:lineRule="auto"/>
              <w:rPr>
                <w:rFonts w:ascii="Arial" w:hAnsi="Arial" w:cs="Arial"/>
                <w:sz w:val="22"/>
                <w:szCs w:val="22"/>
                <w:rPrChange w:id="310" w:author="Sharpton, Thomas" w:date="2022-09-28T14:14:00Z">
                  <w:rPr>
                    <w:rFonts w:ascii="Arial" w:hAnsi="Arial" w:cs="Arial"/>
                  </w:rPr>
                </w:rPrChange>
              </w:rPr>
            </w:pPr>
            <w:r w:rsidRPr="00E43813">
              <w:rPr>
                <w:rFonts w:ascii="Arial" w:hAnsi="Arial" w:cs="Arial"/>
                <w:sz w:val="22"/>
                <w:szCs w:val="22"/>
                <w:rPrChange w:id="311" w:author="Sharpton, Thomas" w:date="2022-09-28T14:14:00Z">
                  <w:rPr>
                    <w:rFonts w:ascii="Arial" w:hAnsi="Arial" w:cs="Arial"/>
                  </w:rPr>
                </w:rPrChange>
              </w:rPr>
              <w:t>E</w:t>
            </w:r>
          </w:p>
          <w:p w14:paraId="6E7E4ABA" w14:textId="3073C27C" w:rsidR="00A169AB" w:rsidRPr="00E43813" w:rsidRDefault="0063776D" w:rsidP="00451272">
            <w:pPr>
              <w:spacing w:line="276" w:lineRule="auto"/>
              <w:rPr>
                <w:rFonts w:ascii="Arial" w:hAnsi="Arial" w:cs="Arial"/>
                <w:sz w:val="22"/>
                <w:szCs w:val="22"/>
                <w:rPrChange w:id="312" w:author="Sharpton, Thomas" w:date="2022-09-28T14:14:00Z">
                  <w:rPr>
                    <w:rFonts w:ascii="Arial" w:hAnsi="Arial" w:cs="Arial"/>
                  </w:rPr>
                </w:rPrChange>
              </w:rPr>
            </w:pPr>
            <w:r w:rsidRPr="00E43813">
              <w:rPr>
                <w:rFonts w:ascii="Arial" w:hAnsi="Arial" w:cs="Arial"/>
                <w:noProof/>
                <w:sz w:val="22"/>
                <w:szCs w:val="22"/>
                <w:rPrChange w:id="313" w:author="Sharpton, Thomas" w:date="2022-09-28T14:14:00Z">
                  <w:rPr>
                    <w:rFonts w:ascii="Arial" w:hAnsi="Arial" w:cs="Arial"/>
                    <w:noProof/>
                  </w:rPr>
                </w:rPrChange>
              </w:rPr>
              <w:drawing>
                <wp:inline distT="0" distB="0" distL="0" distR="0" wp14:anchorId="50AEC16F" wp14:editId="39426B64">
                  <wp:extent cx="2146041" cy="2155058"/>
                  <wp:effectExtent l="0" t="0" r="63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73782" cy="2182916"/>
                          </a:xfrm>
                          <a:prstGeom prst="rect">
                            <a:avLst/>
                          </a:prstGeom>
                        </pic:spPr>
                      </pic:pic>
                    </a:graphicData>
                  </a:graphic>
                </wp:inline>
              </w:drawing>
            </w:r>
            <w:r w:rsidRPr="00E43813">
              <w:rPr>
                <w:rStyle w:val="CommentReference"/>
                <w:rFonts w:ascii="Arial" w:hAnsi="Arial" w:cs="Arial"/>
                <w:sz w:val="22"/>
                <w:szCs w:val="22"/>
                <w:rPrChange w:id="314" w:author="Sharpton, Thomas" w:date="2022-09-28T14:14:00Z">
                  <w:rPr>
                    <w:rStyle w:val="CommentReference"/>
                    <w:rFonts w:ascii="Arial" w:hAnsi="Arial" w:cs="Arial"/>
                    <w:sz w:val="24"/>
                    <w:szCs w:val="24"/>
                  </w:rPr>
                </w:rPrChange>
              </w:rPr>
              <w:t xml:space="preserve"> </w:t>
            </w:r>
          </w:p>
        </w:tc>
      </w:tr>
      <w:tr w:rsidR="00A169AB" w:rsidRPr="00E43813" w14:paraId="724A9EFA" w14:textId="7E05A320" w:rsidTr="008B3A77">
        <w:tc>
          <w:tcPr>
            <w:tcW w:w="10790" w:type="dxa"/>
            <w:gridSpan w:val="3"/>
          </w:tcPr>
          <w:p w14:paraId="394FEFA5" w14:textId="48189E9E" w:rsidR="00A169AB" w:rsidRPr="00E43813" w:rsidRDefault="00A169AB" w:rsidP="000114D0">
            <w:pPr>
              <w:rPr>
                <w:rFonts w:ascii="Arial" w:hAnsi="Arial" w:cs="Arial"/>
                <w:b/>
                <w:bCs/>
                <w:sz w:val="22"/>
                <w:szCs w:val="22"/>
                <w:rPrChange w:id="315" w:author="Sharpton, Thomas" w:date="2022-09-28T14:14:00Z">
                  <w:rPr>
                    <w:rFonts w:ascii="Arial" w:hAnsi="Arial" w:cs="Arial"/>
                    <w:b/>
                    <w:bCs/>
                  </w:rPr>
                </w:rPrChange>
              </w:rPr>
            </w:pPr>
            <w:r w:rsidRPr="00E43813">
              <w:rPr>
                <w:rFonts w:ascii="Arial" w:hAnsi="Arial" w:cs="Arial"/>
                <w:b/>
                <w:bCs/>
                <w:sz w:val="22"/>
                <w:szCs w:val="22"/>
                <w:rPrChange w:id="316" w:author="Sharpton, Thomas" w:date="2022-09-28T14:14:00Z">
                  <w:rPr>
                    <w:rFonts w:ascii="Arial" w:hAnsi="Arial" w:cs="Arial"/>
                    <w:b/>
                    <w:bCs/>
                  </w:rPr>
                </w:rPrChange>
              </w:rPr>
              <w:t>Figure 3:</w:t>
            </w:r>
            <w:r w:rsidRPr="00E43813">
              <w:rPr>
                <w:rFonts w:ascii="Arial" w:hAnsi="Arial" w:cs="Arial"/>
                <w:sz w:val="22"/>
                <w:szCs w:val="22"/>
                <w:rPrChange w:id="317" w:author="Sharpton, Thomas" w:date="2022-09-28T14:14:00Z">
                  <w:rPr>
                    <w:rFonts w:ascii="Arial" w:hAnsi="Arial" w:cs="Arial"/>
                  </w:rPr>
                </w:rPrChange>
              </w:rPr>
              <w:t xml:space="preserve"> </w:t>
            </w:r>
            <w:r w:rsidR="0029334D" w:rsidRPr="00E43813">
              <w:rPr>
                <w:rFonts w:ascii="Arial" w:hAnsi="Arial" w:cs="Arial"/>
                <w:sz w:val="22"/>
                <w:szCs w:val="22"/>
                <w:rPrChange w:id="318" w:author="Sharpton, Thomas" w:date="2022-09-28T14:14:00Z">
                  <w:rPr>
                    <w:rFonts w:ascii="Arial" w:hAnsi="Arial" w:cs="Arial"/>
                  </w:rPr>
                </w:rPrChange>
              </w:rPr>
              <w:t xml:space="preserve">Exposure to </w:t>
            </w:r>
            <w:r w:rsidR="0029334D" w:rsidRPr="00E43813">
              <w:rPr>
                <w:rFonts w:ascii="Arial" w:hAnsi="Arial" w:cs="Arial"/>
                <w:i/>
                <w:iCs/>
                <w:sz w:val="22"/>
                <w:szCs w:val="22"/>
                <w:rPrChange w:id="319" w:author="Sharpton, Thomas" w:date="2022-09-28T14:14:00Z">
                  <w:rPr>
                    <w:rFonts w:ascii="Arial" w:hAnsi="Arial" w:cs="Arial"/>
                    <w:i/>
                    <w:iCs/>
                  </w:rPr>
                </w:rPrChange>
              </w:rPr>
              <w:t xml:space="preserve">Mycobacterium </w:t>
            </w:r>
            <w:r w:rsidR="004F413C" w:rsidRPr="00E43813">
              <w:rPr>
                <w:rFonts w:ascii="Arial" w:hAnsi="Arial" w:cs="Arial"/>
                <w:i/>
                <w:iCs/>
                <w:sz w:val="22"/>
                <w:szCs w:val="22"/>
                <w:rPrChange w:id="320" w:author="Sharpton, Thomas" w:date="2022-09-28T14:14:00Z">
                  <w:rPr>
                    <w:rFonts w:ascii="Arial" w:hAnsi="Arial" w:cs="Arial"/>
                    <w:i/>
                    <w:iCs/>
                  </w:rPr>
                </w:rPrChange>
              </w:rPr>
              <w:t>chelonae</w:t>
            </w:r>
            <w:r w:rsidR="00387EB0" w:rsidRPr="00E43813">
              <w:rPr>
                <w:rFonts w:ascii="Arial" w:eastAsia="Calibri" w:hAnsi="Arial" w:cs="Arial"/>
                <w:color w:val="000000" w:themeColor="text1"/>
                <w:sz w:val="22"/>
                <w:szCs w:val="22"/>
                <w:rPrChange w:id="321" w:author="Sharpton, Thomas" w:date="2022-09-28T14:14:00Z">
                  <w:rPr>
                    <w:rFonts w:ascii="Arial" w:eastAsia="Calibri" w:hAnsi="Arial" w:cs="Arial"/>
                    <w:color w:val="000000" w:themeColor="text1"/>
                  </w:rPr>
                </w:rPrChange>
              </w:rPr>
              <w:t xml:space="preserve"> inhibits diversification of gut microbiome. </w:t>
            </w:r>
            <w:r w:rsidR="00387EB0" w:rsidRPr="00E43813">
              <w:rPr>
                <w:rFonts w:ascii="Arial" w:eastAsia="Calibri" w:hAnsi="Arial" w:cs="Arial"/>
                <w:b/>
                <w:bCs/>
                <w:color w:val="000000" w:themeColor="text1"/>
                <w:sz w:val="22"/>
                <w:szCs w:val="22"/>
                <w:rPrChange w:id="322" w:author="Sharpton, Thomas" w:date="2022-09-28T14:14:00Z">
                  <w:rPr>
                    <w:rFonts w:ascii="Arial" w:eastAsia="Calibri" w:hAnsi="Arial" w:cs="Arial"/>
                    <w:b/>
                    <w:bCs/>
                    <w:color w:val="000000" w:themeColor="text1"/>
                  </w:rPr>
                </w:rPrChange>
              </w:rPr>
              <w:t xml:space="preserve">(A) </w:t>
            </w:r>
            <w:r w:rsidR="00387EB0" w:rsidRPr="00E43813">
              <w:rPr>
                <w:rFonts w:ascii="Arial" w:eastAsia="Calibri" w:hAnsi="Arial" w:cs="Arial"/>
                <w:color w:val="000000" w:themeColor="text1"/>
                <w:sz w:val="22"/>
                <w:szCs w:val="22"/>
                <w:rPrChange w:id="323" w:author="Sharpton, Thomas" w:date="2022-09-28T14:14:00Z">
                  <w:rPr>
                    <w:rFonts w:ascii="Arial" w:eastAsia="Calibri" w:hAnsi="Arial" w:cs="Arial"/>
                    <w:color w:val="000000" w:themeColor="text1"/>
                  </w:rPr>
                </w:rPrChange>
              </w:rPr>
              <w:t>Shannon Index for diversity of pre-exposed 3</w:t>
            </w:r>
            <w:r w:rsidR="0029334D" w:rsidRPr="00E43813">
              <w:rPr>
                <w:rFonts w:ascii="Arial" w:eastAsia="Calibri" w:hAnsi="Arial" w:cs="Arial"/>
                <w:color w:val="000000" w:themeColor="text1"/>
                <w:sz w:val="22"/>
                <w:szCs w:val="22"/>
                <w:rPrChange w:id="324" w:author="Sharpton, Thomas" w:date="2022-09-28T14:14:00Z">
                  <w:rPr>
                    <w:rFonts w:ascii="Arial" w:eastAsia="Calibri" w:hAnsi="Arial" w:cs="Arial"/>
                    <w:color w:val="000000" w:themeColor="text1"/>
                  </w:rPr>
                </w:rPrChange>
              </w:rPr>
              <w:t>-</w:t>
            </w:r>
            <w:r w:rsidR="00387EB0" w:rsidRPr="00E43813">
              <w:rPr>
                <w:rFonts w:ascii="Arial" w:eastAsia="Calibri" w:hAnsi="Arial" w:cs="Arial"/>
                <w:color w:val="000000" w:themeColor="text1"/>
                <w:sz w:val="22"/>
                <w:szCs w:val="22"/>
                <w:rPrChange w:id="325" w:author="Sharpton, Thomas" w:date="2022-09-28T14:14:00Z">
                  <w:rPr>
                    <w:rFonts w:ascii="Arial" w:eastAsia="Calibri" w:hAnsi="Arial" w:cs="Arial"/>
                    <w:color w:val="000000" w:themeColor="text1"/>
                  </w:rPr>
                </w:rPrChange>
              </w:rPr>
              <w:t>month</w:t>
            </w:r>
            <w:r w:rsidR="0029334D" w:rsidRPr="00E43813">
              <w:rPr>
                <w:rFonts w:ascii="Arial" w:eastAsia="Calibri" w:hAnsi="Arial" w:cs="Arial"/>
                <w:color w:val="000000" w:themeColor="text1"/>
                <w:sz w:val="22"/>
                <w:szCs w:val="22"/>
                <w:rPrChange w:id="326" w:author="Sharpton, Thomas" w:date="2022-09-28T14:14:00Z">
                  <w:rPr>
                    <w:rFonts w:ascii="Arial" w:eastAsia="Calibri" w:hAnsi="Arial" w:cs="Arial"/>
                    <w:color w:val="000000" w:themeColor="text1"/>
                  </w:rPr>
                </w:rPrChange>
              </w:rPr>
              <w:t>-</w:t>
            </w:r>
            <w:r w:rsidR="00387EB0" w:rsidRPr="00E43813">
              <w:rPr>
                <w:rFonts w:ascii="Arial" w:eastAsia="Calibri" w:hAnsi="Arial" w:cs="Arial"/>
                <w:color w:val="000000" w:themeColor="text1"/>
                <w:sz w:val="22"/>
                <w:szCs w:val="22"/>
                <w:rPrChange w:id="327" w:author="Sharpton, Thomas" w:date="2022-09-28T14:14:00Z">
                  <w:rPr>
                    <w:rFonts w:ascii="Arial" w:eastAsia="Calibri" w:hAnsi="Arial" w:cs="Arial"/>
                    <w:color w:val="000000" w:themeColor="text1"/>
                  </w:rPr>
                </w:rPrChange>
              </w:rPr>
              <w:t xml:space="preserve">old fish, </w:t>
            </w:r>
            <w:r w:rsidR="0029334D" w:rsidRPr="00E43813">
              <w:rPr>
                <w:rFonts w:ascii="Arial" w:eastAsia="Calibri" w:hAnsi="Arial" w:cs="Arial"/>
                <w:color w:val="000000" w:themeColor="text1"/>
                <w:sz w:val="22"/>
                <w:szCs w:val="22"/>
                <w:rPrChange w:id="328" w:author="Sharpton, Thomas" w:date="2022-09-28T14:14:00Z">
                  <w:rPr>
                    <w:rFonts w:ascii="Arial" w:eastAsia="Calibri" w:hAnsi="Arial" w:cs="Arial"/>
                    <w:color w:val="000000" w:themeColor="text1"/>
                  </w:rPr>
                </w:rPrChange>
              </w:rPr>
              <w:t xml:space="preserve">6-month old </w:t>
            </w:r>
            <w:r w:rsidR="00387EB0" w:rsidRPr="00E43813">
              <w:rPr>
                <w:rFonts w:ascii="Arial" w:eastAsia="Calibri" w:hAnsi="Arial" w:cs="Arial"/>
                <w:color w:val="000000" w:themeColor="text1"/>
                <w:sz w:val="22"/>
                <w:szCs w:val="22"/>
                <w:rPrChange w:id="329" w:author="Sharpton, Thomas" w:date="2022-09-28T14:14:00Z">
                  <w:rPr>
                    <w:rFonts w:ascii="Arial" w:eastAsia="Calibri" w:hAnsi="Arial" w:cs="Arial"/>
                    <w:color w:val="000000" w:themeColor="text1"/>
                  </w:rPr>
                </w:rPrChange>
              </w:rPr>
              <w:t xml:space="preserve">exposed and unexposed fish, and </w:t>
            </w:r>
            <w:r w:rsidR="00387EB0" w:rsidRPr="00E43813">
              <w:rPr>
                <w:rFonts w:ascii="Arial" w:eastAsia="Calibri" w:hAnsi="Arial" w:cs="Arial"/>
                <w:b/>
                <w:bCs/>
                <w:color w:val="000000" w:themeColor="text1"/>
                <w:sz w:val="22"/>
                <w:szCs w:val="22"/>
                <w:rPrChange w:id="330" w:author="Sharpton, Thomas" w:date="2022-09-28T14:14:00Z">
                  <w:rPr>
                    <w:rFonts w:ascii="Arial" w:eastAsia="Calibri" w:hAnsi="Arial" w:cs="Arial"/>
                    <w:b/>
                    <w:bCs/>
                    <w:color w:val="000000" w:themeColor="text1"/>
                  </w:rPr>
                </w:rPrChange>
              </w:rPr>
              <w:t>(B)</w:t>
            </w:r>
            <w:r w:rsidR="0029334D" w:rsidRPr="00E43813">
              <w:rPr>
                <w:rFonts w:ascii="Arial" w:eastAsia="Calibri" w:hAnsi="Arial" w:cs="Arial"/>
                <w:color w:val="000000" w:themeColor="text1"/>
                <w:sz w:val="22"/>
                <w:szCs w:val="22"/>
                <w:rPrChange w:id="331" w:author="Sharpton, Thomas" w:date="2022-09-28T14:14:00Z">
                  <w:rPr>
                    <w:rFonts w:ascii="Arial" w:eastAsia="Calibri" w:hAnsi="Arial" w:cs="Arial"/>
                    <w:color w:val="000000" w:themeColor="text1"/>
                  </w:rPr>
                </w:rPrChange>
              </w:rPr>
              <w:t xml:space="preserve"> for exposure groups within each diet</w:t>
            </w:r>
            <w:r w:rsidR="00387EB0" w:rsidRPr="00E43813">
              <w:rPr>
                <w:rFonts w:ascii="Arial" w:eastAsia="Calibri" w:hAnsi="Arial" w:cs="Arial"/>
                <w:color w:val="000000" w:themeColor="text1"/>
                <w:sz w:val="22"/>
                <w:szCs w:val="22"/>
                <w:rPrChange w:id="332" w:author="Sharpton, Thomas" w:date="2022-09-28T14:14:00Z">
                  <w:rPr>
                    <w:rFonts w:ascii="Arial" w:eastAsia="Calibri" w:hAnsi="Arial" w:cs="Arial"/>
                    <w:color w:val="000000" w:themeColor="text1"/>
                  </w:rPr>
                </w:rPrChange>
              </w:rPr>
              <w:t xml:space="preserve">. </w:t>
            </w:r>
            <w:r w:rsidR="0029334D" w:rsidRPr="00E43813">
              <w:rPr>
                <w:rFonts w:ascii="Arial" w:hAnsi="Arial" w:cs="Arial"/>
                <w:color w:val="000000"/>
                <w:sz w:val="22"/>
                <w:szCs w:val="22"/>
                <w:rPrChange w:id="333" w:author="Sharpton, Thomas" w:date="2022-09-28T14:14:00Z">
                  <w:rPr>
                    <w:rFonts w:ascii="Arial" w:hAnsi="Arial" w:cs="Arial"/>
                    <w:color w:val="000000"/>
                  </w:rPr>
                </w:rPrChange>
              </w:rPr>
              <w:t>Capscale ordination based on the Bray-Curtis dissimilarity of gut microbiome composition of 6-month-old fish by</w:t>
            </w:r>
            <w:r w:rsidR="00387EB0" w:rsidRPr="00E43813">
              <w:rPr>
                <w:rFonts w:ascii="Arial" w:hAnsi="Arial" w:cs="Arial"/>
                <w:color w:val="000000"/>
                <w:sz w:val="22"/>
                <w:szCs w:val="22"/>
                <w:rPrChange w:id="334" w:author="Sharpton, Thomas" w:date="2022-09-28T14:14:00Z">
                  <w:rPr>
                    <w:rFonts w:ascii="Arial" w:hAnsi="Arial" w:cs="Arial"/>
                    <w:color w:val="000000"/>
                  </w:rPr>
                </w:rPrChange>
              </w:rPr>
              <w:t xml:space="preserve"> </w:t>
            </w:r>
            <w:r w:rsidR="00387EB0" w:rsidRPr="00E43813">
              <w:rPr>
                <w:rFonts w:ascii="Arial" w:eastAsia="Calibri" w:hAnsi="Arial" w:cs="Arial"/>
                <w:b/>
                <w:bCs/>
                <w:color w:val="000000" w:themeColor="text1"/>
                <w:sz w:val="22"/>
                <w:szCs w:val="22"/>
                <w:rPrChange w:id="335" w:author="Sharpton, Thomas" w:date="2022-09-28T14:14:00Z">
                  <w:rPr>
                    <w:rFonts w:ascii="Arial" w:eastAsia="Calibri" w:hAnsi="Arial" w:cs="Arial"/>
                    <w:b/>
                    <w:bCs/>
                    <w:color w:val="000000" w:themeColor="text1"/>
                  </w:rPr>
                </w:rPrChange>
              </w:rPr>
              <w:t>(C)</w:t>
            </w:r>
            <w:r w:rsidR="00387EB0" w:rsidRPr="00E43813">
              <w:rPr>
                <w:rFonts w:ascii="Arial" w:eastAsia="Calibri" w:hAnsi="Arial" w:cs="Arial"/>
                <w:color w:val="000000" w:themeColor="text1"/>
                <w:sz w:val="22"/>
                <w:szCs w:val="22"/>
                <w:rPrChange w:id="336" w:author="Sharpton, Thomas" w:date="2022-09-28T14:14:00Z">
                  <w:rPr>
                    <w:rFonts w:ascii="Arial" w:eastAsia="Calibri" w:hAnsi="Arial" w:cs="Arial"/>
                    <w:color w:val="000000" w:themeColor="text1"/>
                  </w:rPr>
                </w:rPrChange>
              </w:rPr>
              <w:t xml:space="preserve"> </w:t>
            </w:r>
            <w:r w:rsidR="0029334D" w:rsidRPr="00E43813">
              <w:rPr>
                <w:rFonts w:ascii="Arial" w:hAnsi="Arial" w:cs="Arial"/>
                <w:color w:val="000000" w:themeColor="text1"/>
                <w:sz w:val="22"/>
                <w:szCs w:val="22"/>
                <w:rPrChange w:id="337" w:author="Sharpton, Thomas" w:date="2022-09-28T14:14:00Z">
                  <w:rPr>
                    <w:rFonts w:ascii="Arial" w:hAnsi="Arial" w:cs="Arial"/>
                    <w:color w:val="000000" w:themeColor="text1"/>
                  </w:rPr>
                </w:rPrChange>
              </w:rPr>
              <w:t>exposure groups (exposed versus unexposed)</w:t>
            </w:r>
            <w:r w:rsidR="00387EB0" w:rsidRPr="00E43813">
              <w:rPr>
                <w:rFonts w:ascii="Arial" w:hAnsi="Arial" w:cs="Arial"/>
                <w:color w:val="000000"/>
                <w:sz w:val="22"/>
                <w:szCs w:val="22"/>
                <w:rPrChange w:id="338" w:author="Sharpton, Thomas" w:date="2022-09-28T14:14:00Z">
                  <w:rPr>
                    <w:rFonts w:ascii="Arial" w:hAnsi="Arial" w:cs="Arial"/>
                    <w:color w:val="000000"/>
                  </w:rPr>
                </w:rPrChange>
              </w:rPr>
              <w:t xml:space="preserve"> and </w:t>
            </w:r>
            <w:r w:rsidR="00387EB0" w:rsidRPr="00E43813">
              <w:rPr>
                <w:rFonts w:ascii="Arial" w:eastAsia="Calibri" w:hAnsi="Arial" w:cs="Arial"/>
                <w:b/>
                <w:bCs/>
                <w:color w:val="000000" w:themeColor="text1"/>
                <w:sz w:val="22"/>
                <w:szCs w:val="22"/>
                <w:rPrChange w:id="339" w:author="Sharpton, Thomas" w:date="2022-09-28T14:14:00Z">
                  <w:rPr>
                    <w:rFonts w:ascii="Arial" w:eastAsia="Calibri" w:hAnsi="Arial" w:cs="Arial"/>
                    <w:b/>
                    <w:bCs/>
                    <w:color w:val="000000" w:themeColor="text1"/>
                  </w:rPr>
                </w:rPrChange>
              </w:rPr>
              <w:t>(D)</w:t>
            </w:r>
            <w:r w:rsidR="00387EB0" w:rsidRPr="00E43813">
              <w:rPr>
                <w:rFonts w:ascii="Arial" w:eastAsia="Calibri" w:hAnsi="Arial" w:cs="Arial"/>
                <w:color w:val="000000" w:themeColor="text1"/>
                <w:sz w:val="22"/>
                <w:szCs w:val="22"/>
                <w:rPrChange w:id="340" w:author="Sharpton, Thomas" w:date="2022-09-28T14:14:00Z">
                  <w:rPr>
                    <w:rFonts w:ascii="Arial" w:eastAsia="Calibri" w:hAnsi="Arial" w:cs="Arial"/>
                    <w:color w:val="000000" w:themeColor="text1"/>
                  </w:rPr>
                </w:rPrChange>
              </w:rPr>
              <w:t xml:space="preserve"> </w:t>
            </w:r>
            <w:r w:rsidR="0029334D" w:rsidRPr="00E43813">
              <w:rPr>
                <w:rFonts w:ascii="Arial" w:eastAsia="Calibri" w:hAnsi="Arial" w:cs="Arial"/>
                <w:color w:val="000000" w:themeColor="text1"/>
                <w:sz w:val="22"/>
                <w:szCs w:val="22"/>
                <w:rPrChange w:id="341" w:author="Sharpton, Thomas" w:date="2022-09-28T14:14:00Z">
                  <w:rPr>
                    <w:rFonts w:ascii="Arial" w:eastAsia="Calibri" w:hAnsi="Arial" w:cs="Arial"/>
                    <w:color w:val="000000" w:themeColor="text1"/>
                  </w:rPr>
                </w:rPrChange>
              </w:rPr>
              <w:t>diet</w:t>
            </w:r>
            <w:r w:rsidR="00387EB0" w:rsidRPr="00E43813">
              <w:rPr>
                <w:rFonts w:ascii="Arial" w:hAnsi="Arial" w:cs="Arial"/>
                <w:color w:val="000000"/>
                <w:sz w:val="22"/>
                <w:szCs w:val="22"/>
                <w:rPrChange w:id="342" w:author="Sharpton, Thomas" w:date="2022-09-28T14:14:00Z">
                  <w:rPr>
                    <w:rFonts w:ascii="Arial" w:hAnsi="Arial" w:cs="Arial"/>
                    <w:color w:val="000000"/>
                  </w:rPr>
                </w:rPrChange>
              </w:rPr>
              <w:t xml:space="preserve">. </w:t>
            </w:r>
            <w:r w:rsidR="00387EB0" w:rsidRPr="00E43813">
              <w:rPr>
                <w:rFonts w:ascii="Arial" w:hAnsi="Arial" w:cs="Arial"/>
                <w:b/>
                <w:bCs/>
                <w:color w:val="000000"/>
                <w:sz w:val="22"/>
                <w:szCs w:val="22"/>
                <w:rPrChange w:id="343" w:author="Sharpton, Thomas" w:date="2022-09-28T14:14:00Z">
                  <w:rPr>
                    <w:rFonts w:ascii="Arial" w:hAnsi="Arial" w:cs="Arial"/>
                    <w:b/>
                    <w:bCs/>
                    <w:color w:val="000000"/>
                  </w:rPr>
                </w:rPrChange>
              </w:rPr>
              <w:t>(E)</w:t>
            </w:r>
            <w:r w:rsidR="00387EB0" w:rsidRPr="00E43813">
              <w:rPr>
                <w:rFonts w:ascii="Arial" w:hAnsi="Arial" w:cs="Arial"/>
                <w:color w:val="000000"/>
                <w:sz w:val="22"/>
                <w:szCs w:val="22"/>
                <w:rPrChange w:id="344" w:author="Sharpton, Thomas" w:date="2022-09-28T14:14:00Z">
                  <w:rPr>
                    <w:rFonts w:ascii="Arial" w:hAnsi="Arial" w:cs="Arial"/>
                    <w:color w:val="000000"/>
                  </w:rPr>
                </w:rPrChange>
              </w:rPr>
              <w:t xml:space="preserve"> </w:t>
            </w:r>
            <w:r w:rsidR="0029334D" w:rsidRPr="00E43813">
              <w:rPr>
                <w:rFonts w:ascii="Arial" w:hAnsi="Arial" w:cs="Arial"/>
                <w:color w:val="000000"/>
                <w:sz w:val="22"/>
                <w:szCs w:val="22"/>
                <w:rPrChange w:id="345" w:author="Sharpton, Thomas" w:date="2022-09-28T14:14:00Z">
                  <w:rPr>
                    <w:rFonts w:ascii="Arial" w:hAnsi="Arial" w:cs="Arial"/>
                    <w:color w:val="000000"/>
                  </w:rPr>
                </w:rPrChange>
              </w:rPr>
              <w:t xml:space="preserve">Log observed abundances of Mycobacterium of pre-exposed, exposed and unexposed fish within each diet as calculated by ANCOM-BC. </w:t>
            </w:r>
            <w:r w:rsidR="00387EB0" w:rsidRPr="00E43813">
              <w:rPr>
                <w:rFonts w:ascii="Arial" w:hAnsi="Arial" w:cs="Arial"/>
                <w:color w:val="000000"/>
                <w:sz w:val="22"/>
                <w:szCs w:val="22"/>
                <w:rPrChange w:id="346" w:author="Sharpton, Thomas" w:date="2022-09-28T14:14:00Z">
                  <w:rPr>
                    <w:rFonts w:ascii="Arial" w:hAnsi="Arial" w:cs="Arial"/>
                    <w:color w:val="000000"/>
                  </w:rPr>
                </w:rPrChange>
              </w:rPr>
              <w:t xml:space="preserve">The analysis shows </w:t>
            </w:r>
            <w:r w:rsidR="0029334D" w:rsidRPr="00E43813">
              <w:rPr>
                <w:rFonts w:ascii="Arial" w:hAnsi="Arial" w:cs="Arial"/>
                <w:sz w:val="22"/>
                <w:szCs w:val="22"/>
                <w:rPrChange w:id="347" w:author="Sharpton, Thomas" w:date="2022-09-28T14:14:00Z">
                  <w:rPr>
                    <w:rFonts w:ascii="Arial" w:hAnsi="Arial" w:cs="Arial"/>
                  </w:rPr>
                </w:rPrChange>
              </w:rPr>
              <w:t>gut microbiome’s sensitivity to pathogen exposure is linked to diet, but Mycobacterium’s abundance is diet-dependent</w:t>
            </w:r>
            <w:r w:rsidR="00387EB0" w:rsidRPr="00E43813">
              <w:rPr>
                <w:rFonts w:ascii="Arial" w:hAnsi="Arial" w:cs="Arial"/>
                <w:color w:val="000000"/>
                <w:sz w:val="22"/>
                <w:szCs w:val="22"/>
                <w:rPrChange w:id="348" w:author="Sharpton, Thomas" w:date="2022-09-28T14:14:00Z">
                  <w:rPr>
                    <w:rFonts w:ascii="Arial" w:hAnsi="Arial" w:cs="Arial"/>
                    <w:color w:val="000000"/>
                  </w:rPr>
                </w:rPrChange>
              </w:rPr>
              <w:t>. “ns” indicates not significantly different</w:t>
            </w:r>
            <w:r w:rsidR="003D5AA5" w:rsidRPr="00E43813">
              <w:rPr>
                <w:rFonts w:ascii="Arial" w:hAnsi="Arial" w:cs="Arial"/>
                <w:color w:val="000000"/>
                <w:sz w:val="22"/>
                <w:szCs w:val="22"/>
                <w:rPrChange w:id="349" w:author="Sharpton, Thomas" w:date="2022-09-28T14:14:00Z">
                  <w:rPr>
                    <w:rFonts w:ascii="Arial" w:hAnsi="Arial" w:cs="Arial"/>
                    <w:color w:val="000000"/>
                  </w:rPr>
                </w:rPrChange>
              </w:rPr>
              <w:t>, and</w:t>
            </w:r>
            <w:r w:rsidR="00387EB0" w:rsidRPr="00E43813">
              <w:rPr>
                <w:rFonts w:ascii="Arial" w:hAnsi="Arial" w:cs="Arial"/>
                <w:color w:val="000000"/>
                <w:sz w:val="22"/>
                <w:szCs w:val="22"/>
                <w:rPrChange w:id="350" w:author="Sharpton, Thomas" w:date="2022-09-28T14:14:00Z">
                  <w:rPr>
                    <w:rFonts w:ascii="Arial" w:hAnsi="Arial" w:cs="Arial"/>
                    <w:color w:val="000000"/>
                  </w:rPr>
                </w:rPrChange>
              </w:rPr>
              <w:t xml:space="preserve"> *</w:t>
            </w:r>
            <w:r w:rsidR="003D5AA5" w:rsidRPr="00E43813">
              <w:rPr>
                <w:rFonts w:ascii="Arial" w:hAnsi="Arial" w:cs="Arial"/>
                <w:color w:val="000000"/>
                <w:sz w:val="22"/>
                <w:szCs w:val="22"/>
                <w:rPrChange w:id="351" w:author="Sharpton, Thomas" w:date="2022-09-28T14:14:00Z">
                  <w:rPr>
                    <w:rFonts w:ascii="Arial" w:hAnsi="Arial" w:cs="Arial"/>
                    <w:color w:val="000000"/>
                  </w:rPr>
                </w:rPrChange>
              </w:rPr>
              <w:t xml:space="preserve"> </w:t>
            </w:r>
            <w:r w:rsidR="00387EB0" w:rsidRPr="00E43813">
              <w:rPr>
                <w:rFonts w:ascii="Arial" w:hAnsi="Arial" w:cs="Arial"/>
                <w:color w:val="000000"/>
                <w:sz w:val="22"/>
                <w:szCs w:val="22"/>
                <w:rPrChange w:id="352" w:author="Sharpton, Thomas" w:date="2022-09-28T14:14:00Z">
                  <w:rPr>
                    <w:rFonts w:ascii="Arial" w:hAnsi="Arial" w:cs="Arial"/>
                    <w:color w:val="000000"/>
                  </w:rPr>
                </w:rPrChange>
              </w:rPr>
              <w:t>indicates significant differences below the 0.05.</w:t>
            </w:r>
          </w:p>
        </w:tc>
      </w:tr>
    </w:tbl>
    <w:p w14:paraId="4E665B8D" w14:textId="47D30B43" w:rsidR="00036EF5" w:rsidRPr="00E43813" w:rsidRDefault="00036EF5" w:rsidP="00451272">
      <w:pPr>
        <w:spacing w:line="276" w:lineRule="auto"/>
        <w:rPr>
          <w:rFonts w:ascii="Arial" w:hAnsi="Arial" w:cs="Arial"/>
          <w:sz w:val="22"/>
          <w:szCs w:val="22"/>
          <w:rPrChange w:id="353" w:author="Sharpton, Thomas" w:date="2022-09-28T14:14:00Z">
            <w:rPr>
              <w:rFonts w:ascii="Arial" w:hAnsi="Arial" w:cs="Arial"/>
            </w:rPr>
          </w:rPrChange>
        </w:rPr>
      </w:pPr>
    </w:p>
    <w:p w14:paraId="0663D76B" w14:textId="71EE1168" w:rsidR="00036EF5" w:rsidRPr="00E43813" w:rsidRDefault="00036EF5" w:rsidP="00451272">
      <w:pPr>
        <w:spacing w:line="276" w:lineRule="auto"/>
        <w:rPr>
          <w:rFonts w:ascii="Arial" w:hAnsi="Arial" w:cs="Arial"/>
          <w:sz w:val="22"/>
          <w:szCs w:val="22"/>
          <w:rPrChange w:id="354" w:author="Sharpton, Thomas" w:date="2022-09-28T14:14:00Z">
            <w:rPr>
              <w:rFonts w:ascii="Arial" w:hAnsi="Arial" w:cs="Arial"/>
            </w:rPr>
          </w:rPrChange>
        </w:rPr>
      </w:pPr>
    </w:p>
    <w:p w14:paraId="57D8CBC4" w14:textId="3CFC8C9F" w:rsidR="0015507B" w:rsidRPr="00E43813" w:rsidRDefault="0015507B" w:rsidP="00451272">
      <w:pPr>
        <w:spacing w:line="276" w:lineRule="auto"/>
        <w:rPr>
          <w:rFonts w:ascii="Arial" w:eastAsia="Calibri" w:hAnsi="Arial" w:cs="Arial"/>
          <w:color w:val="000000" w:themeColor="text1"/>
          <w:sz w:val="22"/>
          <w:szCs w:val="22"/>
          <w:rPrChange w:id="355" w:author="Sharpton, Thomas" w:date="2022-09-28T14:14:00Z">
            <w:rPr>
              <w:rFonts w:ascii="Arial" w:eastAsia="Calibri" w:hAnsi="Arial" w:cs="Arial"/>
              <w:color w:val="000000" w:themeColor="text1"/>
            </w:rPr>
          </w:rPrChange>
        </w:rPr>
      </w:pPr>
      <w:r w:rsidRPr="00E43813">
        <w:rPr>
          <w:rFonts w:ascii="Arial" w:eastAsia="Calibri" w:hAnsi="Arial" w:cs="Arial"/>
          <w:color w:val="000000" w:themeColor="text1"/>
          <w:sz w:val="22"/>
          <w:szCs w:val="22"/>
          <w:rPrChange w:id="356" w:author="Sharpton, Thomas" w:date="2022-09-28T14:14:00Z">
            <w:rPr>
              <w:rFonts w:ascii="Arial" w:eastAsia="Calibri" w:hAnsi="Arial" w:cs="Arial"/>
              <w:color w:val="000000" w:themeColor="text1"/>
            </w:rPr>
          </w:rPrChange>
        </w:rPr>
        <w:t>&lt;Results&gt;</w:t>
      </w:r>
    </w:p>
    <w:p w14:paraId="3FAB84E1" w14:textId="77777777" w:rsidR="0015507B" w:rsidRPr="00E43813" w:rsidRDefault="0015507B" w:rsidP="00451272">
      <w:pPr>
        <w:spacing w:line="276" w:lineRule="auto"/>
        <w:rPr>
          <w:rFonts w:ascii="Arial" w:eastAsiaTheme="minorEastAsia" w:hAnsi="Arial" w:cs="Arial"/>
          <w:sz w:val="22"/>
          <w:szCs w:val="22"/>
          <w:rPrChange w:id="357" w:author="Sharpton, Thomas" w:date="2022-09-28T14:14:00Z">
            <w:rPr>
              <w:rFonts w:ascii="Arial" w:eastAsiaTheme="minorEastAsia" w:hAnsi="Arial" w:cs="Arial"/>
            </w:rPr>
          </w:rPrChange>
        </w:rPr>
      </w:pPr>
    </w:p>
    <w:p w14:paraId="0670B376" w14:textId="22591FE9" w:rsidR="00634F47" w:rsidRPr="00E43813" w:rsidRDefault="3BC34DF0" w:rsidP="00451272">
      <w:pPr>
        <w:spacing w:line="276" w:lineRule="auto"/>
        <w:rPr>
          <w:rFonts w:ascii="Arial" w:hAnsi="Arial" w:cs="Arial"/>
          <w:sz w:val="22"/>
          <w:szCs w:val="22"/>
        </w:rPr>
      </w:pPr>
      <w:r w:rsidRPr="3BC34DF0">
        <w:rPr>
          <w:rFonts w:ascii="Arial" w:eastAsiaTheme="minorEastAsia" w:hAnsi="Arial" w:cs="Arial"/>
          <w:sz w:val="22"/>
          <w:szCs w:val="22"/>
        </w:rPr>
        <w:t xml:space="preserve">Lastly, we sought to elucidate the potential interactions between the intestinal pathogen </w:t>
      </w:r>
      <w:r w:rsidRPr="3BC34DF0">
        <w:rPr>
          <w:rFonts w:ascii="Arial" w:eastAsiaTheme="minorEastAsia" w:hAnsi="Arial" w:cs="Arial"/>
          <w:i/>
          <w:iCs/>
          <w:sz w:val="22"/>
          <w:szCs w:val="22"/>
        </w:rPr>
        <w:t>Mycobacterium chelonae</w:t>
      </w:r>
      <w:r w:rsidRPr="3BC34DF0">
        <w:rPr>
          <w:rFonts w:ascii="Arial" w:eastAsiaTheme="minorEastAsia" w:hAnsi="Arial" w:cs="Arial"/>
          <w:sz w:val="22"/>
          <w:szCs w:val="22"/>
        </w:rPr>
        <w:t xml:space="preserve">, common laboratory diets and the gut microbiome. Briefly, after collecting fecal samples at 3 months old, we injected </w:t>
      </w:r>
      <w:r w:rsidRPr="3BC34DF0">
        <w:rPr>
          <w:rFonts w:ascii="Arial" w:eastAsiaTheme="minorEastAsia" w:hAnsi="Arial" w:cs="Arial"/>
          <w:i/>
          <w:iCs/>
          <w:sz w:val="22"/>
          <w:szCs w:val="22"/>
        </w:rPr>
        <w:t>Mycobacterium chelonae</w:t>
      </w:r>
      <w:r w:rsidRPr="3BC34DF0">
        <w:rPr>
          <w:rFonts w:ascii="Arial" w:eastAsiaTheme="minorEastAsia" w:hAnsi="Arial" w:cs="Arial"/>
          <w:sz w:val="22"/>
          <w:szCs w:val="22"/>
        </w:rPr>
        <w:t xml:space="preserve"> into the coelomic cavity </w:t>
      </w:r>
      <w:ins w:id="358" w:author="Thomas Sharpton" w:date="2022-09-29T13:15:00Z">
        <w:r w:rsidRPr="3BC34DF0">
          <w:rPr>
            <w:rFonts w:ascii="Arial" w:eastAsiaTheme="minorEastAsia" w:hAnsi="Arial" w:cs="Arial"/>
            <w:sz w:val="22"/>
            <w:szCs w:val="22"/>
          </w:rPr>
          <w:t xml:space="preserve">of </w:t>
        </w:r>
      </w:ins>
      <w:r w:rsidRPr="3BC34DF0">
        <w:rPr>
          <w:rFonts w:ascii="Arial" w:eastAsiaTheme="minorEastAsia" w:hAnsi="Arial" w:cs="Arial"/>
          <w:sz w:val="22"/>
          <w:szCs w:val="22"/>
        </w:rPr>
        <w:t>the fish in the exposed treatment group. Using linear regression, w</w:t>
      </w:r>
      <w:r w:rsidRPr="3BC34DF0">
        <w:rPr>
          <w:rFonts w:ascii="Arial" w:hAnsi="Arial" w:cs="Arial"/>
          <w:sz w:val="22"/>
          <w:szCs w:val="22"/>
        </w:rPr>
        <w:t>e find that microbiome diversity differs between exposure groups</w:t>
      </w:r>
      <w:commentRangeStart w:id="359"/>
      <w:r w:rsidRPr="3BC34DF0">
        <w:rPr>
          <w:rFonts w:ascii="Arial" w:hAnsi="Arial" w:cs="Arial"/>
          <w:sz w:val="22"/>
          <w:szCs w:val="22"/>
        </w:rPr>
        <w:t xml:space="preserve"> in </w:t>
      </w:r>
      <w:commentRangeEnd w:id="359"/>
      <w:r w:rsidR="000B143B">
        <w:rPr>
          <w:rStyle w:val="CommentReference"/>
        </w:rPr>
        <w:commentReference w:id="359"/>
      </w:r>
      <w:r w:rsidRPr="3BC34DF0">
        <w:rPr>
          <w:rFonts w:ascii="Arial" w:hAnsi="Arial" w:cs="Arial"/>
          <w:sz w:val="22"/>
          <w:szCs w:val="22"/>
        </w:rPr>
        <w:t xml:space="preserve">Observed and Shannon indices (P &lt; 0.05; Table S3.1.2.2), </w:t>
      </w:r>
      <w:commentRangeStart w:id="360"/>
      <w:r w:rsidRPr="3BC34DF0">
        <w:rPr>
          <w:rFonts w:ascii="Arial" w:hAnsi="Arial" w:cs="Arial"/>
          <w:sz w:val="22"/>
          <w:szCs w:val="22"/>
        </w:rPr>
        <w:t>but we did not find a significant interaction effect between diet and exposure</w:t>
      </w:r>
      <w:commentRangeEnd w:id="360"/>
      <w:r w:rsidR="000B143B">
        <w:rPr>
          <w:rStyle w:val="CommentReference"/>
        </w:rPr>
        <w:commentReference w:id="360"/>
      </w:r>
      <w:r w:rsidRPr="3BC34DF0">
        <w:rPr>
          <w:rFonts w:ascii="Arial" w:hAnsi="Arial" w:cs="Arial"/>
          <w:sz w:val="22"/>
          <w:szCs w:val="22"/>
        </w:rPr>
        <w:t xml:space="preserve">. The statistical effect of diet </w:t>
      </w:r>
      <w:commentRangeStart w:id="361"/>
      <w:r w:rsidRPr="3BC34DF0">
        <w:rPr>
          <w:rFonts w:ascii="Arial" w:hAnsi="Arial" w:cs="Arial"/>
          <w:sz w:val="22"/>
          <w:szCs w:val="22"/>
        </w:rPr>
        <w:t>was far greatest across all diversity indices</w:t>
      </w:r>
      <w:commentRangeEnd w:id="361"/>
      <w:r w:rsidR="000B143B">
        <w:rPr>
          <w:rStyle w:val="CommentReference"/>
        </w:rPr>
        <w:commentReference w:id="361"/>
      </w:r>
      <w:r w:rsidRPr="3BC34DF0">
        <w:rPr>
          <w:rFonts w:ascii="Arial" w:hAnsi="Arial" w:cs="Arial"/>
          <w:sz w:val="22"/>
          <w:szCs w:val="22"/>
        </w:rPr>
        <w:t xml:space="preserve"> (Table S3.1.2.2). F</w:t>
      </w:r>
      <w:commentRangeStart w:id="362"/>
      <w:r w:rsidRPr="3BC34DF0">
        <w:rPr>
          <w:rFonts w:ascii="Arial" w:hAnsi="Arial" w:cs="Arial"/>
          <w:sz w:val="22"/>
          <w:szCs w:val="22"/>
        </w:rPr>
        <w:t>urthermore, a post hoc Tukey test showed microbiome diversity was significantly different in unexposed ZIRC fed fish between pre-exposed and exposed groups across all diversity metrics; and unexposed Gemma fish were significantly different to pre-exposed fish in Shannon index, and Unexposed watts fish were significantly different to exposed fish in Observed index</w:t>
      </w:r>
      <w:commentRangeEnd w:id="362"/>
      <w:r w:rsidR="000B143B">
        <w:rPr>
          <w:rStyle w:val="CommentReference"/>
        </w:rPr>
        <w:commentReference w:id="362"/>
      </w:r>
      <w:r w:rsidRPr="3BC34DF0">
        <w:rPr>
          <w:rFonts w:ascii="Arial" w:hAnsi="Arial" w:cs="Arial"/>
          <w:sz w:val="22"/>
          <w:szCs w:val="22"/>
        </w:rPr>
        <w:t xml:space="preserve"> (P &lt; 0.05; Fig 3B, Table S3.1.2.3). Moreover, we assessed how </w:t>
      </w:r>
      <w:r w:rsidRPr="3BC34DF0">
        <w:rPr>
          <w:rFonts w:ascii="Arial" w:hAnsi="Arial" w:cs="Arial"/>
          <w:sz w:val="22"/>
          <w:szCs w:val="22"/>
        </w:rPr>
        <w:lastRenderedPageBreak/>
        <w:t>pathogen exposure influenced microbiome composition across the diets. For all beta-diversity metrics, we find significant main effects of diet (Fig 3C) and pathogen exposure (Fig 3D)</w:t>
      </w:r>
      <w:commentRangeStart w:id="363"/>
      <w:r w:rsidRPr="3BC34DF0">
        <w:rPr>
          <w:rFonts w:ascii="Arial" w:hAnsi="Arial" w:cs="Arial"/>
          <w:sz w:val="22"/>
          <w:szCs w:val="22"/>
        </w:rPr>
        <w:t>;</w:t>
      </w:r>
      <w:commentRangeEnd w:id="363"/>
      <w:r w:rsidR="000B143B">
        <w:rPr>
          <w:rStyle w:val="CommentReference"/>
        </w:rPr>
        <w:commentReference w:id="363"/>
      </w:r>
      <w:r w:rsidRPr="3BC34DF0">
        <w:rPr>
          <w:rFonts w:ascii="Arial" w:hAnsi="Arial" w:cs="Arial"/>
          <w:sz w:val="22"/>
          <w:szCs w:val="22"/>
        </w:rPr>
        <w:t xml:space="preserve"> and we find interaction effects of diet and exposure group in Canberra (P &lt; 0.05; Table S3.2.3). In all </w:t>
      </w:r>
      <w:commentRangeStart w:id="364"/>
      <w:r w:rsidRPr="3BC34DF0">
        <w:rPr>
          <w:rFonts w:ascii="Arial" w:hAnsi="Arial" w:cs="Arial"/>
          <w:sz w:val="22"/>
          <w:szCs w:val="22"/>
        </w:rPr>
        <w:t>beta metrics</w:t>
      </w:r>
      <w:commentRangeEnd w:id="364"/>
      <w:r w:rsidR="000B143B">
        <w:rPr>
          <w:rStyle w:val="CommentReference"/>
        </w:rPr>
        <w:commentReference w:id="364"/>
      </w:r>
      <w:r w:rsidRPr="3BC34DF0">
        <w:rPr>
          <w:rFonts w:ascii="Arial" w:hAnsi="Arial" w:cs="Arial"/>
          <w:sz w:val="22"/>
          <w:szCs w:val="22"/>
        </w:rPr>
        <w:t xml:space="preserve">, </w:t>
      </w:r>
      <w:commentRangeStart w:id="365"/>
      <w:commentRangeStart w:id="366"/>
      <w:r w:rsidRPr="3BC34DF0">
        <w:rPr>
          <w:rFonts w:ascii="Arial" w:hAnsi="Arial" w:cs="Arial"/>
          <w:sz w:val="22"/>
          <w:szCs w:val="22"/>
        </w:rPr>
        <w:t xml:space="preserve">diet’s statistical effect was greatest </w:t>
      </w:r>
      <w:commentRangeEnd w:id="365"/>
      <w:r w:rsidR="000B143B">
        <w:rPr>
          <w:rStyle w:val="CommentReference"/>
        </w:rPr>
        <w:commentReference w:id="365"/>
      </w:r>
      <w:commentRangeEnd w:id="366"/>
      <w:r w:rsidR="000B143B">
        <w:rPr>
          <w:rStyle w:val="CommentReference"/>
        </w:rPr>
        <w:commentReference w:id="366"/>
      </w:r>
      <w:r w:rsidRPr="3BC34DF0">
        <w:rPr>
          <w:rFonts w:ascii="Arial" w:hAnsi="Arial" w:cs="Arial"/>
          <w:sz w:val="22"/>
          <w:szCs w:val="22"/>
        </w:rPr>
        <w:t xml:space="preserve">(Table S3.2.3). Finally, to determine if diet impacted </w:t>
      </w:r>
      <w:commentRangeStart w:id="367"/>
      <w:r w:rsidRPr="3BC34DF0">
        <w:rPr>
          <w:rFonts w:ascii="Arial" w:hAnsi="Arial" w:cs="Arial"/>
          <w:i/>
          <w:iCs/>
          <w:sz w:val="22"/>
          <w:szCs w:val="22"/>
          <w:rPrChange w:id="368" w:author="Thomas Sharpton" w:date="2022-09-29T13:22:00Z">
            <w:rPr>
              <w:rFonts w:ascii="Arial" w:hAnsi="Arial" w:cs="Arial"/>
              <w:sz w:val="22"/>
              <w:szCs w:val="22"/>
            </w:rPr>
          </w:rPrChange>
        </w:rPr>
        <w:t>Mycobacterium</w:t>
      </w:r>
      <w:r w:rsidRPr="3BC34DF0">
        <w:rPr>
          <w:rFonts w:ascii="Arial" w:hAnsi="Arial" w:cs="Arial"/>
          <w:sz w:val="22"/>
          <w:szCs w:val="22"/>
        </w:rPr>
        <w:t xml:space="preserve"> abundance</w:t>
      </w:r>
      <w:commentRangeEnd w:id="367"/>
      <w:r w:rsidR="000B143B">
        <w:rPr>
          <w:rStyle w:val="CommentReference"/>
        </w:rPr>
        <w:commentReference w:id="367"/>
      </w:r>
      <w:r w:rsidRPr="3BC34DF0">
        <w:rPr>
          <w:rFonts w:ascii="Arial" w:hAnsi="Arial" w:cs="Arial"/>
          <w:sz w:val="22"/>
          <w:szCs w:val="22"/>
        </w:rPr>
        <w:t xml:space="preserve"> we used </w:t>
      </w:r>
      <w:commentRangeStart w:id="369"/>
      <w:r w:rsidRPr="3BC34DF0">
        <w:rPr>
          <w:rFonts w:ascii="Arial" w:hAnsi="Arial" w:cs="Arial"/>
          <w:sz w:val="22"/>
          <w:szCs w:val="22"/>
        </w:rPr>
        <w:t>ANCOM-BC</w:t>
      </w:r>
      <w:commentRangeEnd w:id="369"/>
      <w:r w:rsidR="000B143B">
        <w:rPr>
          <w:rStyle w:val="CommentReference"/>
        </w:rPr>
        <w:commentReference w:id="369"/>
      </w:r>
      <w:r w:rsidRPr="3BC34DF0">
        <w:rPr>
          <w:rFonts w:ascii="Arial" w:hAnsi="Arial" w:cs="Arial"/>
          <w:sz w:val="22"/>
          <w:szCs w:val="22"/>
        </w:rPr>
        <w:t xml:space="preserve">. We find </w:t>
      </w:r>
      <w:commentRangeStart w:id="370"/>
      <w:r w:rsidRPr="3BC34DF0">
        <w:rPr>
          <w:rFonts w:ascii="Arial" w:hAnsi="Arial" w:cs="Arial"/>
          <w:i/>
          <w:iCs/>
          <w:sz w:val="22"/>
          <w:szCs w:val="22"/>
          <w:rPrChange w:id="371" w:author="Thomas Sharpton" w:date="2022-09-29T13:22:00Z">
            <w:rPr>
              <w:rFonts w:ascii="Arial" w:hAnsi="Arial" w:cs="Arial"/>
              <w:sz w:val="22"/>
              <w:szCs w:val="22"/>
            </w:rPr>
          </w:rPrChange>
        </w:rPr>
        <w:t>Mycobacterium</w:t>
      </w:r>
      <w:commentRangeEnd w:id="370"/>
      <w:r w:rsidR="000B143B">
        <w:rPr>
          <w:rStyle w:val="CommentReference"/>
        </w:rPr>
        <w:commentReference w:id="370"/>
      </w:r>
      <w:r w:rsidRPr="3BC34DF0">
        <w:rPr>
          <w:rFonts w:ascii="Arial" w:hAnsi="Arial" w:cs="Arial"/>
          <w:sz w:val="22"/>
          <w:szCs w:val="22"/>
        </w:rPr>
        <w:t xml:space="preserve"> taxa were significantly abundant</w:t>
      </w:r>
      <w:commentRangeStart w:id="372"/>
      <w:r w:rsidRPr="3BC34DF0">
        <w:rPr>
          <w:rFonts w:ascii="Arial" w:hAnsi="Arial" w:cs="Arial"/>
          <w:sz w:val="22"/>
          <w:szCs w:val="22"/>
        </w:rPr>
        <w:t xml:space="preserve"> in at least one group</w:t>
      </w:r>
      <w:commentRangeEnd w:id="372"/>
      <w:r w:rsidR="000B143B">
        <w:rPr>
          <w:rStyle w:val="CommentReference"/>
        </w:rPr>
        <w:commentReference w:id="372"/>
      </w:r>
      <w:r w:rsidRPr="3BC34DF0">
        <w:rPr>
          <w:rFonts w:ascii="Arial" w:hAnsi="Arial" w:cs="Arial"/>
          <w:sz w:val="22"/>
          <w:szCs w:val="22"/>
        </w:rPr>
        <w:t xml:space="preserve"> across the diet and exposure groups (W = 26.6, Q &lt; 0.001; Fig 3 E, Table S3.4.1). </w:t>
      </w:r>
      <w:commentRangeStart w:id="373"/>
      <w:r w:rsidRPr="3BC34DF0">
        <w:rPr>
          <w:rFonts w:ascii="Arial" w:hAnsi="Arial" w:cs="Arial"/>
          <w:sz w:val="22"/>
          <w:szCs w:val="22"/>
        </w:rPr>
        <w:t xml:space="preserve">Mycobacterium was present in pre-exposed groups at 3 months, and abundance increased in unexposed fish at 6 months (W = 19, Q = 0.003; Table S2.6). Relative to unexposed fish, we find that Mycobacterium had significantly decreased abundance in exposed fish in Gemma and ZIRC fed fish (P &lt; 0.05; Table S3.4.2). </w:t>
      </w:r>
      <w:commentRangeEnd w:id="373"/>
      <w:r w:rsidR="000B143B">
        <w:rPr>
          <w:rStyle w:val="CommentReference"/>
        </w:rPr>
        <w:commentReference w:id="373"/>
      </w:r>
      <w:r w:rsidRPr="3BC34DF0">
        <w:rPr>
          <w:rFonts w:ascii="Arial" w:hAnsi="Arial" w:cs="Arial"/>
          <w:sz w:val="22"/>
          <w:szCs w:val="22"/>
        </w:rPr>
        <w:t xml:space="preserve">We did not see a </w:t>
      </w:r>
      <w:commentRangeStart w:id="374"/>
      <w:r w:rsidRPr="3BC34DF0">
        <w:rPr>
          <w:rFonts w:ascii="Arial" w:hAnsi="Arial" w:cs="Arial"/>
          <w:sz w:val="22"/>
          <w:szCs w:val="22"/>
        </w:rPr>
        <w:t>pathogen exposure effect on physiology</w:t>
      </w:r>
      <w:commentRangeEnd w:id="374"/>
      <w:r w:rsidR="000B143B">
        <w:rPr>
          <w:rStyle w:val="CommentReference"/>
        </w:rPr>
        <w:commentReference w:id="374"/>
      </w:r>
      <w:r w:rsidRPr="3BC34DF0">
        <w:rPr>
          <w:rFonts w:ascii="Arial" w:hAnsi="Arial" w:cs="Arial"/>
          <w:sz w:val="22"/>
          <w:szCs w:val="22"/>
        </w:rPr>
        <w:t xml:space="preserve">. We also do not find a diet by exposure interaction with body condition score. Collectively, these results indicate that gut microbiomes of fish fed different diets vary in their sensitivity following pathogen exposure. </w:t>
      </w:r>
    </w:p>
    <w:p w14:paraId="76286B9D" w14:textId="6F7A5DFF" w:rsidR="00D82F3A" w:rsidRPr="00E43813" w:rsidRDefault="00D82F3A" w:rsidP="00451272">
      <w:pPr>
        <w:spacing w:line="276" w:lineRule="auto"/>
        <w:rPr>
          <w:rFonts w:ascii="Arial" w:hAnsi="Arial" w:cs="Arial"/>
          <w:sz w:val="22"/>
          <w:szCs w:val="22"/>
          <w:rPrChange w:id="375" w:author="Sharpton, Thomas" w:date="2022-09-28T14:14:00Z">
            <w:rPr>
              <w:rFonts w:ascii="Arial" w:hAnsi="Arial" w:cs="Arial"/>
            </w:rPr>
          </w:rPrChange>
        </w:rPr>
      </w:pPr>
    </w:p>
    <w:p w14:paraId="4474EE02" w14:textId="54DB8BA1" w:rsidR="00275D17" w:rsidRPr="00E43813" w:rsidRDefault="00275D17" w:rsidP="00451272">
      <w:pPr>
        <w:spacing w:line="276" w:lineRule="auto"/>
        <w:rPr>
          <w:rFonts w:ascii="Arial" w:hAnsi="Arial" w:cs="Arial"/>
          <w:sz w:val="22"/>
          <w:szCs w:val="22"/>
          <w:rPrChange w:id="376" w:author="Sharpton, Thomas" w:date="2022-09-28T14:14:00Z">
            <w:rPr>
              <w:rFonts w:ascii="Arial" w:hAnsi="Arial" w:cs="Arial"/>
            </w:rPr>
          </w:rPrChange>
        </w:rPr>
      </w:pPr>
      <w:r w:rsidRPr="00E43813">
        <w:rPr>
          <w:rFonts w:ascii="Arial" w:hAnsi="Arial" w:cs="Arial"/>
          <w:sz w:val="22"/>
          <w:szCs w:val="22"/>
          <w:rPrChange w:id="377" w:author="Sharpton, Thomas" w:date="2022-09-28T14:14:00Z">
            <w:rPr>
              <w:rFonts w:ascii="Arial" w:hAnsi="Arial" w:cs="Arial"/>
            </w:rPr>
          </w:rPrChange>
        </w:rPr>
        <w:br w:type="page"/>
      </w:r>
    </w:p>
    <w:p w14:paraId="05889594" w14:textId="70266884" w:rsidR="00275D17" w:rsidRPr="00E43813" w:rsidRDefault="00275D17" w:rsidP="00451272">
      <w:pPr>
        <w:spacing w:line="276" w:lineRule="auto"/>
        <w:rPr>
          <w:rFonts w:ascii="Arial" w:hAnsi="Arial" w:cs="Arial"/>
          <w:sz w:val="22"/>
          <w:szCs w:val="22"/>
          <w:rPrChange w:id="378" w:author="Sharpton, Thomas" w:date="2022-09-28T14:14:00Z">
            <w:rPr>
              <w:rFonts w:ascii="Arial" w:hAnsi="Arial" w:cs="Arial"/>
            </w:rPr>
          </w:rPrChange>
        </w:rPr>
      </w:pPr>
      <w:r w:rsidRPr="00E43813">
        <w:rPr>
          <w:rFonts w:ascii="Arial" w:hAnsi="Arial" w:cs="Arial"/>
          <w:sz w:val="22"/>
          <w:szCs w:val="22"/>
          <w:rPrChange w:id="379" w:author="Sharpton, Thomas" w:date="2022-09-28T14:14:00Z">
            <w:rPr>
              <w:rFonts w:ascii="Arial" w:hAnsi="Arial" w:cs="Arial"/>
            </w:rPr>
          </w:rPrChange>
        </w:rPr>
        <w:lastRenderedPageBreak/>
        <w:t>&lt;Discussion&gt;</w:t>
      </w:r>
    </w:p>
    <w:p w14:paraId="0C8483DF" w14:textId="26EA6D68" w:rsidR="00275D17" w:rsidRPr="00E43813" w:rsidRDefault="00275D17" w:rsidP="00451272">
      <w:pPr>
        <w:spacing w:line="276" w:lineRule="auto"/>
        <w:rPr>
          <w:rFonts w:ascii="Arial" w:hAnsi="Arial" w:cs="Arial"/>
          <w:sz w:val="22"/>
          <w:szCs w:val="22"/>
        </w:rPr>
      </w:pPr>
    </w:p>
    <w:p w14:paraId="2228F824" w14:textId="3B70D8D2" w:rsidR="00975950" w:rsidRPr="00E43813" w:rsidRDefault="3BC34DF0" w:rsidP="3BC34DF0">
      <w:pPr>
        <w:spacing w:line="276" w:lineRule="auto"/>
        <w:rPr>
          <w:rFonts w:ascii="Arial" w:eastAsiaTheme="minorEastAsia" w:hAnsi="Arial" w:cs="Arial"/>
          <w:sz w:val="22"/>
          <w:szCs w:val="22"/>
        </w:rPr>
      </w:pPr>
      <w:r w:rsidRPr="3BC34DF0">
        <w:rPr>
          <w:rFonts w:ascii="Arial" w:eastAsiaTheme="minorEastAsia" w:hAnsi="Arial" w:cs="Arial"/>
          <w:sz w:val="22"/>
          <w:szCs w:val="22"/>
          <w:rPrChange w:id="380" w:author="Sharpton, Thomas" w:date="2022-09-28T14:14:00Z">
            <w:rPr>
              <w:rFonts w:ascii="Arial" w:eastAsiaTheme="minorEastAsia" w:hAnsi="Arial" w:cs="Arial"/>
            </w:rPr>
          </w:rPrChange>
        </w:rPr>
        <w:t xml:space="preserve">We find that pathogen </w:t>
      </w:r>
      <w:r w:rsidRPr="3BC34DF0">
        <w:rPr>
          <w:rFonts w:ascii="Arial" w:eastAsiaTheme="minorEastAsia" w:hAnsi="Arial" w:cs="Arial"/>
          <w:sz w:val="22"/>
          <w:szCs w:val="22"/>
        </w:rPr>
        <w:t>exposure</w:t>
      </w:r>
      <w:commentRangeStart w:id="381"/>
      <w:r w:rsidRPr="3BC34DF0">
        <w:rPr>
          <w:rFonts w:ascii="Arial" w:eastAsiaTheme="minorEastAsia" w:hAnsi="Arial" w:cs="Arial"/>
          <w:sz w:val="22"/>
          <w:szCs w:val="22"/>
        </w:rPr>
        <w:t xml:space="preserve"> inhibited diversification of gut microbiomes</w:t>
      </w:r>
      <w:commentRangeEnd w:id="381"/>
      <w:r w:rsidR="00BD473A">
        <w:rPr>
          <w:rStyle w:val="CommentReference"/>
        </w:rPr>
        <w:commentReference w:id="381"/>
      </w:r>
      <w:r w:rsidRPr="3BC34DF0">
        <w:rPr>
          <w:rFonts w:ascii="Arial" w:eastAsiaTheme="minorEastAsia" w:hAnsi="Arial" w:cs="Arial"/>
          <w:sz w:val="22"/>
          <w:szCs w:val="22"/>
        </w:rPr>
        <w:t xml:space="preserve">, and microbiome community composition was driven primarily by diet rather than </w:t>
      </w:r>
      <w:commentRangeStart w:id="382"/>
      <w:commentRangeStart w:id="383"/>
      <w:r w:rsidRPr="3BC34DF0">
        <w:rPr>
          <w:rFonts w:ascii="Arial" w:eastAsiaTheme="minorEastAsia" w:hAnsi="Arial" w:cs="Arial"/>
          <w:sz w:val="22"/>
          <w:szCs w:val="22"/>
        </w:rPr>
        <w:t>pathogen</w:t>
      </w:r>
      <w:commentRangeEnd w:id="382"/>
      <w:r w:rsidR="00BD473A">
        <w:rPr>
          <w:rStyle w:val="CommentReference"/>
        </w:rPr>
        <w:commentReference w:id="382"/>
      </w:r>
      <w:commentRangeEnd w:id="383"/>
      <w:r w:rsidR="00BD473A">
        <w:rPr>
          <w:rStyle w:val="CommentReference"/>
        </w:rPr>
        <w:commentReference w:id="383"/>
      </w:r>
      <w:r w:rsidRPr="3BC34DF0">
        <w:rPr>
          <w:rFonts w:ascii="Arial" w:eastAsiaTheme="minorEastAsia" w:hAnsi="Arial" w:cs="Arial"/>
          <w:sz w:val="22"/>
          <w:szCs w:val="22"/>
        </w:rPr>
        <w:t xml:space="preserve"> exposure. The gut microbiome diversity of ZIRC fed fish is uniquely sensitive to pathogen exposure, while Gemma and Watts diet were more resistant. Interestingly, Mycobacterium’s abundance differed between the diets. Exposed Watts fed fish had more </w:t>
      </w:r>
      <w:commentRangeStart w:id="384"/>
      <w:r w:rsidRPr="3BC34DF0">
        <w:rPr>
          <w:rFonts w:ascii="Arial" w:eastAsiaTheme="minorEastAsia" w:hAnsi="Arial" w:cs="Arial"/>
          <w:sz w:val="22"/>
          <w:szCs w:val="22"/>
        </w:rPr>
        <w:t>Mycobacterium</w:t>
      </w:r>
      <w:commentRangeEnd w:id="384"/>
      <w:r w:rsidR="00BD473A">
        <w:rPr>
          <w:rStyle w:val="CommentReference"/>
        </w:rPr>
        <w:commentReference w:id="384"/>
      </w:r>
      <w:r w:rsidRPr="3BC34DF0">
        <w:rPr>
          <w:rFonts w:ascii="Arial" w:eastAsiaTheme="minorEastAsia" w:hAnsi="Arial" w:cs="Arial"/>
          <w:sz w:val="22"/>
          <w:szCs w:val="22"/>
        </w:rPr>
        <w:t>, but Exposed Gemma and ZIRC had fewer relative to controls. Higher gut microbiome diversity is linked to higher stability and greater ability to resist pathogens (Xiao, Gaulke?, Other?). Thus, it is possible Mycobacterium taxa might have been uniquely situated in Watts fed fish to take advantage of lower stability to gain habitat space.</w:t>
      </w:r>
      <w:commentRangeStart w:id="385"/>
      <w:r w:rsidRPr="3BC34DF0">
        <w:rPr>
          <w:rFonts w:ascii="Arial" w:eastAsiaTheme="minorEastAsia" w:hAnsi="Arial" w:cs="Arial"/>
          <w:sz w:val="22"/>
          <w:szCs w:val="22"/>
        </w:rPr>
        <w:t xml:space="preserve"> However</w:t>
      </w:r>
      <w:commentRangeEnd w:id="385"/>
      <w:r w:rsidR="00BD473A">
        <w:rPr>
          <w:rStyle w:val="CommentReference"/>
        </w:rPr>
        <w:commentReference w:id="385"/>
      </w:r>
      <w:r w:rsidRPr="3BC34DF0">
        <w:rPr>
          <w:rFonts w:ascii="Arial" w:eastAsiaTheme="minorEastAsia" w:hAnsi="Arial" w:cs="Arial"/>
          <w:sz w:val="22"/>
          <w:szCs w:val="22"/>
        </w:rPr>
        <w:t xml:space="preserve">, the effects of pathogen exposure on microbiome community composition were secondary to diet, and this might explain why our results differ from previous microbiome-pathogen studies that saw increased microbiome community variation following pathogen exposure (Gaulke, others?). We also saw the </w:t>
      </w:r>
      <w:commentRangeStart w:id="386"/>
      <w:r w:rsidRPr="3BC34DF0">
        <w:rPr>
          <w:rFonts w:ascii="Arial" w:eastAsiaTheme="minorEastAsia" w:hAnsi="Arial" w:cs="Arial"/>
          <w:sz w:val="22"/>
          <w:szCs w:val="22"/>
        </w:rPr>
        <w:t xml:space="preserve">opposite effect </w:t>
      </w:r>
      <w:commentRangeEnd w:id="386"/>
      <w:r w:rsidR="00BD473A">
        <w:rPr>
          <w:rStyle w:val="CommentReference"/>
        </w:rPr>
        <w:commentReference w:id="386"/>
      </w:r>
      <w:r w:rsidRPr="3BC34DF0">
        <w:rPr>
          <w:rFonts w:ascii="Arial" w:eastAsiaTheme="minorEastAsia" w:hAnsi="Arial" w:cs="Arial"/>
          <w:sz w:val="22"/>
          <w:szCs w:val="22"/>
        </w:rPr>
        <w:t xml:space="preserve">of microbiome communities becoming more similar after exposure to Mycobacterium relative to controls. </w:t>
      </w:r>
      <w:commentRangeStart w:id="387"/>
      <w:r w:rsidRPr="3BC34DF0">
        <w:rPr>
          <w:rFonts w:ascii="Arial" w:eastAsiaTheme="minorEastAsia" w:hAnsi="Arial" w:cs="Arial"/>
          <w:sz w:val="22"/>
          <w:szCs w:val="22"/>
        </w:rPr>
        <w:t>Three limitations</w:t>
      </w:r>
      <w:commentRangeEnd w:id="387"/>
      <w:r w:rsidR="00BD473A">
        <w:rPr>
          <w:rStyle w:val="CommentReference"/>
        </w:rPr>
        <w:commentReference w:id="387"/>
      </w:r>
      <w:r w:rsidRPr="3BC34DF0">
        <w:rPr>
          <w:rFonts w:ascii="Arial" w:eastAsiaTheme="minorEastAsia" w:hAnsi="Arial" w:cs="Arial"/>
          <w:sz w:val="22"/>
          <w:szCs w:val="22"/>
        </w:rPr>
        <w:t xml:space="preserve"> to this study are 1) </w:t>
      </w:r>
      <w:commentRangeStart w:id="388"/>
      <w:r w:rsidRPr="3BC34DF0">
        <w:rPr>
          <w:rFonts w:ascii="Arial" w:eastAsiaTheme="minorEastAsia" w:hAnsi="Arial" w:cs="Arial"/>
          <w:sz w:val="22"/>
          <w:szCs w:val="22"/>
        </w:rPr>
        <w:t>fish were injected</w:t>
      </w:r>
      <w:commentRangeEnd w:id="388"/>
      <w:r w:rsidR="00BD473A">
        <w:rPr>
          <w:rStyle w:val="CommentReference"/>
        </w:rPr>
        <w:commentReference w:id="388"/>
      </w:r>
      <w:r w:rsidRPr="3BC34DF0">
        <w:rPr>
          <w:rFonts w:ascii="Arial" w:eastAsiaTheme="minorEastAsia" w:hAnsi="Arial" w:cs="Arial"/>
          <w:sz w:val="22"/>
          <w:szCs w:val="22"/>
        </w:rPr>
        <w:t xml:space="preserve"> with mycobacterium, which is not the natural route of transmission; 2) prior to injection all fish had Mycobacterium species present; and 3) we do not know the strain abundance of the Mycobacterium present in our samples. </w:t>
      </w:r>
      <w:commentRangeStart w:id="389"/>
      <w:r w:rsidRPr="3BC34DF0">
        <w:rPr>
          <w:rFonts w:ascii="Arial" w:eastAsiaTheme="minorEastAsia" w:hAnsi="Arial" w:cs="Arial"/>
          <w:sz w:val="22"/>
          <w:szCs w:val="22"/>
        </w:rPr>
        <w:t xml:space="preserve">Thus, these factors could have hindered </w:t>
      </w:r>
      <w:r w:rsidRPr="3BC34DF0">
        <w:rPr>
          <w:rFonts w:ascii="Arial" w:eastAsiaTheme="minorEastAsia" w:hAnsi="Arial" w:cs="Arial"/>
          <w:i/>
          <w:iCs/>
          <w:sz w:val="22"/>
          <w:szCs w:val="22"/>
        </w:rPr>
        <w:t>M. chelonae’s</w:t>
      </w:r>
      <w:r w:rsidRPr="3BC34DF0">
        <w:rPr>
          <w:rFonts w:ascii="Arial" w:eastAsiaTheme="minorEastAsia" w:hAnsi="Arial" w:cs="Arial"/>
          <w:sz w:val="22"/>
          <w:szCs w:val="22"/>
        </w:rPr>
        <w:t xml:space="preserve"> ability to successfully colonize exposed fish</w:t>
      </w:r>
      <w:commentRangeEnd w:id="389"/>
      <w:r w:rsidR="00BD473A">
        <w:rPr>
          <w:rStyle w:val="CommentReference"/>
        </w:rPr>
        <w:commentReference w:id="389"/>
      </w:r>
      <w:r w:rsidRPr="3BC34DF0">
        <w:rPr>
          <w:rFonts w:ascii="Arial" w:eastAsiaTheme="minorEastAsia" w:hAnsi="Arial" w:cs="Arial"/>
          <w:sz w:val="22"/>
          <w:szCs w:val="22"/>
        </w:rPr>
        <w:t xml:space="preserve">. Future research should attempt to expose zebrafish free of Mycobacterium using a natural route of transmission. Taken together, these data suggest that the microbiome might contribute to </w:t>
      </w:r>
      <w:r w:rsidRPr="3BC34DF0">
        <w:rPr>
          <w:rFonts w:ascii="Arial" w:eastAsiaTheme="minorEastAsia" w:hAnsi="Arial" w:cs="Arial"/>
          <w:i/>
          <w:iCs/>
          <w:sz w:val="22"/>
          <w:szCs w:val="22"/>
        </w:rPr>
        <w:t>M. chelonae</w:t>
      </w:r>
      <w:r w:rsidRPr="3BC34DF0">
        <w:rPr>
          <w:rFonts w:ascii="Arial" w:eastAsiaTheme="minorEastAsia" w:hAnsi="Arial" w:cs="Arial"/>
          <w:sz w:val="22"/>
          <w:szCs w:val="22"/>
        </w:rPr>
        <w:t xml:space="preserve"> success depending on diet. It is unclear whether the microbiome exacerbates or protects zebrafish from pathogen exposure, but it illuminates the need for researchers to consider diet as a confounding factor that could alter the outcomes and interpretations of their study outcomes.</w:t>
      </w:r>
    </w:p>
    <w:p w14:paraId="427A632B" w14:textId="77777777" w:rsidR="00975950" w:rsidRPr="00E43813" w:rsidRDefault="00975950">
      <w:pPr>
        <w:rPr>
          <w:rFonts w:ascii="Arial" w:eastAsiaTheme="minorEastAsia" w:hAnsi="Arial" w:cs="Arial"/>
          <w:sz w:val="22"/>
          <w:szCs w:val="22"/>
          <w:rPrChange w:id="390" w:author="Sharpton, Thomas" w:date="2022-09-28T14:14:00Z">
            <w:rPr>
              <w:rFonts w:ascii="Arial" w:eastAsiaTheme="minorEastAsia" w:hAnsi="Arial" w:cs="Arial"/>
            </w:rPr>
          </w:rPrChange>
        </w:rPr>
      </w:pPr>
      <w:r w:rsidRPr="00E43813">
        <w:rPr>
          <w:rFonts w:ascii="Arial" w:eastAsiaTheme="minorEastAsia" w:hAnsi="Arial" w:cs="Arial"/>
          <w:sz w:val="22"/>
          <w:szCs w:val="22"/>
          <w:rPrChange w:id="391" w:author="Sharpton, Thomas" w:date="2022-09-28T14:14:00Z">
            <w:rPr>
              <w:rFonts w:ascii="Arial" w:eastAsiaTheme="minorEastAsia" w:hAnsi="Arial" w:cs="Arial"/>
            </w:rPr>
          </w:rPrChange>
        </w:rPr>
        <w:br w:type="page"/>
      </w:r>
    </w:p>
    <w:p w14:paraId="142A42FC" w14:textId="4A28383E" w:rsidR="002510FE" w:rsidRPr="00E43813" w:rsidRDefault="002510FE" w:rsidP="00451272">
      <w:pPr>
        <w:spacing w:line="276" w:lineRule="auto"/>
        <w:rPr>
          <w:rFonts w:ascii="Arial" w:hAnsi="Arial" w:cs="Arial"/>
          <w:sz w:val="22"/>
          <w:szCs w:val="22"/>
          <w:rPrChange w:id="392" w:author="Sharpton, Thomas" w:date="2022-09-28T14:14:00Z">
            <w:rPr>
              <w:rFonts w:ascii="Arial" w:hAnsi="Arial" w:cs="Arial"/>
            </w:rPr>
          </w:rPrChange>
        </w:rPr>
        <w:sectPr w:rsidR="002510FE" w:rsidRPr="00E43813" w:rsidSect="005A4BAB">
          <w:pgSz w:w="12240" w:h="15840"/>
          <w:pgMar w:top="720" w:right="720" w:bottom="720" w:left="720" w:header="720" w:footer="720" w:gutter="0"/>
          <w:cols w:space="720"/>
          <w:docGrid w:linePitch="360"/>
        </w:sectPr>
      </w:pPr>
    </w:p>
    <w:p w14:paraId="5192B946" w14:textId="0A32B230" w:rsidR="005446CC" w:rsidRPr="00E43813" w:rsidRDefault="3BC34DF0" w:rsidP="00451272">
      <w:pPr>
        <w:spacing w:line="276" w:lineRule="auto"/>
        <w:rPr>
          <w:rFonts w:ascii="Arial" w:hAnsi="Arial" w:cs="Arial"/>
          <w:b/>
          <w:bCs/>
          <w:sz w:val="22"/>
          <w:szCs w:val="22"/>
          <w:rPrChange w:id="393" w:author="Sharpton, Thomas" w:date="2022-09-28T14:14:00Z">
            <w:rPr>
              <w:rFonts w:ascii="Arial" w:hAnsi="Arial" w:cs="Arial"/>
              <w:b/>
              <w:bCs/>
            </w:rPr>
          </w:rPrChange>
        </w:rPr>
      </w:pPr>
      <w:commentRangeStart w:id="394"/>
      <w:r w:rsidRPr="3BC34DF0">
        <w:rPr>
          <w:rFonts w:ascii="Arial" w:hAnsi="Arial" w:cs="Arial"/>
          <w:b/>
          <w:bCs/>
          <w:sz w:val="22"/>
          <w:szCs w:val="22"/>
          <w:rPrChange w:id="395" w:author="Sharpton, Thomas" w:date="2022-09-28T14:14:00Z">
            <w:rPr>
              <w:rFonts w:ascii="Arial" w:hAnsi="Arial" w:cs="Arial"/>
              <w:b/>
              <w:bCs/>
            </w:rPr>
          </w:rPrChange>
        </w:rPr>
        <w:lastRenderedPageBreak/>
        <w:t>Conclusion</w:t>
      </w:r>
      <w:ins w:id="396" w:author="Sharpton, Thomas" w:date="2022-09-28T14:14:00Z">
        <w:r w:rsidRPr="3BC34DF0">
          <w:rPr>
            <w:rFonts w:ascii="Arial" w:hAnsi="Arial" w:cs="Arial"/>
            <w:b/>
            <w:bCs/>
            <w:sz w:val="22"/>
            <w:szCs w:val="22"/>
          </w:rPr>
          <w:t>s</w:t>
        </w:r>
      </w:ins>
      <w:commentRangeEnd w:id="394"/>
      <w:r w:rsidR="005446CC">
        <w:rPr>
          <w:rStyle w:val="CommentReference"/>
        </w:rPr>
        <w:commentReference w:id="394"/>
      </w:r>
    </w:p>
    <w:p w14:paraId="4FE7DD5E" w14:textId="77777777" w:rsidR="005446CC" w:rsidRPr="00E43813" w:rsidRDefault="005446CC" w:rsidP="00451272">
      <w:pPr>
        <w:spacing w:line="276" w:lineRule="auto"/>
        <w:rPr>
          <w:rFonts w:ascii="Arial" w:hAnsi="Arial" w:cs="Arial"/>
          <w:sz w:val="22"/>
          <w:szCs w:val="22"/>
          <w:rPrChange w:id="397" w:author="Sharpton, Thomas" w:date="2022-09-28T14:14:00Z">
            <w:rPr>
              <w:rFonts w:ascii="Arial" w:hAnsi="Arial" w:cs="Arial"/>
            </w:rPr>
          </w:rPrChange>
        </w:rPr>
      </w:pPr>
    </w:p>
    <w:p w14:paraId="5823B5A3" w14:textId="5384EC71" w:rsidR="00F20701" w:rsidRPr="00E43813" w:rsidRDefault="3BC34DF0" w:rsidP="00451272">
      <w:pPr>
        <w:spacing w:line="276" w:lineRule="auto"/>
        <w:rPr>
          <w:rFonts w:ascii="Arial" w:hAnsi="Arial" w:cs="Arial"/>
          <w:sz w:val="22"/>
          <w:szCs w:val="22"/>
        </w:rPr>
      </w:pPr>
      <w:r w:rsidRPr="3BC34DF0">
        <w:rPr>
          <w:rFonts w:ascii="Arial" w:hAnsi="Arial" w:cs="Arial"/>
          <w:sz w:val="22"/>
          <w:szCs w:val="22"/>
        </w:rPr>
        <w:t>This study represents, to our knowledge, the first assessment to date of common laboratory diets long-term impact on host-pathogen-microbiome dynamics. We find that at 3 months old, fish fed different diets experience a difference in physiology and gut microbiome structure. These diet-associated differences accumulate through development at 6 months of age. We also find diet-dependent sensitivities of the gut microbiome to pathogen exposure. Together, these results demonstrate that diet and host health are intertwined with the</w:t>
      </w:r>
      <w:del w:id="398" w:author="Thomas Sharpton" w:date="2022-09-29T13:35:00Z">
        <w:r w:rsidR="005446CC" w:rsidRPr="3BC34DF0" w:rsidDel="3BC34DF0">
          <w:rPr>
            <w:rFonts w:ascii="Arial" w:hAnsi="Arial" w:cs="Arial"/>
            <w:sz w:val="22"/>
            <w:szCs w:val="22"/>
          </w:rPr>
          <w:delText>ir</w:delText>
        </w:r>
      </w:del>
      <w:r w:rsidRPr="3BC34DF0">
        <w:rPr>
          <w:rFonts w:ascii="Arial" w:hAnsi="Arial" w:cs="Arial"/>
          <w:sz w:val="22"/>
          <w:szCs w:val="22"/>
        </w:rPr>
        <w:t xml:space="preserve"> microbiome’s development and sensitivity to pathogen exposure. </w:t>
      </w:r>
    </w:p>
    <w:p w14:paraId="1B9A1517" w14:textId="77777777" w:rsidR="00F20701" w:rsidRPr="00E43813" w:rsidRDefault="00F20701" w:rsidP="00451272">
      <w:pPr>
        <w:spacing w:line="276" w:lineRule="auto"/>
        <w:rPr>
          <w:rFonts w:ascii="Arial" w:hAnsi="Arial" w:cs="Arial"/>
          <w:sz w:val="22"/>
          <w:szCs w:val="22"/>
          <w:rPrChange w:id="399" w:author="Sharpton, Thomas" w:date="2022-09-28T14:14:00Z">
            <w:rPr>
              <w:rFonts w:ascii="Arial" w:hAnsi="Arial" w:cs="Arial"/>
            </w:rPr>
          </w:rPrChange>
        </w:rPr>
      </w:pPr>
    </w:p>
    <w:p w14:paraId="5DA008C2" w14:textId="29DFC5CC" w:rsidR="00963F57" w:rsidRPr="00E43813" w:rsidRDefault="3BC34DF0" w:rsidP="00451272">
      <w:pPr>
        <w:spacing w:line="276" w:lineRule="auto"/>
        <w:rPr>
          <w:rFonts w:ascii="Arial" w:hAnsi="Arial" w:cs="Arial"/>
          <w:sz w:val="22"/>
          <w:szCs w:val="22"/>
        </w:rPr>
      </w:pPr>
      <w:r w:rsidRPr="3BC34DF0">
        <w:rPr>
          <w:rFonts w:ascii="Arial" w:hAnsi="Arial" w:cs="Arial"/>
          <w:sz w:val="22"/>
          <w:szCs w:val="22"/>
        </w:rPr>
        <w:t xml:space="preserve">It may be worth establishing a standard reference diet for microbiome-targeted zebrafish studies to improve our understanding of zebrafish health and nutrition, advance knowledge of how the diet and microbiome interact, and support efforts towards reproducibility and interpretability of results across studies. However, we do not suggest that one diet here is preferred for microbiome-targeted studies. </w:t>
      </w:r>
      <w:commentRangeStart w:id="400"/>
      <w:r w:rsidRPr="3BC34DF0">
        <w:rPr>
          <w:rFonts w:ascii="Arial" w:hAnsi="Arial" w:cs="Arial"/>
          <w:sz w:val="22"/>
          <w:szCs w:val="22"/>
        </w:rPr>
        <w:t>Rather</w:t>
      </w:r>
      <w:commentRangeEnd w:id="400"/>
      <w:r w:rsidR="00F20701">
        <w:rPr>
          <w:rStyle w:val="CommentReference"/>
        </w:rPr>
        <w:commentReference w:id="400"/>
      </w:r>
      <w:r w:rsidRPr="3BC34DF0">
        <w:rPr>
          <w:rFonts w:ascii="Arial" w:hAnsi="Arial" w:cs="Arial"/>
          <w:sz w:val="22"/>
          <w:szCs w:val="22"/>
        </w:rPr>
        <w:t xml:space="preserve">, zebrafish diets may benefit from a variety of diets to model the variation in diets and microbiomes we see in human populations. One important challenge to establishing a standard reference diet is its ability to be made germ-free and nutritionally equivalent to conventional diets (Rawls). Significant progress is being made on this front and supports efforts to better understand the connection between diet and the microbiome in zebrafish (Rawls, Watts). </w:t>
      </w:r>
    </w:p>
    <w:p w14:paraId="5442E994" w14:textId="77777777" w:rsidR="00963F57" w:rsidRPr="00E43813" w:rsidRDefault="00963F57" w:rsidP="00451272">
      <w:pPr>
        <w:spacing w:line="276" w:lineRule="auto"/>
        <w:rPr>
          <w:rFonts w:ascii="Arial" w:hAnsi="Arial" w:cs="Arial"/>
          <w:sz w:val="22"/>
          <w:szCs w:val="22"/>
          <w:rPrChange w:id="401" w:author="Sharpton, Thomas" w:date="2022-09-28T14:14:00Z">
            <w:rPr>
              <w:rFonts w:ascii="Arial" w:hAnsi="Arial" w:cs="Arial"/>
            </w:rPr>
          </w:rPrChange>
        </w:rPr>
      </w:pPr>
    </w:p>
    <w:p w14:paraId="1B801C7B" w14:textId="625E3286" w:rsidR="002510FE" w:rsidRPr="00E43813" w:rsidRDefault="3BC34DF0" w:rsidP="00451272">
      <w:pPr>
        <w:spacing w:line="276" w:lineRule="auto"/>
        <w:rPr>
          <w:rFonts w:ascii="Arial" w:hAnsi="Arial" w:cs="Arial"/>
          <w:color w:val="000000"/>
          <w:sz w:val="22"/>
          <w:szCs w:val="22"/>
        </w:rPr>
      </w:pPr>
      <w:r w:rsidRPr="3BC34DF0">
        <w:rPr>
          <w:rFonts w:ascii="Arial" w:hAnsi="Arial" w:cs="Arial"/>
          <w:color w:val="000000" w:themeColor="text1"/>
          <w:sz w:val="22"/>
          <w:szCs w:val="22"/>
        </w:rPr>
        <w:t>Collectively, our results indicate that researchers should carefully consider the role of diet in their zebrafish microbiome studies and that diet should be controlled for when integrating microbiome data across studies.</w:t>
      </w:r>
    </w:p>
    <w:p w14:paraId="52C51945" w14:textId="6E674DB2" w:rsidR="00651E87" w:rsidRPr="00E43813" w:rsidRDefault="00651E87" w:rsidP="00451272">
      <w:pPr>
        <w:spacing w:line="276" w:lineRule="auto"/>
        <w:rPr>
          <w:rFonts w:ascii="Arial" w:hAnsi="Arial" w:cs="Arial"/>
          <w:color w:val="000000"/>
        </w:rPr>
      </w:pPr>
    </w:p>
    <w:p w14:paraId="0C1C9982" w14:textId="08055681" w:rsidR="001D064F" w:rsidRPr="00E43813" w:rsidRDefault="001D064F">
      <w:pPr>
        <w:rPr>
          <w:rFonts w:ascii="Arial" w:hAnsi="Arial" w:cs="Arial"/>
          <w:rPrChange w:id="402" w:author="Sharpton, Thomas" w:date="2022-09-28T14:14:00Z">
            <w:rPr/>
          </w:rPrChange>
        </w:rPr>
      </w:pPr>
      <w:r w:rsidRPr="00E43813">
        <w:rPr>
          <w:rFonts w:ascii="Arial" w:hAnsi="Arial" w:cs="Arial"/>
          <w:rPrChange w:id="403" w:author="Sharpton, Thomas" w:date="2022-09-28T14:14:00Z">
            <w:rPr/>
          </w:rPrChange>
        </w:rPr>
        <w:br w:type="page"/>
      </w:r>
    </w:p>
    <w:p w14:paraId="51FBB5F4" w14:textId="738EFA5C" w:rsidR="001D064F" w:rsidRPr="00E43813" w:rsidRDefault="00431D91" w:rsidP="00451272">
      <w:pPr>
        <w:spacing w:line="276" w:lineRule="auto"/>
        <w:rPr>
          <w:rFonts w:ascii="Arial" w:hAnsi="Arial" w:cs="Arial"/>
          <w:b/>
          <w:bCs/>
          <w:sz w:val="32"/>
          <w:szCs w:val="32"/>
          <w:rPrChange w:id="404" w:author="Sharpton, Thomas" w:date="2022-09-28T14:14:00Z">
            <w:rPr>
              <w:b/>
              <w:bCs/>
              <w:sz w:val="32"/>
              <w:szCs w:val="32"/>
            </w:rPr>
          </w:rPrChange>
        </w:rPr>
      </w:pPr>
      <w:r w:rsidRPr="00E43813">
        <w:rPr>
          <w:rFonts w:ascii="Arial" w:hAnsi="Arial" w:cs="Arial"/>
          <w:b/>
          <w:bCs/>
          <w:sz w:val="32"/>
          <w:szCs w:val="32"/>
          <w:rPrChange w:id="405" w:author="Sharpton, Thomas" w:date="2022-09-28T14:14:00Z">
            <w:rPr>
              <w:b/>
              <w:bCs/>
              <w:sz w:val="32"/>
              <w:szCs w:val="32"/>
            </w:rPr>
          </w:rPrChange>
        </w:rPr>
        <w:lastRenderedPageBreak/>
        <w:t>Supplementary Tables and Figures</w:t>
      </w:r>
    </w:p>
    <w:p w14:paraId="6E0B42E4" w14:textId="5BAF82D8" w:rsidR="001D064F" w:rsidRPr="00E43813" w:rsidRDefault="001D064F" w:rsidP="00451272">
      <w:pPr>
        <w:spacing w:line="276" w:lineRule="auto"/>
        <w:rPr>
          <w:rFonts w:ascii="Arial" w:hAnsi="Arial" w:cs="Arial"/>
          <w:rPrChange w:id="406" w:author="Sharpton, Thomas" w:date="2022-09-28T14:14:00Z">
            <w:rPr/>
          </w:rPrChange>
        </w:rPr>
      </w:pPr>
    </w:p>
    <w:p w14:paraId="773B83C3" w14:textId="216087A9" w:rsidR="00B35D66" w:rsidRPr="00E43813" w:rsidRDefault="00E55A63" w:rsidP="00E55A63">
      <w:pPr>
        <w:spacing w:line="276" w:lineRule="auto"/>
        <w:rPr>
          <w:rFonts w:ascii="Arial" w:hAnsi="Arial" w:cs="Arial"/>
          <w:b/>
          <w:bCs/>
          <w:rPrChange w:id="407" w:author="Sharpton, Thomas" w:date="2022-09-28T14:14:00Z">
            <w:rPr>
              <w:b/>
              <w:bCs/>
            </w:rPr>
          </w:rPrChange>
        </w:rPr>
      </w:pPr>
      <w:r w:rsidRPr="00E43813">
        <w:rPr>
          <w:rFonts w:ascii="Arial" w:hAnsi="Arial" w:cs="Arial"/>
          <w:b/>
          <w:bCs/>
          <w:rPrChange w:id="408" w:author="Sharpton, Thomas" w:date="2022-09-28T14:14:00Z">
            <w:rPr>
              <w:b/>
              <w:bCs/>
            </w:rPr>
          </w:rPrChange>
        </w:rPr>
        <w:t xml:space="preserve">1) </w:t>
      </w:r>
      <w:r w:rsidR="00B35D66" w:rsidRPr="00E43813">
        <w:rPr>
          <w:rFonts w:ascii="Arial" w:hAnsi="Arial" w:cs="Arial"/>
          <w:b/>
          <w:bCs/>
          <w:sz w:val="28"/>
          <w:szCs w:val="28"/>
          <w:rPrChange w:id="409" w:author="Sharpton, Thomas" w:date="2022-09-28T14:14:00Z">
            <w:rPr>
              <w:b/>
              <w:bCs/>
              <w:sz w:val="28"/>
              <w:szCs w:val="28"/>
            </w:rPr>
          </w:rPrChange>
        </w:rPr>
        <w:t>Diet</w:t>
      </w:r>
      <w:r w:rsidR="00B35D66" w:rsidRPr="00E43813">
        <w:rPr>
          <w:rFonts w:ascii="Arial" w:hAnsi="Arial" w:cs="Arial"/>
          <w:b/>
          <w:bCs/>
          <w:rPrChange w:id="410" w:author="Sharpton, Thomas" w:date="2022-09-28T14:14:00Z">
            <w:rPr>
              <w:b/>
              <w:bCs/>
            </w:rPr>
          </w:rPrChange>
        </w:rPr>
        <w:t xml:space="preserve"> </w:t>
      </w:r>
    </w:p>
    <w:p w14:paraId="0F411C37" w14:textId="77777777" w:rsidR="009A404A" w:rsidRPr="00E43813" w:rsidRDefault="009A404A" w:rsidP="00E55A63">
      <w:pPr>
        <w:spacing w:line="276" w:lineRule="auto"/>
        <w:rPr>
          <w:rFonts w:ascii="Arial" w:hAnsi="Arial" w:cs="Arial"/>
          <w:b/>
          <w:bCs/>
          <w:rPrChange w:id="411" w:author="Sharpton, Thomas" w:date="2022-09-28T14:14:00Z">
            <w:rPr>
              <w:b/>
              <w:bCs/>
            </w:rPr>
          </w:rPrChange>
        </w:rPr>
      </w:pPr>
    </w:p>
    <w:p w14:paraId="6D74747C" w14:textId="7563B489" w:rsidR="001D064F" w:rsidRPr="00E43813" w:rsidRDefault="00E55A63" w:rsidP="00E55A63">
      <w:pPr>
        <w:spacing w:line="276" w:lineRule="auto"/>
        <w:rPr>
          <w:rFonts w:ascii="Arial" w:hAnsi="Arial" w:cs="Arial"/>
          <w:b/>
          <w:bCs/>
          <w:rPrChange w:id="412" w:author="Sharpton, Thomas" w:date="2022-09-28T14:14:00Z">
            <w:rPr>
              <w:b/>
              <w:bCs/>
            </w:rPr>
          </w:rPrChange>
        </w:rPr>
      </w:pPr>
      <w:r w:rsidRPr="00E43813">
        <w:rPr>
          <w:rFonts w:ascii="Arial" w:hAnsi="Arial" w:cs="Arial"/>
          <w:b/>
          <w:bCs/>
          <w:rPrChange w:id="413" w:author="Sharpton, Thomas" w:date="2022-09-28T14:14:00Z">
            <w:rPr>
              <w:b/>
              <w:bCs/>
            </w:rPr>
          </w:rPrChange>
        </w:rPr>
        <w:t xml:space="preserve">1.1) </w:t>
      </w:r>
      <w:r w:rsidR="001535A3" w:rsidRPr="00E43813">
        <w:rPr>
          <w:rFonts w:ascii="Arial" w:hAnsi="Arial" w:cs="Arial"/>
          <w:b/>
          <w:bCs/>
          <w:rPrChange w:id="414" w:author="Sharpton, Thomas" w:date="2022-09-28T14:14:00Z">
            <w:rPr>
              <w:b/>
              <w:bCs/>
            </w:rPr>
          </w:rPrChange>
        </w:rPr>
        <w:t>Physiology</w:t>
      </w:r>
    </w:p>
    <w:p w14:paraId="7A3634E8" w14:textId="08185AFD" w:rsidR="001D064F" w:rsidRPr="00400301" w:rsidRDefault="0015130C" w:rsidP="00451272">
      <w:pPr>
        <w:spacing w:line="276" w:lineRule="auto"/>
        <w:rPr>
          <w:rFonts w:ascii="Arial" w:hAnsi="Arial" w:cs="Arial"/>
        </w:rPr>
      </w:pPr>
      <w:r w:rsidRPr="00E43813">
        <w:rPr>
          <w:rFonts w:ascii="Arial" w:hAnsi="Arial" w:cs="Arial"/>
          <w:rPrChange w:id="415" w:author="Sharpton, Thomas" w:date="2022-09-28T14:14:00Z">
            <w:rPr/>
          </w:rPrChange>
        </w:rPr>
        <w:t>1.1.1)</w:t>
      </w:r>
      <w:r w:rsidR="001D064F" w:rsidRPr="00400301">
        <w:rPr>
          <w:rFonts w:ascii="Arial" w:hAnsi="Arial" w:cs="Arial"/>
          <w:noProof/>
        </w:rPr>
        <w:drawing>
          <wp:inline distT="0" distB="0" distL="0" distR="0" wp14:anchorId="3C2A7CCD" wp14:editId="609F94C2">
            <wp:extent cx="5054600" cy="1346200"/>
            <wp:effectExtent l="0" t="0" r="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24"/>
                    <a:stretch>
                      <a:fillRect/>
                    </a:stretch>
                  </pic:blipFill>
                  <pic:spPr>
                    <a:xfrm>
                      <a:off x="0" y="0"/>
                      <a:ext cx="5054600" cy="1346200"/>
                    </a:xfrm>
                    <a:prstGeom prst="rect">
                      <a:avLst/>
                    </a:prstGeom>
                  </pic:spPr>
                </pic:pic>
              </a:graphicData>
            </a:graphic>
          </wp:inline>
        </w:drawing>
      </w:r>
    </w:p>
    <w:p w14:paraId="0A541A96" w14:textId="7EF3DA83" w:rsidR="001535A3" w:rsidRPr="00400301" w:rsidRDefault="0015130C" w:rsidP="00451272">
      <w:pPr>
        <w:spacing w:line="276" w:lineRule="auto"/>
        <w:rPr>
          <w:rFonts w:ascii="Arial" w:hAnsi="Arial" w:cs="Arial"/>
        </w:rPr>
      </w:pPr>
      <w:r w:rsidRPr="00400301">
        <w:rPr>
          <w:rFonts w:ascii="Arial" w:hAnsi="Arial" w:cs="Arial"/>
        </w:rPr>
        <w:t>1.1.2)</w:t>
      </w:r>
      <w:r w:rsidR="001535A3" w:rsidRPr="00400301">
        <w:rPr>
          <w:rFonts w:ascii="Arial" w:hAnsi="Arial" w:cs="Arial"/>
          <w:noProof/>
        </w:rPr>
        <w:drawing>
          <wp:inline distT="0" distB="0" distL="0" distR="0" wp14:anchorId="67AAA254" wp14:editId="12CB66BB">
            <wp:extent cx="5054600" cy="1016000"/>
            <wp:effectExtent l="0" t="0" r="0" b="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25"/>
                    <a:stretch>
                      <a:fillRect/>
                    </a:stretch>
                  </pic:blipFill>
                  <pic:spPr>
                    <a:xfrm>
                      <a:off x="0" y="0"/>
                      <a:ext cx="5054600" cy="1016000"/>
                    </a:xfrm>
                    <a:prstGeom prst="rect">
                      <a:avLst/>
                    </a:prstGeom>
                  </pic:spPr>
                </pic:pic>
              </a:graphicData>
            </a:graphic>
          </wp:inline>
        </w:drawing>
      </w:r>
    </w:p>
    <w:p w14:paraId="47B57794" w14:textId="7A5BB788" w:rsidR="00E73802" w:rsidRPr="00400301" w:rsidRDefault="0015130C" w:rsidP="00451272">
      <w:pPr>
        <w:spacing w:line="276" w:lineRule="auto"/>
        <w:rPr>
          <w:rFonts w:ascii="Arial" w:hAnsi="Arial" w:cs="Arial"/>
        </w:rPr>
      </w:pPr>
      <w:r w:rsidRPr="00400301">
        <w:rPr>
          <w:rFonts w:ascii="Arial" w:hAnsi="Arial" w:cs="Arial"/>
        </w:rPr>
        <w:t>1.1.3)</w:t>
      </w:r>
      <w:r w:rsidR="00E73802" w:rsidRPr="00400301">
        <w:rPr>
          <w:rFonts w:ascii="Arial" w:hAnsi="Arial" w:cs="Arial"/>
          <w:noProof/>
        </w:rPr>
        <w:drawing>
          <wp:inline distT="0" distB="0" distL="0" distR="0" wp14:anchorId="54741278" wp14:editId="03F57936">
            <wp:extent cx="4991100" cy="1231900"/>
            <wp:effectExtent l="0" t="0" r="0" b="0"/>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pic:nvPicPr>
                  <pic:blipFill>
                    <a:blip r:embed="rId26"/>
                    <a:stretch>
                      <a:fillRect/>
                    </a:stretch>
                  </pic:blipFill>
                  <pic:spPr>
                    <a:xfrm>
                      <a:off x="0" y="0"/>
                      <a:ext cx="4991100" cy="1231900"/>
                    </a:xfrm>
                    <a:prstGeom prst="rect">
                      <a:avLst/>
                    </a:prstGeom>
                  </pic:spPr>
                </pic:pic>
              </a:graphicData>
            </a:graphic>
          </wp:inline>
        </w:drawing>
      </w:r>
    </w:p>
    <w:p w14:paraId="0DB1DE7C" w14:textId="4C23EE40" w:rsidR="001535A3" w:rsidRPr="00400301" w:rsidRDefault="0015130C" w:rsidP="00451272">
      <w:pPr>
        <w:spacing w:line="276" w:lineRule="auto"/>
        <w:rPr>
          <w:rFonts w:ascii="Arial" w:hAnsi="Arial" w:cs="Arial"/>
        </w:rPr>
      </w:pPr>
      <w:r w:rsidRPr="00400301">
        <w:rPr>
          <w:rFonts w:ascii="Arial" w:hAnsi="Arial" w:cs="Arial"/>
        </w:rPr>
        <w:t>1.1.4)</w:t>
      </w:r>
      <w:r w:rsidR="001535A3" w:rsidRPr="00400301">
        <w:rPr>
          <w:rFonts w:ascii="Arial" w:hAnsi="Arial" w:cs="Arial"/>
          <w:noProof/>
        </w:rPr>
        <w:drawing>
          <wp:inline distT="0" distB="0" distL="0" distR="0" wp14:anchorId="54E88A8A" wp14:editId="7817C53E">
            <wp:extent cx="5054600" cy="1016000"/>
            <wp:effectExtent l="0" t="0" r="0"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27"/>
                    <a:stretch>
                      <a:fillRect/>
                    </a:stretch>
                  </pic:blipFill>
                  <pic:spPr>
                    <a:xfrm>
                      <a:off x="0" y="0"/>
                      <a:ext cx="5054600" cy="1016000"/>
                    </a:xfrm>
                    <a:prstGeom prst="rect">
                      <a:avLst/>
                    </a:prstGeom>
                  </pic:spPr>
                </pic:pic>
              </a:graphicData>
            </a:graphic>
          </wp:inline>
        </w:drawing>
      </w:r>
    </w:p>
    <w:p w14:paraId="38B9B899" w14:textId="77777777" w:rsidR="005D7286" w:rsidRPr="00400301" w:rsidRDefault="005D7286" w:rsidP="00451272">
      <w:pPr>
        <w:spacing w:line="276" w:lineRule="auto"/>
        <w:rPr>
          <w:rFonts w:ascii="Arial" w:hAnsi="Arial" w:cs="Arial"/>
        </w:rPr>
      </w:pPr>
    </w:p>
    <w:p w14:paraId="2E703BA1" w14:textId="3C48322D" w:rsidR="001535A3" w:rsidRPr="00400301" w:rsidRDefault="00E55A63" w:rsidP="00451272">
      <w:pPr>
        <w:spacing w:line="276" w:lineRule="auto"/>
        <w:rPr>
          <w:rFonts w:ascii="Arial" w:hAnsi="Arial" w:cs="Arial"/>
          <w:b/>
          <w:bCs/>
        </w:rPr>
      </w:pPr>
      <w:r w:rsidRPr="00400301">
        <w:rPr>
          <w:rFonts w:ascii="Arial" w:hAnsi="Arial" w:cs="Arial"/>
          <w:b/>
          <w:bCs/>
        </w:rPr>
        <w:t xml:space="preserve">1.2) </w:t>
      </w:r>
      <w:r w:rsidR="001535A3" w:rsidRPr="00400301">
        <w:rPr>
          <w:rFonts w:ascii="Arial" w:hAnsi="Arial" w:cs="Arial"/>
          <w:b/>
          <w:bCs/>
        </w:rPr>
        <w:t>Alpha Diversity</w:t>
      </w:r>
    </w:p>
    <w:p w14:paraId="242D5836" w14:textId="77777777" w:rsidR="00475E33" w:rsidRPr="00400301" w:rsidRDefault="00475E33" w:rsidP="00451272">
      <w:pPr>
        <w:spacing w:line="276" w:lineRule="auto"/>
        <w:rPr>
          <w:rFonts w:ascii="Arial" w:hAnsi="Arial" w:cs="Arial"/>
        </w:rPr>
      </w:pPr>
    </w:p>
    <w:p w14:paraId="4BED94F9" w14:textId="289AE4CD" w:rsidR="001535A3" w:rsidRPr="00400301" w:rsidRDefault="0015130C" w:rsidP="00451272">
      <w:pPr>
        <w:spacing w:line="276" w:lineRule="auto"/>
        <w:rPr>
          <w:rFonts w:ascii="Arial" w:hAnsi="Arial" w:cs="Arial"/>
        </w:rPr>
      </w:pPr>
      <w:r w:rsidRPr="00400301">
        <w:rPr>
          <w:rFonts w:ascii="Arial" w:hAnsi="Arial" w:cs="Arial"/>
        </w:rPr>
        <w:t>1.2.1)</w:t>
      </w:r>
      <w:r w:rsidR="00475E33" w:rsidRPr="00400301">
        <w:rPr>
          <w:rFonts w:ascii="Arial" w:hAnsi="Arial" w:cs="Arial"/>
          <w:noProof/>
        </w:rPr>
        <w:t xml:space="preserve"> </w:t>
      </w:r>
      <w:r w:rsidR="00475E33" w:rsidRPr="00400301">
        <w:rPr>
          <w:rFonts w:ascii="Arial" w:hAnsi="Arial" w:cs="Arial"/>
          <w:noProof/>
        </w:rPr>
        <w:drawing>
          <wp:inline distT="0" distB="0" distL="0" distR="0" wp14:anchorId="16EDCC89" wp14:editId="3BCC530D">
            <wp:extent cx="3543300" cy="2387600"/>
            <wp:effectExtent l="0" t="0" r="0" b="0"/>
            <wp:docPr id="169" name="Picture 1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able&#10;&#10;Description automatically generated"/>
                    <pic:cNvPicPr/>
                  </pic:nvPicPr>
                  <pic:blipFill>
                    <a:blip r:embed="rId28"/>
                    <a:stretch>
                      <a:fillRect/>
                    </a:stretch>
                  </pic:blipFill>
                  <pic:spPr>
                    <a:xfrm>
                      <a:off x="0" y="0"/>
                      <a:ext cx="3543300" cy="2387600"/>
                    </a:xfrm>
                    <a:prstGeom prst="rect">
                      <a:avLst/>
                    </a:prstGeom>
                  </pic:spPr>
                </pic:pic>
              </a:graphicData>
            </a:graphic>
          </wp:inline>
        </w:drawing>
      </w:r>
    </w:p>
    <w:p w14:paraId="125D955E" w14:textId="77777777" w:rsidR="00475E33" w:rsidRPr="00400301" w:rsidRDefault="00475E33" w:rsidP="00451272">
      <w:pPr>
        <w:spacing w:line="276" w:lineRule="auto"/>
        <w:rPr>
          <w:rFonts w:ascii="Arial" w:hAnsi="Arial" w:cs="Arial"/>
        </w:rPr>
      </w:pPr>
    </w:p>
    <w:p w14:paraId="66CB09DC" w14:textId="5F5F1E5B" w:rsidR="00794EF0" w:rsidRPr="00400301" w:rsidDel="00400301" w:rsidRDefault="00794EF0" w:rsidP="00400301">
      <w:pPr>
        <w:spacing w:line="276" w:lineRule="auto"/>
        <w:rPr>
          <w:del w:id="416" w:author="Sharpton, Thomas" w:date="2022-09-28T14:40:00Z"/>
        </w:rPr>
      </w:pPr>
      <w:r w:rsidRPr="00400301">
        <w:rPr>
          <w:rFonts w:ascii="Arial" w:hAnsi="Arial" w:cs="Arial"/>
        </w:rPr>
        <w:t xml:space="preserve">1.2.2) </w:t>
      </w:r>
      <w:r w:rsidR="00475E33" w:rsidRPr="00400301">
        <w:rPr>
          <w:rFonts w:ascii="Arial" w:hAnsi="Arial" w:cs="Arial"/>
          <w:noProof/>
        </w:rPr>
        <w:drawing>
          <wp:inline distT="0" distB="0" distL="0" distR="0" wp14:anchorId="12929BD1" wp14:editId="1D706856">
            <wp:extent cx="2743200" cy="1257300"/>
            <wp:effectExtent l="0" t="0" r="0" b="0"/>
            <wp:docPr id="170" name="Picture 1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able&#10;&#10;Description automatically generated"/>
                    <pic:cNvPicPr/>
                  </pic:nvPicPr>
                  <pic:blipFill>
                    <a:blip r:embed="rId29"/>
                    <a:stretch>
                      <a:fillRect/>
                    </a:stretch>
                  </pic:blipFill>
                  <pic:spPr>
                    <a:xfrm>
                      <a:off x="0" y="0"/>
                      <a:ext cx="2743200" cy="1257300"/>
                    </a:xfrm>
                    <a:prstGeom prst="rect">
                      <a:avLst/>
                    </a:prstGeom>
                  </pic:spPr>
                </pic:pic>
              </a:graphicData>
            </a:graphic>
          </wp:inline>
        </w:drawing>
      </w:r>
      <w:ins w:id="417" w:author="Sharpton, Thomas" w:date="2022-09-28T14:40:00Z">
        <w:r w:rsidR="00400301" w:rsidRPr="00400301">
          <w:t xml:space="preserve"> </w:t>
        </w:r>
        <w:r w:rsidR="00400301" w:rsidRPr="00400301">
          <w:rPr>
            <w:rFonts w:ascii="Arial" w:hAnsi="Arial" w:cs="Arial"/>
          </w:rPr>
          <w:t>S2149A</w:t>
        </w:r>
        <w:r w:rsidR="00400301" w:rsidRPr="00400301" w:rsidDel="00400301">
          <w:rPr>
            <w:rFonts w:ascii="Arial" w:hAnsi="Arial" w:cs="Arial"/>
          </w:rPr>
          <w:t xml:space="preserve"> </w:t>
        </w:r>
      </w:ins>
    </w:p>
    <w:p w14:paraId="7259E3A9" w14:textId="3343C0A4" w:rsidR="00475E33" w:rsidRPr="00E43813" w:rsidDel="00400301" w:rsidRDefault="00475E33" w:rsidP="00400301">
      <w:pPr>
        <w:spacing w:line="276" w:lineRule="auto"/>
        <w:rPr>
          <w:del w:id="418" w:author="Sharpton, Thomas" w:date="2022-09-28T14:40:00Z"/>
          <w:rFonts w:ascii="Arial" w:hAnsi="Arial" w:cs="Arial"/>
          <w:rPrChange w:id="419" w:author="Sharpton, Thomas" w:date="2022-09-28T14:14:00Z">
            <w:rPr>
              <w:del w:id="420" w:author="Sharpton, Thomas" w:date="2022-09-28T14:40:00Z"/>
            </w:rPr>
          </w:rPrChange>
        </w:rPr>
      </w:pPr>
    </w:p>
    <w:p w14:paraId="1307395B" w14:textId="4942246D" w:rsidR="00475E33" w:rsidRPr="00400301" w:rsidRDefault="00475E33" w:rsidP="00400301">
      <w:pPr>
        <w:spacing w:line="276" w:lineRule="auto"/>
        <w:rPr>
          <w:rFonts w:ascii="Arial" w:hAnsi="Arial" w:cs="Arial"/>
        </w:rPr>
      </w:pPr>
      <w:del w:id="421" w:author="Sharpton, Thomas" w:date="2022-09-28T14:40:00Z">
        <w:r w:rsidRPr="00E43813" w:rsidDel="00400301">
          <w:rPr>
            <w:rFonts w:ascii="Arial" w:hAnsi="Arial" w:cs="Arial"/>
            <w:rPrChange w:id="422" w:author="Sharpton, Thomas" w:date="2022-09-28T14:14:00Z">
              <w:rPr/>
            </w:rPrChange>
          </w:rPr>
          <w:delText xml:space="preserve">1.2.3) </w:delText>
        </w:r>
      </w:del>
      <w:r w:rsidR="00163BA2" w:rsidRPr="00400301">
        <w:rPr>
          <w:rFonts w:ascii="Arial" w:hAnsi="Arial" w:cs="Arial"/>
          <w:noProof/>
        </w:rPr>
        <w:drawing>
          <wp:inline distT="0" distB="0" distL="0" distR="0" wp14:anchorId="7A2DD2B4" wp14:editId="4AF938BA">
            <wp:extent cx="5067300" cy="2438400"/>
            <wp:effectExtent l="0" t="0" r="0" b="0"/>
            <wp:docPr id="173" name="Picture 1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able&#10;&#10;Description automatically generated"/>
                    <pic:cNvPicPr/>
                  </pic:nvPicPr>
                  <pic:blipFill>
                    <a:blip r:embed="rId30"/>
                    <a:stretch>
                      <a:fillRect/>
                    </a:stretch>
                  </pic:blipFill>
                  <pic:spPr>
                    <a:xfrm>
                      <a:off x="0" y="0"/>
                      <a:ext cx="5067300" cy="2438400"/>
                    </a:xfrm>
                    <a:prstGeom prst="rect">
                      <a:avLst/>
                    </a:prstGeom>
                  </pic:spPr>
                </pic:pic>
              </a:graphicData>
            </a:graphic>
          </wp:inline>
        </w:drawing>
      </w:r>
    </w:p>
    <w:p w14:paraId="4A0F9BAC" w14:textId="53D3F012" w:rsidR="001535A3" w:rsidRPr="00400301" w:rsidRDefault="001535A3" w:rsidP="00451272">
      <w:pPr>
        <w:spacing w:line="276" w:lineRule="auto"/>
        <w:rPr>
          <w:rFonts w:ascii="Arial" w:hAnsi="Arial" w:cs="Arial"/>
        </w:rPr>
      </w:pPr>
    </w:p>
    <w:p w14:paraId="04ADD389" w14:textId="1E33F78C" w:rsidR="001535A3" w:rsidRPr="00400301" w:rsidRDefault="00E55A63" w:rsidP="00451272">
      <w:pPr>
        <w:spacing w:line="276" w:lineRule="auto"/>
        <w:rPr>
          <w:rFonts w:ascii="Arial" w:hAnsi="Arial" w:cs="Arial"/>
          <w:b/>
          <w:bCs/>
        </w:rPr>
      </w:pPr>
      <w:r w:rsidRPr="00400301">
        <w:rPr>
          <w:rFonts w:ascii="Arial" w:hAnsi="Arial" w:cs="Arial"/>
          <w:b/>
          <w:bCs/>
        </w:rPr>
        <w:t xml:space="preserve">1.3) </w:t>
      </w:r>
      <w:r w:rsidR="001535A3" w:rsidRPr="00400301">
        <w:rPr>
          <w:rFonts w:ascii="Arial" w:hAnsi="Arial" w:cs="Arial"/>
          <w:b/>
          <w:bCs/>
        </w:rPr>
        <w:t>Beta Diversity</w:t>
      </w:r>
    </w:p>
    <w:p w14:paraId="5C9A3F74" w14:textId="747BE871" w:rsidR="001535A3" w:rsidRPr="00E43813" w:rsidRDefault="00072827" w:rsidP="00451272">
      <w:pPr>
        <w:spacing w:line="276" w:lineRule="auto"/>
        <w:rPr>
          <w:rFonts w:ascii="Arial" w:hAnsi="Arial" w:cs="Arial"/>
          <w:rPrChange w:id="423" w:author="Sharpton, Thomas" w:date="2022-09-28T14:14:00Z">
            <w:rPr/>
          </w:rPrChange>
        </w:rPr>
      </w:pPr>
      <w:r w:rsidRPr="00400301">
        <w:rPr>
          <w:rFonts w:ascii="Arial" w:hAnsi="Arial" w:cs="Arial"/>
        </w:rPr>
        <w:t>1.3.1)</w:t>
      </w:r>
      <w:r w:rsidR="00B35D66" w:rsidRPr="00E43813">
        <w:rPr>
          <w:rFonts w:ascii="Arial" w:hAnsi="Arial" w:cs="Arial"/>
          <w:noProof/>
          <w:rPrChange w:id="424" w:author="Sharpton, Thomas" w:date="2022-09-28T14:14:00Z">
            <w:rPr>
              <w:noProof/>
            </w:rPr>
          </w:rPrChange>
        </w:rPr>
        <w:drawing>
          <wp:inline distT="0" distB="0" distL="0" distR="0" wp14:anchorId="5951496B" wp14:editId="1E7A7A38">
            <wp:extent cx="5054600" cy="1638300"/>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31"/>
                    <a:stretch>
                      <a:fillRect/>
                    </a:stretch>
                  </pic:blipFill>
                  <pic:spPr>
                    <a:xfrm>
                      <a:off x="0" y="0"/>
                      <a:ext cx="5054600" cy="1638300"/>
                    </a:xfrm>
                    <a:prstGeom prst="rect">
                      <a:avLst/>
                    </a:prstGeom>
                  </pic:spPr>
                </pic:pic>
              </a:graphicData>
            </a:graphic>
          </wp:inline>
        </w:drawing>
      </w:r>
    </w:p>
    <w:p w14:paraId="0F5A9F2D" w14:textId="229947C8" w:rsidR="004E7473" w:rsidRPr="00E43813" w:rsidRDefault="004E7473" w:rsidP="00451272">
      <w:pPr>
        <w:spacing w:line="276" w:lineRule="auto"/>
        <w:rPr>
          <w:rFonts w:ascii="Arial" w:hAnsi="Arial" w:cs="Arial"/>
          <w:rPrChange w:id="425" w:author="Sharpton, Thomas" w:date="2022-09-28T14:14:00Z">
            <w:rPr/>
          </w:rPrChange>
        </w:rPr>
      </w:pPr>
    </w:p>
    <w:p w14:paraId="308B4AC3" w14:textId="4626F49E" w:rsidR="005D14A5" w:rsidRPr="00E43813" w:rsidRDefault="00E55A63" w:rsidP="00451272">
      <w:pPr>
        <w:spacing w:line="276" w:lineRule="auto"/>
        <w:rPr>
          <w:rFonts w:ascii="Arial" w:hAnsi="Arial" w:cs="Arial"/>
          <w:b/>
          <w:bCs/>
          <w:rPrChange w:id="426" w:author="Sharpton, Thomas" w:date="2022-09-28T14:14:00Z">
            <w:rPr>
              <w:b/>
              <w:bCs/>
            </w:rPr>
          </w:rPrChange>
        </w:rPr>
      </w:pPr>
      <w:r w:rsidRPr="00E43813">
        <w:rPr>
          <w:rFonts w:ascii="Arial" w:hAnsi="Arial" w:cs="Arial"/>
          <w:b/>
          <w:bCs/>
          <w:rPrChange w:id="427" w:author="Sharpton, Thomas" w:date="2022-09-28T14:14:00Z">
            <w:rPr>
              <w:b/>
              <w:bCs/>
            </w:rPr>
          </w:rPrChange>
        </w:rPr>
        <w:t xml:space="preserve">1.4) </w:t>
      </w:r>
      <w:r w:rsidR="004E7473" w:rsidRPr="00E43813">
        <w:rPr>
          <w:rFonts w:ascii="Arial" w:hAnsi="Arial" w:cs="Arial"/>
          <w:b/>
          <w:bCs/>
          <w:rPrChange w:id="428" w:author="Sharpton, Thomas" w:date="2022-09-28T14:14:00Z">
            <w:rPr>
              <w:b/>
              <w:bCs/>
            </w:rPr>
          </w:rPrChange>
        </w:rPr>
        <w:t>Beta-Dispersion</w:t>
      </w:r>
    </w:p>
    <w:p w14:paraId="03E256D1" w14:textId="511163C0" w:rsidR="005D14A5" w:rsidRPr="00E43813" w:rsidRDefault="005D14A5" w:rsidP="00451272">
      <w:pPr>
        <w:spacing w:line="276" w:lineRule="auto"/>
        <w:rPr>
          <w:rFonts w:ascii="Arial" w:hAnsi="Arial" w:cs="Arial"/>
          <w:rPrChange w:id="429" w:author="Sharpton, Thomas" w:date="2022-09-28T14:14:00Z">
            <w:rPr/>
          </w:rPrChange>
        </w:rPr>
      </w:pPr>
    </w:p>
    <w:p w14:paraId="232C9D56" w14:textId="73C3E41C" w:rsidR="005D14A5" w:rsidRPr="00E43813" w:rsidRDefault="00F900A8" w:rsidP="00451272">
      <w:pPr>
        <w:spacing w:line="276" w:lineRule="auto"/>
        <w:rPr>
          <w:rFonts w:ascii="Arial" w:hAnsi="Arial" w:cs="Arial"/>
          <w:rPrChange w:id="430" w:author="Sharpton, Thomas" w:date="2022-09-28T14:14:00Z">
            <w:rPr/>
          </w:rPrChange>
        </w:rPr>
      </w:pPr>
      <w:r w:rsidRPr="00E43813">
        <w:rPr>
          <w:rFonts w:ascii="Arial" w:hAnsi="Arial" w:cs="Arial"/>
          <w:rPrChange w:id="431" w:author="Sharpton, Thomas" w:date="2022-09-28T14:14:00Z">
            <w:rPr/>
          </w:rPrChange>
        </w:rPr>
        <w:t xml:space="preserve">1.4.1) </w:t>
      </w:r>
      <w:r w:rsidR="005D14A5" w:rsidRPr="00E43813">
        <w:rPr>
          <w:rFonts w:ascii="Arial" w:hAnsi="Arial" w:cs="Arial"/>
          <w:rPrChange w:id="432" w:author="Sharpton, Thomas" w:date="2022-09-28T14:14:00Z">
            <w:rPr/>
          </w:rPrChange>
        </w:rPr>
        <w:t>Diet</w:t>
      </w:r>
    </w:p>
    <w:tbl>
      <w:tblPr>
        <w:tblStyle w:val="TableGrid"/>
        <w:tblW w:w="0" w:type="auto"/>
        <w:tblLook w:val="04A0" w:firstRow="1" w:lastRow="0" w:firstColumn="1" w:lastColumn="0" w:noHBand="0" w:noVBand="1"/>
      </w:tblPr>
      <w:tblGrid>
        <w:gridCol w:w="5395"/>
        <w:gridCol w:w="5395"/>
      </w:tblGrid>
      <w:tr w:rsidR="004E7473" w:rsidRPr="00E43813" w14:paraId="34996112" w14:textId="77777777" w:rsidTr="004E7473">
        <w:tc>
          <w:tcPr>
            <w:tcW w:w="5395" w:type="dxa"/>
          </w:tcPr>
          <w:p w14:paraId="456ED60D" w14:textId="261EAD58" w:rsidR="00007466" w:rsidRPr="00E43813" w:rsidRDefault="00007466" w:rsidP="00451272">
            <w:pPr>
              <w:spacing w:line="276" w:lineRule="auto"/>
              <w:rPr>
                <w:rFonts w:ascii="Arial" w:hAnsi="Arial" w:cs="Arial"/>
                <w:rPrChange w:id="433" w:author="Sharpton, Thomas" w:date="2022-09-28T14:14:00Z">
                  <w:rPr/>
                </w:rPrChange>
              </w:rPr>
            </w:pPr>
            <w:r w:rsidRPr="00E43813">
              <w:rPr>
                <w:rFonts w:ascii="Arial" w:hAnsi="Arial" w:cs="Arial"/>
                <w:rPrChange w:id="434" w:author="Sharpton, Thomas" w:date="2022-09-28T14:14:00Z">
                  <w:rPr/>
                </w:rPrChange>
              </w:rPr>
              <w:t>Bray-Curtis</w:t>
            </w:r>
          </w:p>
          <w:p w14:paraId="041021E6" w14:textId="3107EEA0" w:rsidR="004E7473" w:rsidRPr="00E43813" w:rsidRDefault="006B7789" w:rsidP="00451272">
            <w:pPr>
              <w:spacing w:line="276" w:lineRule="auto"/>
              <w:rPr>
                <w:rFonts w:ascii="Arial" w:hAnsi="Arial" w:cs="Arial"/>
                <w:rPrChange w:id="435" w:author="Sharpton, Thomas" w:date="2022-09-28T14:14:00Z">
                  <w:rPr/>
                </w:rPrChange>
              </w:rPr>
            </w:pPr>
            <w:r w:rsidRPr="00E43813">
              <w:rPr>
                <w:rFonts w:ascii="Arial" w:hAnsi="Arial" w:cs="Arial"/>
                <w:noProof/>
                <w:rPrChange w:id="436" w:author="Sharpton, Thomas" w:date="2022-09-28T14:14:00Z">
                  <w:rPr>
                    <w:noProof/>
                  </w:rPr>
                </w:rPrChange>
              </w:rPr>
              <w:lastRenderedPageBreak/>
              <w:drawing>
                <wp:inline distT="0" distB="0" distL="0" distR="0" wp14:anchorId="185A33DD" wp14:editId="5784608D">
                  <wp:extent cx="2984500" cy="2971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84500" cy="2971800"/>
                          </a:xfrm>
                          <a:prstGeom prst="rect">
                            <a:avLst/>
                          </a:prstGeom>
                        </pic:spPr>
                      </pic:pic>
                    </a:graphicData>
                  </a:graphic>
                </wp:inline>
              </w:drawing>
            </w:r>
          </w:p>
        </w:tc>
        <w:tc>
          <w:tcPr>
            <w:tcW w:w="5395" w:type="dxa"/>
          </w:tcPr>
          <w:p w14:paraId="76F6FA2E" w14:textId="03102BD9" w:rsidR="00007466" w:rsidRPr="00E43813" w:rsidRDefault="00007466" w:rsidP="00451272">
            <w:pPr>
              <w:spacing w:line="276" w:lineRule="auto"/>
              <w:rPr>
                <w:rFonts w:ascii="Arial" w:hAnsi="Arial" w:cs="Arial"/>
                <w:rPrChange w:id="437" w:author="Sharpton, Thomas" w:date="2022-09-28T14:14:00Z">
                  <w:rPr/>
                </w:rPrChange>
              </w:rPr>
            </w:pPr>
            <w:r w:rsidRPr="00E43813">
              <w:rPr>
                <w:rFonts w:ascii="Arial" w:hAnsi="Arial" w:cs="Arial"/>
                <w:rPrChange w:id="438" w:author="Sharpton, Thomas" w:date="2022-09-28T14:14:00Z">
                  <w:rPr/>
                </w:rPrChange>
              </w:rPr>
              <w:lastRenderedPageBreak/>
              <w:t>Canberra</w:t>
            </w:r>
          </w:p>
          <w:p w14:paraId="79F12EB2" w14:textId="01B37A0A" w:rsidR="004E7473" w:rsidRPr="00E43813" w:rsidRDefault="006B7789" w:rsidP="00451272">
            <w:pPr>
              <w:spacing w:line="276" w:lineRule="auto"/>
              <w:rPr>
                <w:rFonts w:ascii="Arial" w:hAnsi="Arial" w:cs="Arial"/>
                <w:rPrChange w:id="439" w:author="Sharpton, Thomas" w:date="2022-09-28T14:14:00Z">
                  <w:rPr/>
                </w:rPrChange>
              </w:rPr>
            </w:pPr>
            <w:r w:rsidRPr="00E43813">
              <w:rPr>
                <w:rFonts w:ascii="Arial" w:hAnsi="Arial" w:cs="Arial"/>
                <w:noProof/>
                <w:rPrChange w:id="440" w:author="Sharpton, Thomas" w:date="2022-09-28T14:14:00Z">
                  <w:rPr>
                    <w:noProof/>
                  </w:rPr>
                </w:rPrChange>
              </w:rPr>
              <w:lastRenderedPageBreak/>
              <w:drawing>
                <wp:inline distT="0" distB="0" distL="0" distR="0" wp14:anchorId="5D5D8568" wp14:editId="67D3D454">
                  <wp:extent cx="2984500" cy="2971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4500" cy="2971800"/>
                          </a:xfrm>
                          <a:prstGeom prst="rect">
                            <a:avLst/>
                          </a:prstGeom>
                        </pic:spPr>
                      </pic:pic>
                    </a:graphicData>
                  </a:graphic>
                </wp:inline>
              </w:drawing>
            </w:r>
          </w:p>
        </w:tc>
      </w:tr>
      <w:tr w:rsidR="004E7473" w:rsidRPr="00E43813" w14:paraId="36827F1C" w14:textId="77777777" w:rsidTr="004E7473">
        <w:tc>
          <w:tcPr>
            <w:tcW w:w="5395" w:type="dxa"/>
          </w:tcPr>
          <w:p w14:paraId="1EF464DC" w14:textId="284084A5" w:rsidR="004E7473" w:rsidRPr="00E43813" w:rsidRDefault="006B7789" w:rsidP="00451272">
            <w:pPr>
              <w:spacing w:line="276" w:lineRule="auto"/>
              <w:rPr>
                <w:rFonts w:ascii="Arial" w:hAnsi="Arial" w:cs="Arial"/>
                <w:rPrChange w:id="441" w:author="Sharpton, Thomas" w:date="2022-09-28T14:14:00Z">
                  <w:rPr/>
                </w:rPrChange>
              </w:rPr>
            </w:pPr>
            <w:r w:rsidRPr="00E43813">
              <w:rPr>
                <w:rFonts w:ascii="Arial" w:hAnsi="Arial" w:cs="Arial"/>
                <w:noProof/>
                <w:rPrChange w:id="442" w:author="Sharpton, Thomas" w:date="2022-09-28T14:14:00Z">
                  <w:rPr>
                    <w:noProof/>
                  </w:rPr>
                </w:rPrChange>
              </w:rPr>
              <w:lastRenderedPageBreak/>
              <w:drawing>
                <wp:inline distT="0" distB="0" distL="0" distR="0" wp14:anchorId="4E2D6F47" wp14:editId="4012DF9E">
                  <wp:extent cx="3162300" cy="6858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62300" cy="685800"/>
                          </a:xfrm>
                          <a:prstGeom prst="rect">
                            <a:avLst/>
                          </a:prstGeom>
                        </pic:spPr>
                      </pic:pic>
                    </a:graphicData>
                  </a:graphic>
                </wp:inline>
              </w:drawing>
            </w:r>
          </w:p>
          <w:p w14:paraId="7B2DB37F" w14:textId="00561373" w:rsidR="007075EC" w:rsidRPr="00E43813" w:rsidRDefault="006B7789" w:rsidP="00451272">
            <w:pPr>
              <w:spacing w:line="276" w:lineRule="auto"/>
              <w:rPr>
                <w:rFonts w:ascii="Arial" w:hAnsi="Arial" w:cs="Arial"/>
                <w:rPrChange w:id="443" w:author="Sharpton, Thomas" w:date="2022-09-28T14:14:00Z">
                  <w:rPr/>
                </w:rPrChange>
              </w:rPr>
            </w:pPr>
            <w:r w:rsidRPr="00E43813">
              <w:rPr>
                <w:rFonts w:ascii="Arial" w:hAnsi="Arial" w:cs="Arial"/>
                <w:noProof/>
                <w:rPrChange w:id="444" w:author="Sharpton, Thomas" w:date="2022-09-28T14:14:00Z">
                  <w:rPr>
                    <w:noProof/>
                  </w:rPr>
                </w:rPrChange>
              </w:rPr>
              <w:drawing>
                <wp:inline distT="0" distB="0" distL="0" distR="0" wp14:anchorId="0134D43C" wp14:editId="62BEB0C7">
                  <wp:extent cx="1193800" cy="12192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93800" cy="1219200"/>
                          </a:xfrm>
                          <a:prstGeom prst="rect">
                            <a:avLst/>
                          </a:prstGeom>
                        </pic:spPr>
                      </pic:pic>
                    </a:graphicData>
                  </a:graphic>
                </wp:inline>
              </w:drawing>
            </w:r>
          </w:p>
        </w:tc>
        <w:tc>
          <w:tcPr>
            <w:tcW w:w="5395" w:type="dxa"/>
          </w:tcPr>
          <w:p w14:paraId="757E7A50" w14:textId="3D52601F" w:rsidR="004E7473" w:rsidRPr="00E43813" w:rsidRDefault="006B7789" w:rsidP="00451272">
            <w:pPr>
              <w:spacing w:line="276" w:lineRule="auto"/>
              <w:rPr>
                <w:rFonts w:ascii="Arial" w:hAnsi="Arial" w:cs="Arial"/>
                <w:rPrChange w:id="445" w:author="Sharpton, Thomas" w:date="2022-09-28T14:14:00Z">
                  <w:rPr/>
                </w:rPrChange>
              </w:rPr>
            </w:pPr>
            <w:r w:rsidRPr="00E43813">
              <w:rPr>
                <w:rFonts w:ascii="Arial" w:hAnsi="Arial" w:cs="Arial"/>
                <w:noProof/>
                <w:rPrChange w:id="446" w:author="Sharpton, Thomas" w:date="2022-09-28T14:14:00Z">
                  <w:rPr>
                    <w:noProof/>
                  </w:rPr>
                </w:rPrChange>
              </w:rPr>
              <w:drawing>
                <wp:inline distT="0" distB="0" distL="0" distR="0" wp14:anchorId="1C3E6925" wp14:editId="215468CA">
                  <wp:extent cx="3162300" cy="6858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62300" cy="685800"/>
                          </a:xfrm>
                          <a:prstGeom prst="rect">
                            <a:avLst/>
                          </a:prstGeom>
                        </pic:spPr>
                      </pic:pic>
                    </a:graphicData>
                  </a:graphic>
                </wp:inline>
              </w:drawing>
            </w:r>
          </w:p>
          <w:p w14:paraId="234C05AD" w14:textId="756CA616" w:rsidR="007075EC" w:rsidRPr="00E43813" w:rsidRDefault="006B7789" w:rsidP="00451272">
            <w:pPr>
              <w:spacing w:line="276" w:lineRule="auto"/>
              <w:rPr>
                <w:rFonts w:ascii="Arial" w:hAnsi="Arial" w:cs="Arial"/>
                <w:rPrChange w:id="447" w:author="Sharpton, Thomas" w:date="2022-09-28T14:14:00Z">
                  <w:rPr/>
                </w:rPrChange>
              </w:rPr>
            </w:pPr>
            <w:r w:rsidRPr="00E43813">
              <w:rPr>
                <w:rFonts w:ascii="Arial" w:hAnsi="Arial" w:cs="Arial"/>
                <w:noProof/>
                <w:rPrChange w:id="448" w:author="Sharpton, Thomas" w:date="2022-09-28T14:14:00Z">
                  <w:rPr>
                    <w:noProof/>
                  </w:rPr>
                </w:rPrChange>
              </w:rPr>
              <w:drawing>
                <wp:inline distT="0" distB="0" distL="0" distR="0" wp14:anchorId="642C9E63" wp14:editId="1EC53AAC">
                  <wp:extent cx="1193800" cy="12192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93800" cy="1219200"/>
                          </a:xfrm>
                          <a:prstGeom prst="rect">
                            <a:avLst/>
                          </a:prstGeom>
                        </pic:spPr>
                      </pic:pic>
                    </a:graphicData>
                  </a:graphic>
                </wp:inline>
              </w:drawing>
            </w:r>
          </w:p>
        </w:tc>
      </w:tr>
    </w:tbl>
    <w:p w14:paraId="26B86B08" w14:textId="05D4B241" w:rsidR="004E7473" w:rsidRPr="00E43813" w:rsidRDefault="004E7473" w:rsidP="00451272">
      <w:pPr>
        <w:spacing w:line="276" w:lineRule="auto"/>
        <w:rPr>
          <w:rFonts w:ascii="Arial" w:hAnsi="Arial" w:cs="Arial"/>
          <w:rPrChange w:id="449" w:author="Sharpton, Thomas" w:date="2022-09-28T14:14:00Z">
            <w:rPr/>
          </w:rPrChange>
        </w:rPr>
      </w:pPr>
    </w:p>
    <w:p w14:paraId="0CDE2333" w14:textId="3840386E" w:rsidR="00440E86" w:rsidRPr="00E43813" w:rsidRDefault="00440E86">
      <w:pPr>
        <w:rPr>
          <w:rFonts w:ascii="Arial" w:hAnsi="Arial" w:cs="Arial"/>
          <w:rPrChange w:id="450" w:author="Sharpton, Thomas" w:date="2022-09-28T14:14:00Z">
            <w:rPr/>
          </w:rPrChange>
        </w:rPr>
      </w:pPr>
      <w:r w:rsidRPr="00E43813">
        <w:rPr>
          <w:rFonts w:ascii="Arial" w:hAnsi="Arial" w:cs="Arial"/>
          <w:rPrChange w:id="451" w:author="Sharpton, Thomas" w:date="2022-09-28T14:14:00Z">
            <w:rPr/>
          </w:rPrChange>
        </w:rPr>
        <w:br w:type="page"/>
      </w:r>
    </w:p>
    <w:p w14:paraId="2548AB9E" w14:textId="53AB854F" w:rsidR="001535A3" w:rsidRPr="00E43813" w:rsidRDefault="00E55A63" w:rsidP="00451272">
      <w:pPr>
        <w:spacing w:line="276" w:lineRule="auto"/>
        <w:rPr>
          <w:rFonts w:ascii="Arial" w:hAnsi="Arial" w:cs="Arial"/>
          <w:b/>
          <w:bCs/>
          <w:sz w:val="28"/>
          <w:szCs w:val="28"/>
          <w:rPrChange w:id="452" w:author="Sharpton, Thomas" w:date="2022-09-28T14:14:00Z">
            <w:rPr>
              <w:b/>
              <w:bCs/>
              <w:sz w:val="28"/>
              <w:szCs w:val="28"/>
            </w:rPr>
          </w:rPrChange>
        </w:rPr>
      </w:pPr>
      <w:r w:rsidRPr="00E43813">
        <w:rPr>
          <w:rFonts w:ascii="Arial" w:hAnsi="Arial" w:cs="Arial"/>
          <w:b/>
          <w:bCs/>
          <w:sz w:val="28"/>
          <w:szCs w:val="28"/>
          <w:rPrChange w:id="453" w:author="Sharpton, Thomas" w:date="2022-09-28T14:14:00Z">
            <w:rPr>
              <w:b/>
              <w:bCs/>
              <w:sz w:val="28"/>
              <w:szCs w:val="28"/>
            </w:rPr>
          </w:rPrChange>
        </w:rPr>
        <w:lastRenderedPageBreak/>
        <w:t xml:space="preserve">2) </w:t>
      </w:r>
      <w:r w:rsidR="00440E86" w:rsidRPr="00E43813">
        <w:rPr>
          <w:rFonts w:ascii="Arial" w:hAnsi="Arial" w:cs="Arial"/>
          <w:b/>
          <w:bCs/>
          <w:sz w:val="28"/>
          <w:szCs w:val="28"/>
          <w:rPrChange w:id="454" w:author="Sharpton, Thomas" w:date="2022-09-28T14:14:00Z">
            <w:rPr>
              <w:b/>
              <w:bCs/>
              <w:sz w:val="28"/>
              <w:szCs w:val="28"/>
            </w:rPr>
          </w:rPrChange>
        </w:rPr>
        <w:t>Development</w:t>
      </w:r>
    </w:p>
    <w:p w14:paraId="4B746007" w14:textId="77777777" w:rsidR="007252C3" w:rsidRPr="00E43813" w:rsidRDefault="007252C3" w:rsidP="00451272">
      <w:pPr>
        <w:spacing w:line="276" w:lineRule="auto"/>
        <w:rPr>
          <w:rFonts w:ascii="Arial" w:hAnsi="Arial" w:cs="Arial"/>
          <w:rPrChange w:id="455" w:author="Sharpton, Thomas" w:date="2022-09-28T14:14:00Z">
            <w:rPr/>
          </w:rPrChange>
        </w:rPr>
      </w:pPr>
    </w:p>
    <w:p w14:paraId="77CF6131" w14:textId="53A3BC1C" w:rsidR="00440E86" w:rsidRPr="00E43813" w:rsidRDefault="00E55A63" w:rsidP="00451272">
      <w:pPr>
        <w:spacing w:line="276" w:lineRule="auto"/>
        <w:rPr>
          <w:rFonts w:ascii="Arial" w:hAnsi="Arial" w:cs="Arial"/>
          <w:b/>
          <w:bCs/>
          <w:rPrChange w:id="456" w:author="Sharpton, Thomas" w:date="2022-09-28T14:14:00Z">
            <w:rPr>
              <w:b/>
              <w:bCs/>
            </w:rPr>
          </w:rPrChange>
        </w:rPr>
      </w:pPr>
      <w:r w:rsidRPr="00E43813">
        <w:rPr>
          <w:rFonts w:ascii="Arial" w:hAnsi="Arial" w:cs="Arial"/>
          <w:b/>
          <w:bCs/>
          <w:rPrChange w:id="457" w:author="Sharpton, Thomas" w:date="2022-09-28T14:14:00Z">
            <w:rPr>
              <w:b/>
              <w:bCs/>
            </w:rPr>
          </w:rPrChange>
        </w:rPr>
        <w:t xml:space="preserve">2.1) </w:t>
      </w:r>
      <w:r w:rsidR="00440E86" w:rsidRPr="00E43813">
        <w:rPr>
          <w:rFonts w:ascii="Arial" w:hAnsi="Arial" w:cs="Arial"/>
          <w:b/>
          <w:bCs/>
          <w:rPrChange w:id="458" w:author="Sharpton, Thomas" w:date="2022-09-28T14:14:00Z">
            <w:rPr>
              <w:b/>
              <w:bCs/>
            </w:rPr>
          </w:rPrChange>
        </w:rPr>
        <w:t>Physiology</w:t>
      </w:r>
    </w:p>
    <w:p w14:paraId="4C72AC33" w14:textId="62A12FBB" w:rsidR="00440E86" w:rsidRPr="00E43813" w:rsidRDefault="00541196" w:rsidP="00451272">
      <w:pPr>
        <w:spacing w:line="276" w:lineRule="auto"/>
        <w:rPr>
          <w:rFonts w:ascii="Arial" w:hAnsi="Arial" w:cs="Arial"/>
          <w:rPrChange w:id="459" w:author="Sharpton, Thomas" w:date="2022-09-28T14:14:00Z">
            <w:rPr/>
          </w:rPrChange>
        </w:rPr>
      </w:pPr>
      <w:r w:rsidRPr="00E43813">
        <w:rPr>
          <w:rFonts w:ascii="Arial" w:hAnsi="Arial" w:cs="Arial"/>
          <w:rPrChange w:id="460" w:author="Sharpton, Thomas" w:date="2022-09-28T14:14:00Z">
            <w:rPr/>
          </w:rPrChange>
        </w:rPr>
        <w:t>2.1.1)</w:t>
      </w:r>
      <w:r w:rsidR="003A43FB" w:rsidRPr="00E43813">
        <w:rPr>
          <w:rFonts w:ascii="Arial" w:hAnsi="Arial" w:cs="Arial"/>
          <w:noProof/>
          <w:rPrChange w:id="461" w:author="Sharpton, Thomas" w:date="2022-09-28T14:14:00Z">
            <w:rPr>
              <w:noProof/>
            </w:rPr>
          </w:rPrChange>
        </w:rPr>
        <w:drawing>
          <wp:inline distT="0" distB="0" distL="0" distR="0" wp14:anchorId="596EB700" wp14:editId="076F67A6">
            <wp:extent cx="5067300" cy="1282700"/>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38"/>
                    <a:stretch>
                      <a:fillRect/>
                    </a:stretch>
                  </pic:blipFill>
                  <pic:spPr>
                    <a:xfrm>
                      <a:off x="0" y="0"/>
                      <a:ext cx="5067300" cy="1282700"/>
                    </a:xfrm>
                    <a:prstGeom prst="rect">
                      <a:avLst/>
                    </a:prstGeom>
                  </pic:spPr>
                </pic:pic>
              </a:graphicData>
            </a:graphic>
          </wp:inline>
        </w:drawing>
      </w:r>
    </w:p>
    <w:p w14:paraId="101E50E6" w14:textId="77777777" w:rsidR="00541196" w:rsidRPr="00E43813" w:rsidRDefault="00541196" w:rsidP="00451272">
      <w:pPr>
        <w:spacing w:line="276" w:lineRule="auto"/>
        <w:rPr>
          <w:rFonts w:ascii="Arial" w:hAnsi="Arial" w:cs="Arial"/>
          <w:rPrChange w:id="462" w:author="Sharpton, Thomas" w:date="2022-09-28T14:14:00Z">
            <w:rPr/>
          </w:rPrChange>
        </w:rPr>
      </w:pPr>
    </w:p>
    <w:p w14:paraId="4F970DF9" w14:textId="061B948C" w:rsidR="003A43FB" w:rsidRPr="00E43813" w:rsidRDefault="00E55A63" w:rsidP="00451272">
      <w:pPr>
        <w:spacing w:line="276" w:lineRule="auto"/>
        <w:rPr>
          <w:rFonts w:ascii="Arial" w:hAnsi="Arial" w:cs="Arial"/>
          <w:b/>
          <w:bCs/>
          <w:rPrChange w:id="463" w:author="Sharpton, Thomas" w:date="2022-09-28T14:14:00Z">
            <w:rPr>
              <w:b/>
              <w:bCs/>
            </w:rPr>
          </w:rPrChange>
        </w:rPr>
      </w:pPr>
      <w:r w:rsidRPr="00E43813">
        <w:rPr>
          <w:rFonts w:ascii="Arial" w:hAnsi="Arial" w:cs="Arial"/>
          <w:b/>
          <w:bCs/>
          <w:rPrChange w:id="464" w:author="Sharpton, Thomas" w:date="2022-09-28T14:14:00Z">
            <w:rPr>
              <w:b/>
              <w:bCs/>
            </w:rPr>
          </w:rPrChange>
        </w:rPr>
        <w:t xml:space="preserve">2.2) </w:t>
      </w:r>
      <w:r w:rsidR="003A43FB" w:rsidRPr="00E43813">
        <w:rPr>
          <w:rFonts w:ascii="Arial" w:hAnsi="Arial" w:cs="Arial"/>
          <w:b/>
          <w:bCs/>
          <w:rPrChange w:id="465" w:author="Sharpton, Thomas" w:date="2022-09-28T14:14:00Z">
            <w:rPr>
              <w:b/>
              <w:bCs/>
            </w:rPr>
          </w:rPrChange>
        </w:rPr>
        <w:t xml:space="preserve">Physiology ~ </w:t>
      </w:r>
      <w:r w:rsidR="006C7931" w:rsidRPr="00E43813">
        <w:rPr>
          <w:rFonts w:ascii="Arial" w:hAnsi="Arial" w:cs="Arial"/>
          <w:b/>
          <w:bCs/>
          <w:rPrChange w:id="466" w:author="Sharpton, Thomas" w:date="2022-09-28T14:14:00Z">
            <w:rPr>
              <w:b/>
              <w:bCs/>
            </w:rPr>
          </w:rPrChange>
        </w:rPr>
        <w:t>Microbiome</w:t>
      </w:r>
    </w:p>
    <w:p w14:paraId="0C362CBF" w14:textId="77777777" w:rsidR="004C0565" w:rsidRPr="00E43813" w:rsidRDefault="004C0565" w:rsidP="00451272">
      <w:pPr>
        <w:spacing w:line="276" w:lineRule="auto"/>
        <w:rPr>
          <w:rFonts w:ascii="Arial" w:hAnsi="Arial" w:cs="Arial"/>
          <w:rPrChange w:id="467" w:author="Sharpton, Thomas" w:date="2022-09-28T14:14:00Z">
            <w:rPr/>
          </w:rPrChange>
        </w:rPr>
      </w:pPr>
    </w:p>
    <w:p w14:paraId="020E4927" w14:textId="2F6D95A2" w:rsidR="00A25640" w:rsidRPr="00E43813" w:rsidRDefault="00CF1066" w:rsidP="00451272">
      <w:pPr>
        <w:spacing w:line="276" w:lineRule="auto"/>
        <w:rPr>
          <w:rFonts w:ascii="Arial" w:hAnsi="Arial" w:cs="Arial"/>
          <w:noProof/>
          <w:rPrChange w:id="468" w:author="Sharpton, Thomas" w:date="2022-09-28T14:14:00Z">
            <w:rPr>
              <w:noProof/>
            </w:rPr>
          </w:rPrChange>
        </w:rPr>
      </w:pPr>
      <w:r w:rsidRPr="00E43813">
        <w:rPr>
          <w:rFonts w:ascii="Arial" w:hAnsi="Arial" w:cs="Arial"/>
          <w:rPrChange w:id="469" w:author="Sharpton, Thomas" w:date="2022-09-28T14:14:00Z">
            <w:rPr/>
          </w:rPrChange>
        </w:rPr>
        <w:t>2.2.</w:t>
      </w:r>
      <w:r w:rsidR="006C7931" w:rsidRPr="00E43813">
        <w:rPr>
          <w:rFonts w:ascii="Arial" w:hAnsi="Arial" w:cs="Arial"/>
          <w:rPrChange w:id="470" w:author="Sharpton, Thomas" w:date="2022-09-28T14:14:00Z">
            <w:rPr/>
          </w:rPrChange>
        </w:rPr>
        <w:t>1</w:t>
      </w:r>
      <w:r w:rsidRPr="00E43813">
        <w:rPr>
          <w:rFonts w:ascii="Arial" w:hAnsi="Arial" w:cs="Arial"/>
          <w:rPrChange w:id="471" w:author="Sharpton, Thomas" w:date="2022-09-28T14:14:00Z">
            <w:rPr/>
          </w:rPrChange>
        </w:rPr>
        <w:t>)</w:t>
      </w:r>
      <w:r w:rsidR="00987AE4" w:rsidRPr="00E43813">
        <w:rPr>
          <w:rFonts w:ascii="Arial" w:hAnsi="Arial" w:cs="Arial"/>
          <w:noProof/>
          <w:rPrChange w:id="472" w:author="Sharpton, Thomas" w:date="2022-09-28T14:14:00Z">
            <w:rPr>
              <w:noProof/>
            </w:rPr>
          </w:rPrChange>
        </w:rPr>
        <w:t xml:space="preserve"> </w:t>
      </w:r>
      <w:r w:rsidR="00A12128" w:rsidRPr="00E43813">
        <w:rPr>
          <w:rFonts w:ascii="Arial" w:hAnsi="Arial" w:cs="Arial"/>
          <w:noProof/>
          <w:rPrChange w:id="473" w:author="Sharpton, Thomas" w:date="2022-09-28T14:14:00Z">
            <w:rPr>
              <w:noProof/>
            </w:rPr>
          </w:rPrChange>
        </w:rPr>
        <w:drawing>
          <wp:inline distT="0" distB="0" distL="0" distR="0" wp14:anchorId="4C657430" wp14:editId="6B2745FA">
            <wp:extent cx="4216400" cy="1257300"/>
            <wp:effectExtent l="0" t="0" r="0" b="0"/>
            <wp:docPr id="178" name="Picture 1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able&#10;&#10;Description automatically generated"/>
                    <pic:cNvPicPr/>
                  </pic:nvPicPr>
                  <pic:blipFill>
                    <a:blip r:embed="rId39"/>
                    <a:stretch>
                      <a:fillRect/>
                    </a:stretch>
                  </pic:blipFill>
                  <pic:spPr>
                    <a:xfrm>
                      <a:off x="0" y="0"/>
                      <a:ext cx="4216400" cy="1257300"/>
                    </a:xfrm>
                    <a:prstGeom prst="rect">
                      <a:avLst/>
                    </a:prstGeom>
                  </pic:spPr>
                </pic:pic>
              </a:graphicData>
            </a:graphic>
          </wp:inline>
        </w:drawing>
      </w:r>
    </w:p>
    <w:p w14:paraId="0B0973ED" w14:textId="04B0F92F" w:rsidR="006C7931" w:rsidRPr="00E43813" w:rsidRDefault="006C7931" w:rsidP="00451272">
      <w:pPr>
        <w:spacing w:line="276" w:lineRule="auto"/>
        <w:rPr>
          <w:rFonts w:ascii="Arial" w:hAnsi="Arial" w:cs="Arial"/>
          <w:noProof/>
          <w:rPrChange w:id="474" w:author="Sharpton, Thomas" w:date="2022-09-28T14:14:00Z">
            <w:rPr>
              <w:noProof/>
            </w:rPr>
          </w:rPrChange>
        </w:rPr>
      </w:pPr>
    </w:p>
    <w:p w14:paraId="14542863" w14:textId="09C8C45C" w:rsidR="006C7931" w:rsidRPr="00E43813" w:rsidRDefault="006C7931" w:rsidP="00451272">
      <w:pPr>
        <w:spacing w:line="276" w:lineRule="auto"/>
        <w:rPr>
          <w:rFonts w:ascii="Arial" w:hAnsi="Arial" w:cs="Arial"/>
          <w:rPrChange w:id="475" w:author="Sharpton, Thomas" w:date="2022-09-28T14:14:00Z">
            <w:rPr/>
          </w:rPrChange>
        </w:rPr>
      </w:pPr>
      <w:r w:rsidRPr="00E43813">
        <w:rPr>
          <w:rFonts w:ascii="Arial" w:hAnsi="Arial" w:cs="Arial"/>
          <w:noProof/>
          <w:rPrChange w:id="476" w:author="Sharpton, Thomas" w:date="2022-09-28T14:14:00Z">
            <w:rPr>
              <w:noProof/>
            </w:rPr>
          </w:rPrChange>
        </w:rPr>
        <w:t xml:space="preserve">2.2.2) </w:t>
      </w:r>
      <w:r w:rsidRPr="00E43813">
        <w:rPr>
          <w:rFonts w:ascii="Arial" w:hAnsi="Arial" w:cs="Arial"/>
          <w:noProof/>
          <w:rPrChange w:id="477" w:author="Sharpton, Thomas" w:date="2022-09-28T14:14:00Z">
            <w:rPr>
              <w:noProof/>
            </w:rPr>
          </w:rPrChange>
        </w:rPr>
        <w:drawing>
          <wp:inline distT="0" distB="0" distL="0" distR="0" wp14:anchorId="7621B398" wp14:editId="05F3B493">
            <wp:extent cx="4584700" cy="2984500"/>
            <wp:effectExtent l="0" t="0" r="0" b="0"/>
            <wp:docPr id="179" name="Picture 1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able&#10;&#10;Description automatically generated"/>
                    <pic:cNvPicPr/>
                  </pic:nvPicPr>
                  <pic:blipFill>
                    <a:blip r:embed="rId40"/>
                    <a:stretch>
                      <a:fillRect/>
                    </a:stretch>
                  </pic:blipFill>
                  <pic:spPr>
                    <a:xfrm>
                      <a:off x="0" y="0"/>
                      <a:ext cx="4584700" cy="2984500"/>
                    </a:xfrm>
                    <a:prstGeom prst="rect">
                      <a:avLst/>
                    </a:prstGeom>
                  </pic:spPr>
                </pic:pic>
              </a:graphicData>
            </a:graphic>
          </wp:inline>
        </w:drawing>
      </w:r>
    </w:p>
    <w:p w14:paraId="1BACDC82" w14:textId="77777777" w:rsidR="004B7046" w:rsidRPr="00E43813" w:rsidRDefault="004B7046" w:rsidP="00451272">
      <w:pPr>
        <w:spacing w:line="276" w:lineRule="auto"/>
        <w:rPr>
          <w:rFonts w:ascii="Arial" w:hAnsi="Arial" w:cs="Arial"/>
          <w:rPrChange w:id="478" w:author="Sharpton, Thomas" w:date="2022-09-28T14:14:00Z">
            <w:rPr/>
          </w:rPrChange>
        </w:rPr>
      </w:pPr>
    </w:p>
    <w:p w14:paraId="017080DD" w14:textId="08401B92" w:rsidR="00440E86" w:rsidRPr="00E43813" w:rsidRDefault="00E55A63" w:rsidP="00451272">
      <w:pPr>
        <w:spacing w:line="276" w:lineRule="auto"/>
        <w:rPr>
          <w:rFonts w:ascii="Arial" w:hAnsi="Arial" w:cs="Arial"/>
          <w:b/>
          <w:bCs/>
          <w:rPrChange w:id="479" w:author="Sharpton, Thomas" w:date="2022-09-28T14:14:00Z">
            <w:rPr>
              <w:b/>
              <w:bCs/>
            </w:rPr>
          </w:rPrChange>
        </w:rPr>
      </w:pPr>
      <w:r w:rsidRPr="00E43813">
        <w:rPr>
          <w:rFonts w:ascii="Arial" w:hAnsi="Arial" w:cs="Arial"/>
          <w:b/>
          <w:bCs/>
          <w:rPrChange w:id="480" w:author="Sharpton, Thomas" w:date="2022-09-28T14:14:00Z">
            <w:rPr>
              <w:b/>
              <w:bCs/>
            </w:rPr>
          </w:rPrChange>
        </w:rPr>
        <w:t xml:space="preserve">2.3) </w:t>
      </w:r>
      <w:r w:rsidR="00440E86" w:rsidRPr="00E43813">
        <w:rPr>
          <w:rFonts w:ascii="Arial" w:hAnsi="Arial" w:cs="Arial"/>
          <w:b/>
          <w:bCs/>
          <w:rPrChange w:id="481" w:author="Sharpton, Thomas" w:date="2022-09-28T14:14:00Z">
            <w:rPr>
              <w:b/>
              <w:bCs/>
            </w:rPr>
          </w:rPrChange>
        </w:rPr>
        <w:t>Alpha Diversity</w:t>
      </w:r>
    </w:p>
    <w:p w14:paraId="1E6E74D3" w14:textId="0E8492C1" w:rsidR="00604B0C" w:rsidRPr="00E43813" w:rsidRDefault="00604B0C" w:rsidP="00451272">
      <w:pPr>
        <w:spacing w:line="276" w:lineRule="auto"/>
        <w:rPr>
          <w:rFonts w:ascii="Arial" w:hAnsi="Arial" w:cs="Arial"/>
          <w:rPrChange w:id="482" w:author="Sharpton, Thomas" w:date="2022-09-28T14:14:00Z">
            <w:rPr/>
          </w:rPrChange>
        </w:rPr>
      </w:pPr>
    </w:p>
    <w:p w14:paraId="0EFEB043" w14:textId="5BBCAC04" w:rsidR="00604B0C" w:rsidRPr="00E43813" w:rsidRDefault="00604B0C" w:rsidP="00451272">
      <w:pPr>
        <w:spacing w:line="276" w:lineRule="auto"/>
        <w:rPr>
          <w:rFonts w:ascii="Arial" w:hAnsi="Arial" w:cs="Arial"/>
          <w:rPrChange w:id="483" w:author="Sharpton, Thomas" w:date="2022-09-28T14:14:00Z">
            <w:rPr/>
          </w:rPrChange>
        </w:rPr>
      </w:pPr>
    </w:p>
    <w:p w14:paraId="701FFFB3" w14:textId="71BAB24F" w:rsidR="00604B0C" w:rsidRPr="00E43813" w:rsidRDefault="00604B0C" w:rsidP="00451272">
      <w:pPr>
        <w:spacing w:line="276" w:lineRule="auto"/>
        <w:rPr>
          <w:rFonts w:ascii="Arial" w:hAnsi="Arial" w:cs="Arial"/>
          <w:rPrChange w:id="484" w:author="Sharpton, Thomas" w:date="2022-09-28T14:14:00Z">
            <w:rPr/>
          </w:rPrChange>
        </w:rPr>
      </w:pPr>
      <w:r w:rsidRPr="00E43813">
        <w:rPr>
          <w:rFonts w:ascii="Arial" w:hAnsi="Arial" w:cs="Arial"/>
          <w:rPrChange w:id="485" w:author="Sharpton, Thomas" w:date="2022-09-28T14:14:00Z">
            <w:rPr/>
          </w:rPrChange>
        </w:rPr>
        <w:t xml:space="preserve">2.3.1) </w:t>
      </w:r>
      <w:r w:rsidRPr="00E43813">
        <w:rPr>
          <w:rFonts w:ascii="Arial" w:hAnsi="Arial" w:cs="Arial"/>
          <w:b/>
          <w:bCs/>
          <w:rPrChange w:id="486" w:author="Sharpton, Thomas" w:date="2022-09-28T14:14:00Z">
            <w:rPr>
              <w:b/>
              <w:bCs/>
            </w:rPr>
          </w:rPrChange>
        </w:rPr>
        <w:t>Time</w:t>
      </w:r>
    </w:p>
    <w:p w14:paraId="244299F6" w14:textId="3B49B8FB" w:rsidR="009D452D" w:rsidRPr="00E43813" w:rsidRDefault="00B00468" w:rsidP="00D210B0">
      <w:pPr>
        <w:spacing w:line="276" w:lineRule="auto"/>
        <w:rPr>
          <w:rFonts w:ascii="Arial" w:hAnsi="Arial" w:cs="Arial"/>
          <w:rPrChange w:id="487" w:author="Sharpton, Thomas" w:date="2022-09-28T14:14:00Z">
            <w:rPr/>
          </w:rPrChange>
        </w:rPr>
      </w:pPr>
      <w:r w:rsidRPr="00E43813">
        <w:rPr>
          <w:rFonts w:ascii="Arial" w:hAnsi="Arial" w:cs="Arial"/>
          <w:rPrChange w:id="488" w:author="Sharpton, Thomas" w:date="2022-09-28T14:14:00Z">
            <w:rPr/>
          </w:rPrChange>
        </w:rPr>
        <w:lastRenderedPageBreak/>
        <w:t>2.3.1</w:t>
      </w:r>
      <w:r w:rsidR="00604B0C" w:rsidRPr="00E43813">
        <w:rPr>
          <w:rFonts w:ascii="Arial" w:hAnsi="Arial" w:cs="Arial"/>
          <w:rPrChange w:id="489" w:author="Sharpton, Thomas" w:date="2022-09-28T14:14:00Z">
            <w:rPr/>
          </w:rPrChange>
        </w:rPr>
        <w:t>.1</w:t>
      </w:r>
      <w:r w:rsidRPr="00E43813">
        <w:rPr>
          <w:rFonts w:ascii="Arial" w:hAnsi="Arial" w:cs="Arial"/>
          <w:rPrChange w:id="490" w:author="Sharpton, Thomas" w:date="2022-09-28T14:14:00Z">
            <w:rPr/>
          </w:rPrChange>
        </w:rPr>
        <w:t>)</w:t>
      </w:r>
      <w:r w:rsidR="00D210B0" w:rsidRPr="00E43813">
        <w:rPr>
          <w:rFonts w:ascii="Arial" w:hAnsi="Arial" w:cs="Arial"/>
          <w:noProof/>
          <w:rPrChange w:id="491" w:author="Sharpton, Thomas" w:date="2022-09-28T14:14:00Z">
            <w:rPr>
              <w:noProof/>
            </w:rPr>
          </w:rPrChange>
        </w:rPr>
        <w:t xml:space="preserve"> </w:t>
      </w:r>
      <w:r w:rsidR="00475E33" w:rsidRPr="00E43813">
        <w:rPr>
          <w:rFonts w:ascii="Arial" w:hAnsi="Arial" w:cs="Arial"/>
          <w:noProof/>
          <w:rPrChange w:id="492" w:author="Sharpton, Thomas" w:date="2022-09-28T14:14:00Z">
            <w:rPr>
              <w:noProof/>
            </w:rPr>
          </w:rPrChange>
        </w:rPr>
        <w:drawing>
          <wp:inline distT="0" distB="0" distL="0" distR="0" wp14:anchorId="164A4D14" wp14:editId="3B7BAE37">
            <wp:extent cx="3822700" cy="1854200"/>
            <wp:effectExtent l="0" t="0" r="0" b="0"/>
            <wp:docPr id="167" name="Picture 1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able&#10;&#10;Description automatically generated"/>
                    <pic:cNvPicPr/>
                  </pic:nvPicPr>
                  <pic:blipFill>
                    <a:blip r:embed="rId41"/>
                    <a:stretch>
                      <a:fillRect/>
                    </a:stretch>
                  </pic:blipFill>
                  <pic:spPr>
                    <a:xfrm>
                      <a:off x="0" y="0"/>
                      <a:ext cx="3822700" cy="1854200"/>
                    </a:xfrm>
                    <a:prstGeom prst="rect">
                      <a:avLst/>
                    </a:prstGeom>
                  </pic:spPr>
                </pic:pic>
              </a:graphicData>
            </a:graphic>
          </wp:inline>
        </w:drawing>
      </w:r>
      <w:r w:rsidR="00D210B0" w:rsidRPr="00E43813">
        <w:rPr>
          <w:rFonts w:ascii="Arial" w:hAnsi="Arial" w:cs="Arial"/>
          <w:rPrChange w:id="493" w:author="Sharpton, Thomas" w:date="2022-09-28T14:14:00Z">
            <w:rPr/>
          </w:rPrChange>
        </w:rPr>
        <w:t xml:space="preserve"> </w:t>
      </w:r>
    </w:p>
    <w:p w14:paraId="7603AE40" w14:textId="49C9E588" w:rsidR="00D210B0" w:rsidRPr="00E43813" w:rsidRDefault="00D210B0" w:rsidP="00D210B0">
      <w:pPr>
        <w:spacing w:line="276" w:lineRule="auto"/>
        <w:rPr>
          <w:rFonts w:ascii="Arial" w:hAnsi="Arial" w:cs="Arial"/>
          <w:rPrChange w:id="494" w:author="Sharpton, Thomas" w:date="2022-09-28T14:14:00Z">
            <w:rPr/>
          </w:rPrChange>
        </w:rPr>
      </w:pPr>
    </w:p>
    <w:p w14:paraId="61777AEE" w14:textId="2DD78B4B" w:rsidR="00D210B0" w:rsidRPr="00E43813" w:rsidRDefault="00D210B0" w:rsidP="00D210B0">
      <w:pPr>
        <w:spacing w:line="276" w:lineRule="auto"/>
        <w:rPr>
          <w:rFonts w:ascii="Arial" w:hAnsi="Arial" w:cs="Arial"/>
          <w:rPrChange w:id="495" w:author="Sharpton, Thomas" w:date="2022-09-28T14:14:00Z">
            <w:rPr/>
          </w:rPrChange>
        </w:rPr>
      </w:pPr>
      <w:r w:rsidRPr="00E43813">
        <w:rPr>
          <w:rFonts w:ascii="Arial" w:hAnsi="Arial" w:cs="Arial"/>
          <w:rPrChange w:id="496" w:author="Sharpton, Thomas" w:date="2022-09-28T14:14:00Z">
            <w:rPr/>
          </w:rPrChange>
        </w:rPr>
        <w:t>2.3.</w:t>
      </w:r>
      <w:r w:rsidR="00604B0C" w:rsidRPr="00E43813">
        <w:rPr>
          <w:rFonts w:ascii="Arial" w:hAnsi="Arial" w:cs="Arial"/>
          <w:rPrChange w:id="497" w:author="Sharpton, Thomas" w:date="2022-09-28T14:14:00Z">
            <w:rPr/>
          </w:rPrChange>
        </w:rPr>
        <w:t>1.</w:t>
      </w:r>
      <w:r w:rsidRPr="00E43813">
        <w:rPr>
          <w:rFonts w:ascii="Arial" w:hAnsi="Arial" w:cs="Arial"/>
          <w:rPrChange w:id="498" w:author="Sharpton, Thomas" w:date="2022-09-28T14:14:00Z">
            <w:rPr/>
          </w:rPrChange>
        </w:rPr>
        <w:t xml:space="preserve">2) </w:t>
      </w:r>
      <w:r w:rsidR="00475E33" w:rsidRPr="00E43813">
        <w:rPr>
          <w:rFonts w:ascii="Arial" w:hAnsi="Arial" w:cs="Arial"/>
          <w:noProof/>
          <w:rPrChange w:id="499" w:author="Sharpton, Thomas" w:date="2022-09-28T14:14:00Z">
            <w:rPr>
              <w:noProof/>
            </w:rPr>
          </w:rPrChange>
        </w:rPr>
        <w:drawing>
          <wp:inline distT="0" distB="0" distL="0" distR="0" wp14:anchorId="41079303" wp14:editId="5A9FC0F7">
            <wp:extent cx="2895600" cy="1257300"/>
            <wp:effectExtent l="0" t="0" r="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able&#10;&#10;Description automatically generated"/>
                    <pic:cNvPicPr/>
                  </pic:nvPicPr>
                  <pic:blipFill>
                    <a:blip r:embed="rId42"/>
                    <a:stretch>
                      <a:fillRect/>
                    </a:stretch>
                  </pic:blipFill>
                  <pic:spPr>
                    <a:xfrm>
                      <a:off x="0" y="0"/>
                      <a:ext cx="2895600" cy="1257300"/>
                    </a:xfrm>
                    <a:prstGeom prst="rect">
                      <a:avLst/>
                    </a:prstGeom>
                  </pic:spPr>
                </pic:pic>
              </a:graphicData>
            </a:graphic>
          </wp:inline>
        </w:drawing>
      </w:r>
    </w:p>
    <w:p w14:paraId="220F240D" w14:textId="77777777" w:rsidR="00D210B0" w:rsidRPr="00E43813" w:rsidRDefault="00D210B0" w:rsidP="00D210B0">
      <w:pPr>
        <w:spacing w:line="276" w:lineRule="auto"/>
        <w:rPr>
          <w:rFonts w:ascii="Arial" w:hAnsi="Arial" w:cs="Arial"/>
          <w:rPrChange w:id="500" w:author="Sharpton, Thomas" w:date="2022-09-28T14:14:00Z">
            <w:rPr/>
          </w:rPrChange>
        </w:rPr>
      </w:pPr>
    </w:p>
    <w:p w14:paraId="5CCC83FA" w14:textId="15AD7446" w:rsidR="00D210B0" w:rsidRPr="00E43813" w:rsidRDefault="00D61849" w:rsidP="00D210B0">
      <w:pPr>
        <w:spacing w:line="276" w:lineRule="auto"/>
        <w:rPr>
          <w:rFonts w:ascii="Arial" w:hAnsi="Arial" w:cs="Arial"/>
          <w:rPrChange w:id="501" w:author="Sharpton, Thomas" w:date="2022-09-28T14:14:00Z">
            <w:rPr/>
          </w:rPrChange>
        </w:rPr>
      </w:pPr>
      <w:r w:rsidRPr="00E43813">
        <w:rPr>
          <w:rFonts w:ascii="Arial" w:hAnsi="Arial" w:cs="Arial"/>
          <w:rPrChange w:id="502" w:author="Sharpton, Thomas" w:date="2022-09-28T14:14:00Z">
            <w:rPr/>
          </w:rPrChange>
        </w:rPr>
        <w:t>2</w:t>
      </w:r>
      <w:r w:rsidR="00D210B0" w:rsidRPr="00E43813">
        <w:rPr>
          <w:rFonts w:ascii="Arial" w:hAnsi="Arial" w:cs="Arial"/>
          <w:rPrChange w:id="503" w:author="Sharpton, Thomas" w:date="2022-09-28T14:14:00Z">
            <w:rPr/>
          </w:rPrChange>
        </w:rPr>
        <w:t>.2.</w:t>
      </w:r>
      <w:r w:rsidR="00604B0C" w:rsidRPr="00E43813">
        <w:rPr>
          <w:rFonts w:ascii="Arial" w:hAnsi="Arial" w:cs="Arial"/>
          <w:rPrChange w:id="504" w:author="Sharpton, Thomas" w:date="2022-09-28T14:14:00Z">
            <w:rPr/>
          </w:rPrChange>
        </w:rPr>
        <w:t>1.</w:t>
      </w:r>
      <w:r w:rsidR="00D210B0" w:rsidRPr="00E43813">
        <w:rPr>
          <w:rFonts w:ascii="Arial" w:hAnsi="Arial" w:cs="Arial"/>
          <w:rPrChange w:id="505" w:author="Sharpton, Thomas" w:date="2022-09-28T14:14:00Z">
            <w:rPr/>
          </w:rPrChange>
        </w:rPr>
        <w:t xml:space="preserve">3) </w:t>
      </w:r>
      <w:r w:rsidR="00681D19" w:rsidRPr="00E43813">
        <w:rPr>
          <w:rFonts w:ascii="Arial" w:hAnsi="Arial" w:cs="Arial"/>
          <w:noProof/>
          <w:rPrChange w:id="506" w:author="Sharpton, Thomas" w:date="2022-09-28T14:14:00Z">
            <w:rPr>
              <w:noProof/>
            </w:rPr>
          </w:rPrChange>
        </w:rPr>
        <w:drawing>
          <wp:inline distT="0" distB="0" distL="0" distR="0" wp14:anchorId="33AC7C03" wp14:editId="7B1E4F69">
            <wp:extent cx="5041900" cy="1206500"/>
            <wp:effectExtent l="0" t="0" r="0" b="0"/>
            <wp:docPr id="174" name="Picture 1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able&#10;&#10;Description automatically generated"/>
                    <pic:cNvPicPr/>
                  </pic:nvPicPr>
                  <pic:blipFill>
                    <a:blip r:embed="rId43"/>
                    <a:stretch>
                      <a:fillRect/>
                    </a:stretch>
                  </pic:blipFill>
                  <pic:spPr>
                    <a:xfrm>
                      <a:off x="0" y="0"/>
                      <a:ext cx="5041900" cy="1206500"/>
                    </a:xfrm>
                    <a:prstGeom prst="rect">
                      <a:avLst/>
                    </a:prstGeom>
                  </pic:spPr>
                </pic:pic>
              </a:graphicData>
            </a:graphic>
          </wp:inline>
        </w:drawing>
      </w:r>
    </w:p>
    <w:p w14:paraId="11C05382" w14:textId="49CBE0BF" w:rsidR="009D452D" w:rsidRPr="00E43813" w:rsidRDefault="009D452D" w:rsidP="00451272">
      <w:pPr>
        <w:spacing w:line="276" w:lineRule="auto"/>
        <w:rPr>
          <w:rFonts w:ascii="Arial" w:hAnsi="Arial" w:cs="Arial"/>
          <w:rPrChange w:id="507" w:author="Sharpton, Thomas" w:date="2022-09-28T14:14:00Z">
            <w:rPr/>
          </w:rPrChange>
        </w:rPr>
      </w:pPr>
    </w:p>
    <w:p w14:paraId="2D79D555" w14:textId="6FC2F338" w:rsidR="00376B30" w:rsidRPr="00E43813" w:rsidRDefault="00D61849" w:rsidP="00451272">
      <w:pPr>
        <w:spacing w:line="276" w:lineRule="auto"/>
        <w:rPr>
          <w:rFonts w:ascii="Arial" w:hAnsi="Arial" w:cs="Arial"/>
          <w:rPrChange w:id="508" w:author="Sharpton, Thomas" w:date="2022-09-28T14:14:00Z">
            <w:rPr/>
          </w:rPrChange>
        </w:rPr>
      </w:pPr>
      <w:r w:rsidRPr="00E43813">
        <w:rPr>
          <w:rFonts w:ascii="Arial" w:hAnsi="Arial" w:cs="Arial"/>
          <w:rPrChange w:id="509" w:author="Sharpton, Thomas" w:date="2022-09-28T14:14:00Z">
            <w:rPr/>
          </w:rPrChange>
        </w:rPr>
        <w:t>2</w:t>
      </w:r>
      <w:r w:rsidR="00376B30" w:rsidRPr="00E43813">
        <w:rPr>
          <w:rFonts w:ascii="Arial" w:hAnsi="Arial" w:cs="Arial"/>
          <w:rPrChange w:id="510" w:author="Sharpton, Thomas" w:date="2022-09-28T14:14:00Z">
            <w:rPr/>
          </w:rPrChange>
        </w:rPr>
        <w:t xml:space="preserve">.2.2) </w:t>
      </w:r>
      <w:r w:rsidR="00376B30" w:rsidRPr="00E43813">
        <w:rPr>
          <w:rFonts w:ascii="Arial" w:hAnsi="Arial" w:cs="Arial"/>
          <w:b/>
          <w:bCs/>
          <w:rPrChange w:id="511" w:author="Sharpton, Thomas" w:date="2022-09-28T14:14:00Z">
            <w:rPr>
              <w:b/>
              <w:bCs/>
            </w:rPr>
          </w:rPrChange>
        </w:rPr>
        <w:t>Time:Diet</w:t>
      </w:r>
    </w:p>
    <w:p w14:paraId="7DB2A75F" w14:textId="623E23E3" w:rsidR="00376B30" w:rsidRPr="00E43813" w:rsidRDefault="00376B30" w:rsidP="00451272">
      <w:pPr>
        <w:spacing w:line="276" w:lineRule="auto"/>
        <w:rPr>
          <w:rFonts w:ascii="Arial" w:hAnsi="Arial" w:cs="Arial"/>
          <w:rPrChange w:id="512" w:author="Sharpton, Thomas" w:date="2022-09-28T14:14:00Z">
            <w:rPr/>
          </w:rPrChange>
        </w:rPr>
      </w:pPr>
    </w:p>
    <w:p w14:paraId="04F39DA0" w14:textId="6CB0DD08" w:rsidR="00376B30" w:rsidRPr="00E43813" w:rsidRDefault="00B11191" w:rsidP="00451272">
      <w:pPr>
        <w:spacing w:line="276" w:lineRule="auto"/>
        <w:rPr>
          <w:rFonts w:ascii="Arial" w:hAnsi="Arial" w:cs="Arial"/>
          <w:rPrChange w:id="513" w:author="Sharpton, Thomas" w:date="2022-09-28T14:14:00Z">
            <w:rPr/>
          </w:rPrChange>
        </w:rPr>
      </w:pPr>
      <w:r w:rsidRPr="00E43813">
        <w:rPr>
          <w:rFonts w:ascii="Arial" w:hAnsi="Arial" w:cs="Arial"/>
          <w:rPrChange w:id="514" w:author="Sharpton, Thomas" w:date="2022-09-28T14:14:00Z">
            <w:rPr/>
          </w:rPrChange>
        </w:rPr>
        <w:lastRenderedPageBreak/>
        <w:t>2</w:t>
      </w:r>
      <w:r w:rsidR="00376B30" w:rsidRPr="00E43813">
        <w:rPr>
          <w:rFonts w:ascii="Arial" w:hAnsi="Arial" w:cs="Arial"/>
          <w:rPrChange w:id="515" w:author="Sharpton, Thomas" w:date="2022-09-28T14:14:00Z">
            <w:rPr/>
          </w:rPrChange>
        </w:rPr>
        <w:t>.2.2.1)</w:t>
      </w:r>
      <w:r w:rsidR="000F0972" w:rsidRPr="00E43813">
        <w:rPr>
          <w:rFonts w:ascii="Arial" w:hAnsi="Arial" w:cs="Arial"/>
          <w:noProof/>
          <w:rPrChange w:id="516" w:author="Sharpton, Thomas" w:date="2022-09-28T14:14:00Z">
            <w:rPr>
              <w:noProof/>
            </w:rPr>
          </w:rPrChange>
        </w:rPr>
        <w:t xml:space="preserve"> </w:t>
      </w:r>
      <w:r w:rsidR="00475E33" w:rsidRPr="00E43813">
        <w:rPr>
          <w:rFonts w:ascii="Arial" w:hAnsi="Arial" w:cs="Arial"/>
          <w:noProof/>
          <w:rPrChange w:id="517" w:author="Sharpton, Thomas" w:date="2022-09-28T14:14:00Z">
            <w:rPr>
              <w:noProof/>
            </w:rPr>
          </w:rPrChange>
        </w:rPr>
        <w:drawing>
          <wp:inline distT="0" distB="0" distL="0" distR="0" wp14:anchorId="7A9DE31E" wp14:editId="161EE8EB">
            <wp:extent cx="4216400" cy="4013200"/>
            <wp:effectExtent l="0" t="0" r="0" b="0"/>
            <wp:docPr id="165" name="Picture 1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able&#10;&#10;Description automatically generated"/>
                    <pic:cNvPicPr/>
                  </pic:nvPicPr>
                  <pic:blipFill>
                    <a:blip r:embed="rId44"/>
                    <a:stretch>
                      <a:fillRect/>
                    </a:stretch>
                  </pic:blipFill>
                  <pic:spPr>
                    <a:xfrm>
                      <a:off x="0" y="0"/>
                      <a:ext cx="4216400" cy="4013200"/>
                    </a:xfrm>
                    <a:prstGeom prst="rect">
                      <a:avLst/>
                    </a:prstGeom>
                  </pic:spPr>
                </pic:pic>
              </a:graphicData>
            </a:graphic>
          </wp:inline>
        </w:drawing>
      </w:r>
    </w:p>
    <w:p w14:paraId="7CADDB19" w14:textId="34BB53E8" w:rsidR="00376B30" w:rsidRPr="00E43813" w:rsidRDefault="00376B30" w:rsidP="00451272">
      <w:pPr>
        <w:spacing w:line="276" w:lineRule="auto"/>
        <w:rPr>
          <w:rFonts w:ascii="Arial" w:hAnsi="Arial" w:cs="Arial"/>
          <w:rPrChange w:id="518" w:author="Sharpton, Thomas" w:date="2022-09-28T14:14:00Z">
            <w:rPr/>
          </w:rPrChange>
        </w:rPr>
      </w:pPr>
    </w:p>
    <w:p w14:paraId="118EAEA5" w14:textId="02904578" w:rsidR="00376B30" w:rsidRPr="00E43813" w:rsidRDefault="00D61849" w:rsidP="00451272">
      <w:pPr>
        <w:spacing w:line="276" w:lineRule="auto"/>
        <w:rPr>
          <w:rFonts w:ascii="Arial" w:hAnsi="Arial" w:cs="Arial"/>
          <w:rPrChange w:id="519" w:author="Sharpton, Thomas" w:date="2022-09-28T14:14:00Z">
            <w:rPr/>
          </w:rPrChange>
        </w:rPr>
      </w:pPr>
      <w:r w:rsidRPr="00E43813">
        <w:rPr>
          <w:rFonts w:ascii="Arial" w:hAnsi="Arial" w:cs="Arial"/>
          <w:rPrChange w:id="520" w:author="Sharpton, Thomas" w:date="2022-09-28T14:14:00Z">
            <w:rPr/>
          </w:rPrChange>
        </w:rPr>
        <w:t>2</w:t>
      </w:r>
      <w:r w:rsidR="00376B30" w:rsidRPr="00E43813">
        <w:rPr>
          <w:rFonts w:ascii="Arial" w:hAnsi="Arial" w:cs="Arial"/>
          <w:rPrChange w:id="521" w:author="Sharpton, Thomas" w:date="2022-09-28T14:14:00Z">
            <w:rPr/>
          </w:rPrChange>
        </w:rPr>
        <w:t>.2.2.2)</w:t>
      </w:r>
      <w:r w:rsidR="000F0972" w:rsidRPr="00E43813">
        <w:rPr>
          <w:rFonts w:ascii="Arial" w:hAnsi="Arial" w:cs="Arial"/>
          <w:noProof/>
          <w:rPrChange w:id="522" w:author="Sharpton, Thomas" w:date="2022-09-28T14:14:00Z">
            <w:rPr>
              <w:noProof/>
            </w:rPr>
          </w:rPrChange>
        </w:rPr>
        <w:t xml:space="preserve"> </w:t>
      </w:r>
      <w:r w:rsidR="00103A7E" w:rsidRPr="00E43813">
        <w:rPr>
          <w:rFonts w:ascii="Arial" w:hAnsi="Arial" w:cs="Arial"/>
          <w:noProof/>
          <w:rPrChange w:id="523" w:author="Sharpton, Thomas" w:date="2022-09-28T14:14:00Z">
            <w:rPr>
              <w:noProof/>
            </w:rPr>
          </w:rPrChange>
        </w:rPr>
        <w:drawing>
          <wp:inline distT="0" distB="0" distL="0" distR="0" wp14:anchorId="5EA8A54E" wp14:editId="06DA98ED">
            <wp:extent cx="3251200" cy="2527300"/>
            <wp:effectExtent l="0" t="0" r="0" b="0"/>
            <wp:docPr id="176" name="Picture 1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able&#10;&#10;Description automatically generated"/>
                    <pic:cNvPicPr/>
                  </pic:nvPicPr>
                  <pic:blipFill>
                    <a:blip r:embed="rId45"/>
                    <a:stretch>
                      <a:fillRect/>
                    </a:stretch>
                  </pic:blipFill>
                  <pic:spPr>
                    <a:xfrm>
                      <a:off x="0" y="0"/>
                      <a:ext cx="3251200" cy="2527300"/>
                    </a:xfrm>
                    <a:prstGeom prst="rect">
                      <a:avLst/>
                    </a:prstGeom>
                  </pic:spPr>
                </pic:pic>
              </a:graphicData>
            </a:graphic>
          </wp:inline>
        </w:drawing>
      </w:r>
    </w:p>
    <w:p w14:paraId="5BD693E9" w14:textId="51F53A05" w:rsidR="00376B30" w:rsidRPr="00E43813" w:rsidRDefault="00376B30" w:rsidP="00451272">
      <w:pPr>
        <w:spacing w:line="276" w:lineRule="auto"/>
        <w:rPr>
          <w:rFonts w:ascii="Arial" w:hAnsi="Arial" w:cs="Arial"/>
          <w:rPrChange w:id="524" w:author="Sharpton, Thomas" w:date="2022-09-28T14:14:00Z">
            <w:rPr/>
          </w:rPrChange>
        </w:rPr>
      </w:pPr>
    </w:p>
    <w:p w14:paraId="47BFACA1" w14:textId="01CE4217" w:rsidR="00376B30" w:rsidRPr="00E43813" w:rsidRDefault="00D61849" w:rsidP="00451272">
      <w:pPr>
        <w:spacing w:line="276" w:lineRule="auto"/>
        <w:rPr>
          <w:rFonts w:ascii="Arial" w:hAnsi="Arial" w:cs="Arial"/>
          <w:rPrChange w:id="525" w:author="Sharpton, Thomas" w:date="2022-09-28T14:14:00Z">
            <w:rPr/>
          </w:rPrChange>
        </w:rPr>
      </w:pPr>
      <w:r w:rsidRPr="00E43813">
        <w:rPr>
          <w:rFonts w:ascii="Arial" w:hAnsi="Arial" w:cs="Arial"/>
          <w:rPrChange w:id="526" w:author="Sharpton, Thomas" w:date="2022-09-28T14:14:00Z">
            <w:rPr/>
          </w:rPrChange>
        </w:rPr>
        <w:lastRenderedPageBreak/>
        <w:t>2</w:t>
      </w:r>
      <w:r w:rsidR="00376B30" w:rsidRPr="00E43813">
        <w:rPr>
          <w:rFonts w:ascii="Arial" w:hAnsi="Arial" w:cs="Arial"/>
          <w:rPrChange w:id="527" w:author="Sharpton, Thomas" w:date="2022-09-28T14:14:00Z">
            <w:rPr/>
          </w:rPrChange>
        </w:rPr>
        <w:t>.2.2.3)</w:t>
      </w:r>
      <w:r w:rsidR="000F0972" w:rsidRPr="00E43813">
        <w:rPr>
          <w:rFonts w:ascii="Arial" w:hAnsi="Arial" w:cs="Arial"/>
          <w:noProof/>
          <w:rPrChange w:id="528" w:author="Sharpton, Thomas" w:date="2022-09-28T14:14:00Z">
            <w:rPr>
              <w:noProof/>
            </w:rPr>
          </w:rPrChange>
        </w:rPr>
        <w:t xml:space="preserve"> </w:t>
      </w:r>
      <w:r w:rsidR="00FE0DA8" w:rsidRPr="00E43813">
        <w:rPr>
          <w:rFonts w:ascii="Arial" w:hAnsi="Arial" w:cs="Arial"/>
          <w:noProof/>
          <w:rPrChange w:id="529" w:author="Sharpton, Thomas" w:date="2022-09-28T14:14:00Z">
            <w:rPr>
              <w:noProof/>
            </w:rPr>
          </w:rPrChange>
        </w:rPr>
        <w:drawing>
          <wp:inline distT="0" distB="0" distL="0" distR="0" wp14:anchorId="210D137B" wp14:editId="0DB122B7">
            <wp:extent cx="6527800" cy="2501900"/>
            <wp:effectExtent l="0" t="0" r="0" b="0"/>
            <wp:docPr id="175" name="Picture 1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able&#10;&#10;Description automatically generated"/>
                    <pic:cNvPicPr/>
                  </pic:nvPicPr>
                  <pic:blipFill>
                    <a:blip r:embed="rId46"/>
                    <a:stretch>
                      <a:fillRect/>
                    </a:stretch>
                  </pic:blipFill>
                  <pic:spPr>
                    <a:xfrm>
                      <a:off x="0" y="0"/>
                      <a:ext cx="6527800" cy="2501900"/>
                    </a:xfrm>
                    <a:prstGeom prst="rect">
                      <a:avLst/>
                    </a:prstGeom>
                  </pic:spPr>
                </pic:pic>
              </a:graphicData>
            </a:graphic>
          </wp:inline>
        </w:drawing>
      </w:r>
    </w:p>
    <w:p w14:paraId="5FAF46DB" w14:textId="77777777" w:rsidR="00376B30" w:rsidRPr="00E43813" w:rsidRDefault="00376B30" w:rsidP="00451272">
      <w:pPr>
        <w:spacing w:line="276" w:lineRule="auto"/>
        <w:rPr>
          <w:rFonts w:ascii="Arial" w:hAnsi="Arial" w:cs="Arial"/>
          <w:rPrChange w:id="530" w:author="Sharpton, Thomas" w:date="2022-09-28T14:14:00Z">
            <w:rPr/>
          </w:rPrChange>
        </w:rPr>
      </w:pPr>
    </w:p>
    <w:p w14:paraId="31441214" w14:textId="51942065" w:rsidR="00440E86" w:rsidRPr="00E43813" w:rsidRDefault="00E55A63" w:rsidP="00451272">
      <w:pPr>
        <w:spacing w:line="276" w:lineRule="auto"/>
        <w:rPr>
          <w:rFonts w:ascii="Arial" w:hAnsi="Arial" w:cs="Arial"/>
          <w:b/>
          <w:bCs/>
          <w:rPrChange w:id="531" w:author="Sharpton, Thomas" w:date="2022-09-28T14:14:00Z">
            <w:rPr>
              <w:b/>
              <w:bCs/>
            </w:rPr>
          </w:rPrChange>
        </w:rPr>
      </w:pPr>
      <w:r w:rsidRPr="00E43813">
        <w:rPr>
          <w:rFonts w:ascii="Arial" w:hAnsi="Arial" w:cs="Arial"/>
          <w:b/>
          <w:bCs/>
          <w:rPrChange w:id="532" w:author="Sharpton, Thomas" w:date="2022-09-28T14:14:00Z">
            <w:rPr>
              <w:b/>
              <w:bCs/>
            </w:rPr>
          </w:rPrChange>
        </w:rPr>
        <w:t xml:space="preserve">2.4) </w:t>
      </w:r>
      <w:r w:rsidR="00440E86" w:rsidRPr="00E43813">
        <w:rPr>
          <w:rFonts w:ascii="Arial" w:hAnsi="Arial" w:cs="Arial"/>
          <w:b/>
          <w:bCs/>
          <w:rPrChange w:id="533" w:author="Sharpton, Thomas" w:date="2022-09-28T14:14:00Z">
            <w:rPr>
              <w:b/>
              <w:bCs/>
            </w:rPr>
          </w:rPrChange>
        </w:rPr>
        <w:t>Beta Diversity</w:t>
      </w:r>
    </w:p>
    <w:p w14:paraId="59E665EA" w14:textId="6A35461F" w:rsidR="00440E86" w:rsidRPr="00E43813" w:rsidRDefault="008A03FE" w:rsidP="00451272">
      <w:pPr>
        <w:spacing w:line="276" w:lineRule="auto"/>
        <w:rPr>
          <w:rFonts w:ascii="Arial" w:hAnsi="Arial" w:cs="Arial"/>
          <w:rPrChange w:id="534" w:author="Sharpton, Thomas" w:date="2022-09-28T14:14:00Z">
            <w:rPr/>
          </w:rPrChange>
        </w:rPr>
      </w:pPr>
      <w:r w:rsidRPr="00E43813">
        <w:rPr>
          <w:rFonts w:ascii="Arial" w:hAnsi="Arial" w:cs="Arial"/>
          <w:rPrChange w:id="535" w:author="Sharpton, Thomas" w:date="2022-09-28T14:14:00Z">
            <w:rPr/>
          </w:rPrChange>
        </w:rPr>
        <w:t>2.4.1)</w:t>
      </w:r>
      <w:r w:rsidR="00C767B2" w:rsidRPr="00E43813">
        <w:rPr>
          <w:rFonts w:ascii="Arial" w:hAnsi="Arial" w:cs="Arial"/>
          <w:noProof/>
          <w:rPrChange w:id="536" w:author="Sharpton, Thomas" w:date="2022-09-28T14:14:00Z">
            <w:rPr>
              <w:noProof/>
            </w:rPr>
          </w:rPrChange>
        </w:rPr>
        <w:drawing>
          <wp:inline distT="0" distB="0" distL="0" distR="0" wp14:anchorId="4BA40DC7" wp14:editId="6FB15CBD">
            <wp:extent cx="4927600" cy="15367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47"/>
                    <a:stretch>
                      <a:fillRect/>
                    </a:stretch>
                  </pic:blipFill>
                  <pic:spPr>
                    <a:xfrm>
                      <a:off x="0" y="0"/>
                      <a:ext cx="4927600" cy="1536700"/>
                    </a:xfrm>
                    <a:prstGeom prst="rect">
                      <a:avLst/>
                    </a:prstGeom>
                  </pic:spPr>
                </pic:pic>
              </a:graphicData>
            </a:graphic>
          </wp:inline>
        </w:drawing>
      </w:r>
    </w:p>
    <w:p w14:paraId="5F56BAF7" w14:textId="18CFFF29" w:rsidR="00C767B2" w:rsidRPr="00E43813" w:rsidRDefault="008A03FE" w:rsidP="00451272">
      <w:pPr>
        <w:spacing w:line="276" w:lineRule="auto"/>
        <w:rPr>
          <w:rFonts w:ascii="Arial" w:hAnsi="Arial" w:cs="Arial"/>
          <w:rPrChange w:id="537" w:author="Sharpton, Thomas" w:date="2022-09-28T14:14:00Z">
            <w:rPr/>
          </w:rPrChange>
        </w:rPr>
      </w:pPr>
      <w:r w:rsidRPr="00E43813">
        <w:rPr>
          <w:rFonts w:ascii="Arial" w:hAnsi="Arial" w:cs="Arial"/>
          <w:rPrChange w:id="538" w:author="Sharpton, Thomas" w:date="2022-09-28T14:14:00Z">
            <w:rPr/>
          </w:rPrChange>
        </w:rPr>
        <w:t>2.4.2)</w:t>
      </w:r>
      <w:r w:rsidR="00C767B2" w:rsidRPr="00E43813">
        <w:rPr>
          <w:rFonts w:ascii="Arial" w:hAnsi="Arial" w:cs="Arial"/>
          <w:noProof/>
          <w:rPrChange w:id="539" w:author="Sharpton, Thomas" w:date="2022-09-28T14:14:00Z">
            <w:rPr>
              <w:noProof/>
            </w:rPr>
          </w:rPrChange>
        </w:rPr>
        <w:drawing>
          <wp:inline distT="0" distB="0" distL="0" distR="0" wp14:anchorId="0DBA561D" wp14:editId="34AB0FEF">
            <wp:extent cx="4927600" cy="1536700"/>
            <wp:effectExtent l="0" t="0" r="0" b="254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48"/>
                    <a:stretch>
                      <a:fillRect/>
                    </a:stretch>
                  </pic:blipFill>
                  <pic:spPr>
                    <a:xfrm>
                      <a:off x="0" y="0"/>
                      <a:ext cx="4927600" cy="1536700"/>
                    </a:xfrm>
                    <a:prstGeom prst="rect">
                      <a:avLst/>
                    </a:prstGeom>
                  </pic:spPr>
                </pic:pic>
              </a:graphicData>
            </a:graphic>
          </wp:inline>
        </w:drawing>
      </w:r>
    </w:p>
    <w:p w14:paraId="12EB502B" w14:textId="5469EC6B" w:rsidR="00F60986" w:rsidRPr="00E43813" w:rsidRDefault="008A03FE" w:rsidP="00451272">
      <w:pPr>
        <w:spacing w:line="276" w:lineRule="auto"/>
        <w:rPr>
          <w:rFonts w:ascii="Arial" w:hAnsi="Arial" w:cs="Arial"/>
          <w:rPrChange w:id="540" w:author="Sharpton, Thomas" w:date="2022-09-28T14:14:00Z">
            <w:rPr/>
          </w:rPrChange>
        </w:rPr>
      </w:pPr>
      <w:r w:rsidRPr="00E43813">
        <w:rPr>
          <w:rFonts w:ascii="Arial" w:hAnsi="Arial" w:cs="Arial"/>
          <w:rPrChange w:id="541" w:author="Sharpton, Thomas" w:date="2022-09-28T14:14:00Z">
            <w:rPr/>
          </w:rPrChange>
        </w:rPr>
        <w:t>2.4.3)</w:t>
      </w:r>
      <w:r w:rsidR="00F60986" w:rsidRPr="00E43813">
        <w:rPr>
          <w:rFonts w:ascii="Arial" w:hAnsi="Arial" w:cs="Arial"/>
          <w:noProof/>
          <w:rPrChange w:id="542" w:author="Sharpton, Thomas" w:date="2022-09-28T14:14:00Z">
            <w:rPr>
              <w:noProof/>
            </w:rPr>
          </w:rPrChange>
        </w:rPr>
        <w:drawing>
          <wp:inline distT="0" distB="0" distL="0" distR="0" wp14:anchorId="63E6C2F5" wp14:editId="26D22D89">
            <wp:extent cx="4927600" cy="2654300"/>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49"/>
                    <a:stretch>
                      <a:fillRect/>
                    </a:stretch>
                  </pic:blipFill>
                  <pic:spPr>
                    <a:xfrm>
                      <a:off x="0" y="0"/>
                      <a:ext cx="4927600" cy="2654300"/>
                    </a:xfrm>
                    <a:prstGeom prst="rect">
                      <a:avLst/>
                    </a:prstGeom>
                  </pic:spPr>
                </pic:pic>
              </a:graphicData>
            </a:graphic>
          </wp:inline>
        </w:drawing>
      </w:r>
    </w:p>
    <w:p w14:paraId="3AC3F26F" w14:textId="77777777" w:rsidR="00361CB4" w:rsidRPr="00E43813" w:rsidRDefault="00361CB4">
      <w:pPr>
        <w:rPr>
          <w:rFonts w:ascii="Arial" w:hAnsi="Arial" w:cs="Arial"/>
          <w:rPrChange w:id="543" w:author="Sharpton, Thomas" w:date="2022-09-28T14:14:00Z">
            <w:rPr/>
          </w:rPrChange>
        </w:rPr>
      </w:pPr>
      <w:r w:rsidRPr="00E43813">
        <w:rPr>
          <w:rFonts w:ascii="Arial" w:hAnsi="Arial" w:cs="Arial"/>
          <w:rPrChange w:id="544" w:author="Sharpton, Thomas" w:date="2022-09-28T14:14:00Z">
            <w:rPr/>
          </w:rPrChange>
        </w:rPr>
        <w:lastRenderedPageBreak/>
        <w:br w:type="page"/>
      </w:r>
    </w:p>
    <w:p w14:paraId="0C2921CA" w14:textId="746AC46C" w:rsidR="006B7789" w:rsidRPr="00E43813" w:rsidRDefault="00E55A63" w:rsidP="006B7789">
      <w:pPr>
        <w:spacing w:line="276" w:lineRule="auto"/>
        <w:rPr>
          <w:rFonts w:ascii="Arial" w:hAnsi="Arial" w:cs="Arial"/>
          <w:b/>
          <w:bCs/>
          <w:rPrChange w:id="545" w:author="Sharpton, Thomas" w:date="2022-09-28T14:14:00Z">
            <w:rPr>
              <w:b/>
              <w:bCs/>
            </w:rPr>
          </w:rPrChange>
        </w:rPr>
      </w:pPr>
      <w:r w:rsidRPr="00E43813">
        <w:rPr>
          <w:rFonts w:ascii="Arial" w:hAnsi="Arial" w:cs="Arial"/>
          <w:b/>
          <w:bCs/>
          <w:rPrChange w:id="546" w:author="Sharpton, Thomas" w:date="2022-09-28T14:14:00Z">
            <w:rPr>
              <w:b/>
              <w:bCs/>
            </w:rPr>
          </w:rPrChange>
        </w:rPr>
        <w:lastRenderedPageBreak/>
        <w:t xml:space="preserve">2.5) </w:t>
      </w:r>
      <w:r w:rsidR="006B7789" w:rsidRPr="00E43813">
        <w:rPr>
          <w:rFonts w:ascii="Arial" w:hAnsi="Arial" w:cs="Arial"/>
          <w:b/>
          <w:bCs/>
          <w:rPrChange w:id="547" w:author="Sharpton, Thomas" w:date="2022-09-28T14:14:00Z">
            <w:rPr>
              <w:b/>
              <w:bCs/>
            </w:rPr>
          </w:rPrChange>
        </w:rPr>
        <w:t>Beta-Dispersion</w:t>
      </w:r>
    </w:p>
    <w:p w14:paraId="210200F3" w14:textId="77777777" w:rsidR="006B7789" w:rsidRPr="00E43813" w:rsidRDefault="006B7789" w:rsidP="006B7789">
      <w:pPr>
        <w:spacing w:line="276" w:lineRule="auto"/>
        <w:rPr>
          <w:rFonts w:ascii="Arial" w:hAnsi="Arial" w:cs="Arial"/>
          <w:rPrChange w:id="548" w:author="Sharpton, Thomas" w:date="2022-09-28T14:14:00Z">
            <w:rPr/>
          </w:rPrChange>
        </w:rPr>
      </w:pPr>
    </w:p>
    <w:p w14:paraId="64EB3774" w14:textId="098FD69C" w:rsidR="006B7789" w:rsidRPr="00E43813" w:rsidRDefault="00E55A63" w:rsidP="006B7789">
      <w:pPr>
        <w:spacing w:line="276" w:lineRule="auto"/>
        <w:rPr>
          <w:rFonts w:ascii="Arial" w:hAnsi="Arial" w:cs="Arial"/>
          <w:b/>
          <w:bCs/>
          <w:rPrChange w:id="549" w:author="Sharpton, Thomas" w:date="2022-09-28T14:14:00Z">
            <w:rPr>
              <w:b/>
              <w:bCs/>
            </w:rPr>
          </w:rPrChange>
        </w:rPr>
      </w:pPr>
      <w:r w:rsidRPr="00E43813">
        <w:rPr>
          <w:rFonts w:ascii="Arial" w:hAnsi="Arial" w:cs="Arial"/>
          <w:b/>
          <w:bCs/>
          <w:rPrChange w:id="550" w:author="Sharpton, Thomas" w:date="2022-09-28T14:14:00Z">
            <w:rPr>
              <w:b/>
              <w:bCs/>
            </w:rPr>
          </w:rPrChange>
        </w:rPr>
        <w:t xml:space="preserve">2.5.1) </w:t>
      </w:r>
      <w:r w:rsidR="006B7789" w:rsidRPr="00E43813">
        <w:rPr>
          <w:rFonts w:ascii="Arial" w:hAnsi="Arial" w:cs="Arial"/>
          <w:b/>
          <w:bCs/>
          <w:rPrChange w:id="551" w:author="Sharpton, Thomas" w:date="2022-09-28T14:14:00Z">
            <w:rPr>
              <w:b/>
              <w:bCs/>
            </w:rPr>
          </w:rPrChange>
        </w:rPr>
        <w:t>Diet</w:t>
      </w:r>
    </w:p>
    <w:tbl>
      <w:tblPr>
        <w:tblStyle w:val="TableGrid"/>
        <w:tblW w:w="0" w:type="auto"/>
        <w:tblLook w:val="04A0" w:firstRow="1" w:lastRow="0" w:firstColumn="1" w:lastColumn="0" w:noHBand="0" w:noVBand="1"/>
      </w:tblPr>
      <w:tblGrid>
        <w:gridCol w:w="5395"/>
        <w:gridCol w:w="5395"/>
      </w:tblGrid>
      <w:tr w:rsidR="006B7789" w:rsidRPr="00E43813" w14:paraId="3011E1BE" w14:textId="77777777" w:rsidTr="007308AE">
        <w:tc>
          <w:tcPr>
            <w:tcW w:w="5395" w:type="dxa"/>
          </w:tcPr>
          <w:p w14:paraId="2EBB3A6D" w14:textId="77777777" w:rsidR="006B7789" w:rsidRPr="00E43813" w:rsidRDefault="006B7789" w:rsidP="007308AE">
            <w:pPr>
              <w:spacing w:line="276" w:lineRule="auto"/>
              <w:rPr>
                <w:rFonts w:ascii="Arial" w:hAnsi="Arial" w:cs="Arial"/>
                <w:rPrChange w:id="552" w:author="Sharpton, Thomas" w:date="2022-09-28T14:14:00Z">
                  <w:rPr/>
                </w:rPrChange>
              </w:rPr>
            </w:pPr>
            <w:r w:rsidRPr="00E43813">
              <w:rPr>
                <w:rFonts w:ascii="Arial" w:hAnsi="Arial" w:cs="Arial"/>
                <w:rPrChange w:id="553" w:author="Sharpton, Thomas" w:date="2022-09-28T14:14:00Z">
                  <w:rPr/>
                </w:rPrChange>
              </w:rPr>
              <w:t>Bray-Curtis</w:t>
            </w:r>
          </w:p>
          <w:p w14:paraId="5FBD46E8" w14:textId="77777777" w:rsidR="006B7789" w:rsidRPr="00E43813" w:rsidRDefault="006B7789" w:rsidP="007308AE">
            <w:pPr>
              <w:spacing w:line="276" w:lineRule="auto"/>
              <w:rPr>
                <w:rFonts w:ascii="Arial" w:hAnsi="Arial" w:cs="Arial"/>
                <w:rPrChange w:id="554" w:author="Sharpton, Thomas" w:date="2022-09-28T14:14:00Z">
                  <w:rPr/>
                </w:rPrChange>
              </w:rPr>
            </w:pPr>
            <w:r w:rsidRPr="00E43813">
              <w:rPr>
                <w:rFonts w:ascii="Arial" w:hAnsi="Arial" w:cs="Arial"/>
                <w:noProof/>
                <w:rPrChange w:id="555" w:author="Sharpton, Thomas" w:date="2022-09-28T14:14:00Z">
                  <w:rPr>
                    <w:noProof/>
                  </w:rPr>
                </w:rPrChange>
              </w:rPr>
              <w:drawing>
                <wp:inline distT="0" distB="0" distL="0" distR="0" wp14:anchorId="2E0AFC73" wp14:editId="768380F2">
                  <wp:extent cx="3048000" cy="3035300"/>
                  <wp:effectExtent l="0" t="0" r="0" b="0"/>
                  <wp:docPr id="114" name="Picture 1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 box and whisker chart&#10;&#10;Description automatically generated"/>
                          <pic:cNvPicPr/>
                        </pic:nvPicPr>
                        <pic:blipFill>
                          <a:blip r:embed="rId50"/>
                          <a:stretch>
                            <a:fillRect/>
                          </a:stretch>
                        </pic:blipFill>
                        <pic:spPr>
                          <a:xfrm>
                            <a:off x="0" y="0"/>
                            <a:ext cx="3048000" cy="3035300"/>
                          </a:xfrm>
                          <a:prstGeom prst="rect">
                            <a:avLst/>
                          </a:prstGeom>
                        </pic:spPr>
                      </pic:pic>
                    </a:graphicData>
                  </a:graphic>
                </wp:inline>
              </w:drawing>
            </w:r>
          </w:p>
        </w:tc>
        <w:tc>
          <w:tcPr>
            <w:tcW w:w="5395" w:type="dxa"/>
          </w:tcPr>
          <w:p w14:paraId="7B560DEA" w14:textId="77777777" w:rsidR="006B7789" w:rsidRPr="00E43813" w:rsidRDefault="006B7789" w:rsidP="007308AE">
            <w:pPr>
              <w:spacing w:line="276" w:lineRule="auto"/>
              <w:rPr>
                <w:rFonts w:ascii="Arial" w:hAnsi="Arial" w:cs="Arial"/>
                <w:rPrChange w:id="556" w:author="Sharpton, Thomas" w:date="2022-09-28T14:14:00Z">
                  <w:rPr/>
                </w:rPrChange>
              </w:rPr>
            </w:pPr>
            <w:r w:rsidRPr="00E43813">
              <w:rPr>
                <w:rFonts w:ascii="Arial" w:hAnsi="Arial" w:cs="Arial"/>
                <w:rPrChange w:id="557" w:author="Sharpton, Thomas" w:date="2022-09-28T14:14:00Z">
                  <w:rPr/>
                </w:rPrChange>
              </w:rPr>
              <w:t>Canberra</w:t>
            </w:r>
          </w:p>
          <w:p w14:paraId="2F60CFD5" w14:textId="77777777" w:rsidR="006B7789" w:rsidRPr="00E43813" w:rsidRDefault="006B7789" w:rsidP="007308AE">
            <w:pPr>
              <w:spacing w:line="276" w:lineRule="auto"/>
              <w:rPr>
                <w:rFonts w:ascii="Arial" w:hAnsi="Arial" w:cs="Arial"/>
                <w:rPrChange w:id="558" w:author="Sharpton, Thomas" w:date="2022-09-28T14:14:00Z">
                  <w:rPr/>
                </w:rPrChange>
              </w:rPr>
            </w:pPr>
            <w:r w:rsidRPr="00E43813">
              <w:rPr>
                <w:rFonts w:ascii="Arial" w:hAnsi="Arial" w:cs="Arial"/>
                <w:noProof/>
                <w:rPrChange w:id="559" w:author="Sharpton, Thomas" w:date="2022-09-28T14:14:00Z">
                  <w:rPr>
                    <w:noProof/>
                  </w:rPr>
                </w:rPrChange>
              </w:rPr>
              <w:drawing>
                <wp:inline distT="0" distB="0" distL="0" distR="0" wp14:anchorId="2DF6B475" wp14:editId="6C75BFBF">
                  <wp:extent cx="3048000" cy="3035300"/>
                  <wp:effectExtent l="0" t="0" r="0" b="0"/>
                  <wp:docPr id="115" name="Picture 1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box and whisker chart&#10;&#10;Description automatically generated"/>
                          <pic:cNvPicPr/>
                        </pic:nvPicPr>
                        <pic:blipFill>
                          <a:blip r:embed="rId51"/>
                          <a:stretch>
                            <a:fillRect/>
                          </a:stretch>
                        </pic:blipFill>
                        <pic:spPr>
                          <a:xfrm>
                            <a:off x="0" y="0"/>
                            <a:ext cx="3048000" cy="3035300"/>
                          </a:xfrm>
                          <a:prstGeom prst="rect">
                            <a:avLst/>
                          </a:prstGeom>
                        </pic:spPr>
                      </pic:pic>
                    </a:graphicData>
                  </a:graphic>
                </wp:inline>
              </w:drawing>
            </w:r>
          </w:p>
        </w:tc>
      </w:tr>
      <w:tr w:rsidR="006B7789" w:rsidRPr="00E43813" w14:paraId="268178EB" w14:textId="77777777" w:rsidTr="007308AE">
        <w:tc>
          <w:tcPr>
            <w:tcW w:w="5395" w:type="dxa"/>
          </w:tcPr>
          <w:p w14:paraId="390DF4D0" w14:textId="77777777" w:rsidR="006B7789" w:rsidRPr="00E43813" w:rsidRDefault="006B7789" w:rsidP="007308AE">
            <w:pPr>
              <w:spacing w:line="276" w:lineRule="auto"/>
              <w:rPr>
                <w:rFonts w:ascii="Arial" w:hAnsi="Arial" w:cs="Arial"/>
                <w:rPrChange w:id="560" w:author="Sharpton, Thomas" w:date="2022-09-28T14:14:00Z">
                  <w:rPr/>
                </w:rPrChange>
              </w:rPr>
            </w:pPr>
            <w:r w:rsidRPr="00E43813">
              <w:rPr>
                <w:rFonts w:ascii="Arial" w:hAnsi="Arial" w:cs="Arial"/>
                <w:noProof/>
                <w:rPrChange w:id="561" w:author="Sharpton, Thomas" w:date="2022-09-28T14:14:00Z">
                  <w:rPr>
                    <w:noProof/>
                  </w:rPr>
                </w:rPrChange>
              </w:rPr>
              <w:drawing>
                <wp:inline distT="0" distB="0" distL="0" distR="0" wp14:anchorId="7C49FB05" wp14:editId="3D2FD9BD">
                  <wp:extent cx="3251200" cy="800100"/>
                  <wp:effectExtent l="0" t="0" r="0" b="0"/>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52"/>
                          <a:stretch>
                            <a:fillRect/>
                          </a:stretch>
                        </pic:blipFill>
                        <pic:spPr>
                          <a:xfrm>
                            <a:off x="0" y="0"/>
                            <a:ext cx="3251200" cy="800100"/>
                          </a:xfrm>
                          <a:prstGeom prst="rect">
                            <a:avLst/>
                          </a:prstGeom>
                        </pic:spPr>
                      </pic:pic>
                    </a:graphicData>
                  </a:graphic>
                </wp:inline>
              </w:drawing>
            </w:r>
          </w:p>
          <w:p w14:paraId="6775B1A4" w14:textId="77777777" w:rsidR="006B7789" w:rsidRPr="00E43813" w:rsidRDefault="006B7789" w:rsidP="007308AE">
            <w:pPr>
              <w:spacing w:line="276" w:lineRule="auto"/>
              <w:rPr>
                <w:rFonts w:ascii="Arial" w:hAnsi="Arial" w:cs="Arial"/>
                <w:rPrChange w:id="562" w:author="Sharpton, Thomas" w:date="2022-09-28T14:14:00Z">
                  <w:rPr/>
                </w:rPrChange>
              </w:rPr>
            </w:pPr>
            <w:r w:rsidRPr="00E43813">
              <w:rPr>
                <w:rFonts w:ascii="Arial" w:hAnsi="Arial" w:cs="Arial"/>
                <w:noProof/>
                <w:rPrChange w:id="563" w:author="Sharpton, Thomas" w:date="2022-09-28T14:14:00Z">
                  <w:rPr>
                    <w:noProof/>
                  </w:rPr>
                </w:rPrChange>
              </w:rPr>
              <w:drawing>
                <wp:inline distT="0" distB="0" distL="0" distR="0" wp14:anchorId="6FC1094A" wp14:editId="5B8E4FB8">
                  <wp:extent cx="1130300" cy="1257300"/>
                  <wp:effectExtent l="0" t="0" r="0" b="0"/>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pic:nvPicPr>
                        <pic:blipFill>
                          <a:blip r:embed="rId53"/>
                          <a:stretch>
                            <a:fillRect/>
                          </a:stretch>
                        </pic:blipFill>
                        <pic:spPr>
                          <a:xfrm>
                            <a:off x="0" y="0"/>
                            <a:ext cx="1130300" cy="1257300"/>
                          </a:xfrm>
                          <a:prstGeom prst="rect">
                            <a:avLst/>
                          </a:prstGeom>
                        </pic:spPr>
                      </pic:pic>
                    </a:graphicData>
                  </a:graphic>
                </wp:inline>
              </w:drawing>
            </w:r>
          </w:p>
        </w:tc>
        <w:tc>
          <w:tcPr>
            <w:tcW w:w="5395" w:type="dxa"/>
          </w:tcPr>
          <w:p w14:paraId="292CD7DE" w14:textId="77777777" w:rsidR="006B7789" w:rsidRPr="00E43813" w:rsidRDefault="006B7789" w:rsidP="007308AE">
            <w:pPr>
              <w:spacing w:line="276" w:lineRule="auto"/>
              <w:rPr>
                <w:rFonts w:ascii="Arial" w:hAnsi="Arial" w:cs="Arial"/>
                <w:rPrChange w:id="564" w:author="Sharpton, Thomas" w:date="2022-09-28T14:14:00Z">
                  <w:rPr/>
                </w:rPrChange>
              </w:rPr>
            </w:pPr>
            <w:r w:rsidRPr="00E43813">
              <w:rPr>
                <w:rFonts w:ascii="Arial" w:hAnsi="Arial" w:cs="Arial"/>
                <w:noProof/>
                <w:rPrChange w:id="565" w:author="Sharpton, Thomas" w:date="2022-09-28T14:14:00Z">
                  <w:rPr>
                    <w:noProof/>
                  </w:rPr>
                </w:rPrChange>
              </w:rPr>
              <w:drawing>
                <wp:inline distT="0" distB="0" distL="0" distR="0" wp14:anchorId="7D953F26" wp14:editId="61A497ED">
                  <wp:extent cx="3251200" cy="800100"/>
                  <wp:effectExtent l="0" t="0" r="0" b="0"/>
                  <wp:docPr id="118" name="Picture 1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able&#10;&#10;Description automatically generated"/>
                          <pic:cNvPicPr/>
                        </pic:nvPicPr>
                        <pic:blipFill>
                          <a:blip r:embed="rId54"/>
                          <a:stretch>
                            <a:fillRect/>
                          </a:stretch>
                        </pic:blipFill>
                        <pic:spPr>
                          <a:xfrm>
                            <a:off x="0" y="0"/>
                            <a:ext cx="3251200" cy="800100"/>
                          </a:xfrm>
                          <a:prstGeom prst="rect">
                            <a:avLst/>
                          </a:prstGeom>
                        </pic:spPr>
                      </pic:pic>
                    </a:graphicData>
                  </a:graphic>
                </wp:inline>
              </w:drawing>
            </w:r>
          </w:p>
          <w:p w14:paraId="386219B8" w14:textId="77777777" w:rsidR="006B7789" w:rsidRPr="00E43813" w:rsidRDefault="006B7789" w:rsidP="007308AE">
            <w:pPr>
              <w:spacing w:line="276" w:lineRule="auto"/>
              <w:rPr>
                <w:rFonts w:ascii="Arial" w:hAnsi="Arial" w:cs="Arial"/>
                <w:rPrChange w:id="566" w:author="Sharpton, Thomas" w:date="2022-09-28T14:14:00Z">
                  <w:rPr/>
                </w:rPrChange>
              </w:rPr>
            </w:pPr>
            <w:r w:rsidRPr="00E43813">
              <w:rPr>
                <w:rFonts w:ascii="Arial" w:hAnsi="Arial" w:cs="Arial"/>
                <w:noProof/>
                <w:rPrChange w:id="567" w:author="Sharpton, Thomas" w:date="2022-09-28T14:14:00Z">
                  <w:rPr>
                    <w:noProof/>
                  </w:rPr>
                </w:rPrChange>
              </w:rPr>
              <w:drawing>
                <wp:inline distT="0" distB="0" distL="0" distR="0" wp14:anchorId="02655A82" wp14:editId="054DE6ED">
                  <wp:extent cx="1130300" cy="1257300"/>
                  <wp:effectExtent l="0" t="0" r="0" b="0"/>
                  <wp:docPr id="119" name="Picture 1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able&#10;&#10;Description automatically generated"/>
                          <pic:cNvPicPr/>
                        </pic:nvPicPr>
                        <pic:blipFill>
                          <a:blip r:embed="rId55"/>
                          <a:stretch>
                            <a:fillRect/>
                          </a:stretch>
                        </pic:blipFill>
                        <pic:spPr>
                          <a:xfrm>
                            <a:off x="0" y="0"/>
                            <a:ext cx="1130300" cy="1257300"/>
                          </a:xfrm>
                          <a:prstGeom prst="rect">
                            <a:avLst/>
                          </a:prstGeom>
                        </pic:spPr>
                      </pic:pic>
                    </a:graphicData>
                  </a:graphic>
                </wp:inline>
              </w:drawing>
            </w:r>
          </w:p>
        </w:tc>
      </w:tr>
    </w:tbl>
    <w:p w14:paraId="50089760" w14:textId="77777777" w:rsidR="006B7789" w:rsidRPr="00E43813" w:rsidRDefault="006B7789" w:rsidP="006B7789">
      <w:pPr>
        <w:spacing w:line="276" w:lineRule="auto"/>
        <w:rPr>
          <w:rFonts w:ascii="Arial" w:hAnsi="Arial" w:cs="Arial"/>
          <w:rPrChange w:id="568" w:author="Sharpton, Thomas" w:date="2022-09-28T14:14:00Z">
            <w:rPr/>
          </w:rPrChange>
        </w:rPr>
      </w:pPr>
    </w:p>
    <w:p w14:paraId="74A42D11" w14:textId="77777777" w:rsidR="006B7789" w:rsidRPr="00E43813" w:rsidRDefault="006B7789" w:rsidP="006B7789">
      <w:pPr>
        <w:rPr>
          <w:rFonts w:ascii="Arial" w:hAnsi="Arial" w:cs="Arial"/>
          <w:rPrChange w:id="569" w:author="Sharpton, Thomas" w:date="2022-09-28T14:14:00Z">
            <w:rPr/>
          </w:rPrChange>
        </w:rPr>
      </w:pPr>
      <w:r w:rsidRPr="00E43813">
        <w:rPr>
          <w:rFonts w:ascii="Arial" w:hAnsi="Arial" w:cs="Arial"/>
          <w:rPrChange w:id="570" w:author="Sharpton, Thomas" w:date="2022-09-28T14:14:00Z">
            <w:rPr/>
          </w:rPrChange>
        </w:rPr>
        <w:br w:type="page"/>
      </w:r>
    </w:p>
    <w:p w14:paraId="5961D44B" w14:textId="34C69B58" w:rsidR="006B7789" w:rsidRPr="00E43813" w:rsidRDefault="00E55A63" w:rsidP="006B7789">
      <w:pPr>
        <w:spacing w:line="276" w:lineRule="auto"/>
        <w:rPr>
          <w:rFonts w:ascii="Arial" w:hAnsi="Arial" w:cs="Arial"/>
          <w:b/>
          <w:bCs/>
          <w:rPrChange w:id="571" w:author="Sharpton, Thomas" w:date="2022-09-28T14:14:00Z">
            <w:rPr>
              <w:b/>
              <w:bCs/>
            </w:rPr>
          </w:rPrChange>
        </w:rPr>
      </w:pPr>
      <w:r w:rsidRPr="00E43813">
        <w:rPr>
          <w:rFonts w:ascii="Arial" w:hAnsi="Arial" w:cs="Arial"/>
          <w:b/>
          <w:bCs/>
          <w:rPrChange w:id="572" w:author="Sharpton, Thomas" w:date="2022-09-28T14:14:00Z">
            <w:rPr>
              <w:b/>
              <w:bCs/>
            </w:rPr>
          </w:rPrChange>
        </w:rPr>
        <w:lastRenderedPageBreak/>
        <w:t xml:space="preserve">2.5.2) </w:t>
      </w:r>
      <w:r w:rsidR="006B7789" w:rsidRPr="00E43813">
        <w:rPr>
          <w:rFonts w:ascii="Arial" w:hAnsi="Arial" w:cs="Arial"/>
          <w:b/>
          <w:bCs/>
          <w:rPrChange w:id="573" w:author="Sharpton, Thomas" w:date="2022-09-28T14:14:00Z">
            <w:rPr>
              <w:b/>
              <w:bCs/>
            </w:rPr>
          </w:rPrChange>
        </w:rPr>
        <w:t>Time</w:t>
      </w:r>
    </w:p>
    <w:tbl>
      <w:tblPr>
        <w:tblStyle w:val="TableGrid"/>
        <w:tblW w:w="0" w:type="auto"/>
        <w:tblLook w:val="04A0" w:firstRow="1" w:lastRow="0" w:firstColumn="1" w:lastColumn="0" w:noHBand="0" w:noVBand="1"/>
      </w:tblPr>
      <w:tblGrid>
        <w:gridCol w:w="5395"/>
        <w:gridCol w:w="5395"/>
      </w:tblGrid>
      <w:tr w:rsidR="006B7789" w:rsidRPr="00E43813" w14:paraId="15EBCC82" w14:textId="77777777" w:rsidTr="007308AE">
        <w:tc>
          <w:tcPr>
            <w:tcW w:w="5395" w:type="dxa"/>
          </w:tcPr>
          <w:p w14:paraId="191A2979" w14:textId="77777777" w:rsidR="006B7789" w:rsidRPr="00E43813" w:rsidRDefault="006B7789" w:rsidP="007308AE">
            <w:pPr>
              <w:spacing w:line="276" w:lineRule="auto"/>
              <w:rPr>
                <w:rFonts w:ascii="Arial" w:hAnsi="Arial" w:cs="Arial"/>
                <w:rPrChange w:id="574" w:author="Sharpton, Thomas" w:date="2022-09-28T14:14:00Z">
                  <w:rPr/>
                </w:rPrChange>
              </w:rPr>
            </w:pPr>
            <w:r w:rsidRPr="00E43813">
              <w:rPr>
                <w:rFonts w:ascii="Arial" w:hAnsi="Arial" w:cs="Arial"/>
                <w:rPrChange w:id="575" w:author="Sharpton, Thomas" w:date="2022-09-28T14:14:00Z">
                  <w:rPr/>
                </w:rPrChange>
              </w:rPr>
              <w:t>Bray-Curtis</w:t>
            </w:r>
          </w:p>
          <w:p w14:paraId="1BB5D3D6" w14:textId="77777777" w:rsidR="006B7789" w:rsidRPr="00E43813" w:rsidRDefault="006B7789" w:rsidP="007308AE">
            <w:pPr>
              <w:spacing w:line="276" w:lineRule="auto"/>
              <w:rPr>
                <w:rFonts w:ascii="Arial" w:hAnsi="Arial" w:cs="Arial"/>
                <w:rPrChange w:id="576" w:author="Sharpton, Thomas" w:date="2022-09-28T14:14:00Z">
                  <w:rPr/>
                </w:rPrChange>
              </w:rPr>
            </w:pPr>
            <w:r w:rsidRPr="00E43813">
              <w:rPr>
                <w:rFonts w:ascii="Arial" w:hAnsi="Arial" w:cs="Arial"/>
                <w:noProof/>
                <w:rPrChange w:id="577" w:author="Sharpton, Thomas" w:date="2022-09-28T14:14:00Z">
                  <w:rPr>
                    <w:noProof/>
                  </w:rPr>
                </w:rPrChange>
              </w:rPr>
              <w:drawing>
                <wp:inline distT="0" distB="0" distL="0" distR="0" wp14:anchorId="18A0C055" wp14:editId="69FF4A1E">
                  <wp:extent cx="3048000" cy="3009900"/>
                  <wp:effectExtent l="0" t="0" r="0" b="0"/>
                  <wp:docPr id="120" name="Picture 12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 box and whisker chart&#10;&#10;Description automatically generated"/>
                          <pic:cNvPicPr/>
                        </pic:nvPicPr>
                        <pic:blipFill>
                          <a:blip r:embed="rId56"/>
                          <a:stretch>
                            <a:fillRect/>
                          </a:stretch>
                        </pic:blipFill>
                        <pic:spPr>
                          <a:xfrm>
                            <a:off x="0" y="0"/>
                            <a:ext cx="3048000" cy="3009900"/>
                          </a:xfrm>
                          <a:prstGeom prst="rect">
                            <a:avLst/>
                          </a:prstGeom>
                        </pic:spPr>
                      </pic:pic>
                    </a:graphicData>
                  </a:graphic>
                </wp:inline>
              </w:drawing>
            </w:r>
          </w:p>
        </w:tc>
        <w:tc>
          <w:tcPr>
            <w:tcW w:w="5395" w:type="dxa"/>
          </w:tcPr>
          <w:p w14:paraId="298C7A28" w14:textId="77777777" w:rsidR="006B7789" w:rsidRPr="00E43813" w:rsidRDefault="006B7789" w:rsidP="007308AE">
            <w:pPr>
              <w:spacing w:line="276" w:lineRule="auto"/>
              <w:rPr>
                <w:rFonts w:ascii="Arial" w:hAnsi="Arial" w:cs="Arial"/>
                <w:rPrChange w:id="578" w:author="Sharpton, Thomas" w:date="2022-09-28T14:14:00Z">
                  <w:rPr/>
                </w:rPrChange>
              </w:rPr>
            </w:pPr>
            <w:r w:rsidRPr="00E43813">
              <w:rPr>
                <w:rFonts w:ascii="Arial" w:hAnsi="Arial" w:cs="Arial"/>
                <w:rPrChange w:id="579" w:author="Sharpton, Thomas" w:date="2022-09-28T14:14:00Z">
                  <w:rPr/>
                </w:rPrChange>
              </w:rPr>
              <w:t>Canberra</w:t>
            </w:r>
          </w:p>
          <w:p w14:paraId="0D3719F7" w14:textId="77777777" w:rsidR="006B7789" w:rsidRPr="00E43813" w:rsidRDefault="006B7789" w:rsidP="007308AE">
            <w:pPr>
              <w:spacing w:line="276" w:lineRule="auto"/>
              <w:rPr>
                <w:rFonts w:ascii="Arial" w:hAnsi="Arial" w:cs="Arial"/>
                <w:rPrChange w:id="580" w:author="Sharpton, Thomas" w:date="2022-09-28T14:14:00Z">
                  <w:rPr/>
                </w:rPrChange>
              </w:rPr>
            </w:pPr>
            <w:r w:rsidRPr="00E43813">
              <w:rPr>
                <w:rFonts w:ascii="Arial" w:hAnsi="Arial" w:cs="Arial"/>
                <w:noProof/>
                <w:rPrChange w:id="581" w:author="Sharpton, Thomas" w:date="2022-09-28T14:14:00Z">
                  <w:rPr>
                    <w:noProof/>
                  </w:rPr>
                </w:rPrChange>
              </w:rPr>
              <w:drawing>
                <wp:inline distT="0" distB="0" distL="0" distR="0" wp14:anchorId="01CB5C46" wp14:editId="719F8C7E">
                  <wp:extent cx="3048000" cy="3009900"/>
                  <wp:effectExtent l="0" t="0" r="0" b="0"/>
                  <wp:docPr id="121" name="Picture 1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box and whisker chart&#10;&#10;Description automatically generated"/>
                          <pic:cNvPicPr/>
                        </pic:nvPicPr>
                        <pic:blipFill>
                          <a:blip r:embed="rId57"/>
                          <a:stretch>
                            <a:fillRect/>
                          </a:stretch>
                        </pic:blipFill>
                        <pic:spPr>
                          <a:xfrm>
                            <a:off x="0" y="0"/>
                            <a:ext cx="3048000" cy="3009900"/>
                          </a:xfrm>
                          <a:prstGeom prst="rect">
                            <a:avLst/>
                          </a:prstGeom>
                        </pic:spPr>
                      </pic:pic>
                    </a:graphicData>
                  </a:graphic>
                </wp:inline>
              </w:drawing>
            </w:r>
          </w:p>
        </w:tc>
      </w:tr>
      <w:tr w:rsidR="006B7789" w:rsidRPr="00E43813" w14:paraId="353DF9B3" w14:textId="77777777" w:rsidTr="007308AE">
        <w:tc>
          <w:tcPr>
            <w:tcW w:w="5395" w:type="dxa"/>
          </w:tcPr>
          <w:p w14:paraId="12115E69" w14:textId="77777777" w:rsidR="006B7789" w:rsidRPr="00E43813" w:rsidRDefault="006B7789" w:rsidP="007308AE">
            <w:pPr>
              <w:spacing w:line="276" w:lineRule="auto"/>
              <w:jc w:val="center"/>
              <w:rPr>
                <w:rFonts w:ascii="Arial" w:hAnsi="Arial" w:cs="Arial"/>
                <w:rPrChange w:id="582" w:author="Sharpton, Thomas" w:date="2022-09-28T14:14:00Z">
                  <w:rPr/>
                </w:rPrChange>
              </w:rPr>
            </w:pPr>
            <w:r w:rsidRPr="00E43813">
              <w:rPr>
                <w:rFonts w:ascii="Arial" w:hAnsi="Arial" w:cs="Arial"/>
                <w:noProof/>
                <w:rPrChange w:id="583" w:author="Sharpton, Thomas" w:date="2022-09-28T14:14:00Z">
                  <w:rPr>
                    <w:noProof/>
                  </w:rPr>
                </w:rPrChange>
              </w:rPr>
              <w:drawing>
                <wp:inline distT="0" distB="0" distL="0" distR="0" wp14:anchorId="10DDBE48" wp14:editId="25D987FB">
                  <wp:extent cx="3175000" cy="698500"/>
                  <wp:effectExtent l="0" t="0" r="0" b="0"/>
                  <wp:docPr id="122" name="Picture 1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pic:cNvPicPr/>
                        </pic:nvPicPr>
                        <pic:blipFill>
                          <a:blip r:embed="rId58"/>
                          <a:stretch>
                            <a:fillRect/>
                          </a:stretch>
                        </pic:blipFill>
                        <pic:spPr>
                          <a:xfrm>
                            <a:off x="0" y="0"/>
                            <a:ext cx="3175000" cy="698500"/>
                          </a:xfrm>
                          <a:prstGeom prst="rect">
                            <a:avLst/>
                          </a:prstGeom>
                        </pic:spPr>
                      </pic:pic>
                    </a:graphicData>
                  </a:graphic>
                </wp:inline>
              </w:drawing>
            </w:r>
          </w:p>
          <w:p w14:paraId="3F5FAB0D" w14:textId="77777777" w:rsidR="006B7789" w:rsidRPr="00E43813" w:rsidRDefault="006B7789" w:rsidP="007308AE">
            <w:pPr>
              <w:spacing w:line="276" w:lineRule="auto"/>
              <w:rPr>
                <w:rFonts w:ascii="Arial" w:hAnsi="Arial" w:cs="Arial"/>
                <w:rPrChange w:id="584" w:author="Sharpton, Thomas" w:date="2022-09-28T14:14:00Z">
                  <w:rPr/>
                </w:rPrChange>
              </w:rPr>
            </w:pPr>
            <w:r w:rsidRPr="00E43813">
              <w:rPr>
                <w:rFonts w:ascii="Arial" w:hAnsi="Arial" w:cs="Arial"/>
                <w:noProof/>
                <w:rPrChange w:id="585" w:author="Sharpton, Thomas" w:date="2022-09-28T14:14:00Z">
                  <w:rPr>
                    <w:noProof/>
                  </w:rPr>
                </w:rPrChange>
              </w:rPr>
              <w:drawing>
                <wp:inline distT="0" distB="0" distL="0" distR="0" wp14:anchorId="25426806" wp14:editId="7F9D7EB9">
                  <wp:extent cx="1079500" cy="622300"/>
                  <wp:effectExtent l="0" t="0" r="0" b="0"/>
                  <wp:docPr id="123" name="Picture 1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able&#10;&#10;Description automatically generated"/>
                          <pic:cNvPicPr/>
                        </pic:nvPicPr>
                        <pic:blipFill>
                          <a:blip r:embed="rId59"/>
                          <a:stretch>
                            <a:fillRect/>
                          </a:stretch>
                        </pic:blipFill>
                        <pic:spPr>
                          <a:xfrm>
                            <a:off x="0" y="0"/>
                            <a:ext cx="1079500" cy="622300"/>
                          </a:xfrm>
                          <a:prstGeom prst="rect">
                            <a:avLst/>
                          </a:prstGeom>
                        </pic:spPr>
                      </pic:pic>
                    </a:graphicData>
                  </a:graphic>
                </wp:inline>
              </w:drawing>
            </w:r>
          </w:p>
        </w:tc>
        <w:tc>
          <w:tcPr>
            <w:tcW w:w="5395" w:type="dxa"/>
          </w:tcPr>
          <w:p w14:paraId="5431E172" w14:textId="77777777" w:rsidR="006B7789" w:rsidRPr="00E43813" w:rsidRDefault="006B7789" w:rsidP="007308AE">
            <w:pPr>
              <w:tabs>
                <w:tab w:val="left" w:pos="1646"/>
              </w:tabs>
              <w:spacing w:line="276" w:lineRule="auto"/>
              <w:rPr>
                <w:rFonts w:ascii="Arial" w:hAnsi="Arial" w:cs="Arial"/>
                <w:rPrChange w:id="586" w:author="Sharpton, Thomas" w:date="2022-09-28T14:14:00Z">
                  <w:rPr/>
                </w:rPrChange>
              </w:rPr>
            </w:pPr>
            <w:r w:rsidRPr="00E43813">
              <w:rPr>
                <w:rFonts w:ascii="Arial" w:hAnsi="Arial" w:cs="Arial"/>
                <w:noProof/>
                <w:rPrChange w:id="587" w:author="Sharpton, Thomas" w:date="2022-09-28T14:14:00Z">
                  <w:rPr>
                    <w:noProof/>
                  </w:rPr>
                </w:rPrChange>
              </w:rPr>
              <w:drawing>
                <wp:inline distT="0" distB="0" distL="0" distR="0" wp14:anchorId="58138986" wp14:editId="008FBF83">
                  <wp:extent cx="3175000" cy="698500"/>
                  <wp:effectExtent l="0" t="0" r="0" b="0"/>
                  <wp:docPr id="124" name="Picture 1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pic:cNvPicPr/>
                        </pic:nvPicPr>
                        <pic:blipFill>
                          <a:blip r:embed="rId60"/>
                          <a:stretch>
                            <a:fillRect/>
                          </a:stretch>
                        </pic:blipFill>
                        <pic:spPr>
                          <a:xfrm>
                            <a:off x="0" y="0"/>
                            <a:ext cx="3175000" cy="698500"/>
                          </a:xfrm>
                          <a:prstGeom prst="rect">
                            <a:avLst/>
                          </a:prstGeom>
                        </pic:spPr>
                      </pic:pic>
                    </a:graphicData>
                  </a:graphic>
                </wp:inline>
              </w:drawing>
            </w:r>
          </w:p>
          <w:p w14:paraId="18A2B672" w14:textId="77777777" w:rsidR="006B7789" w:rsidRPr="00E43813" w:rsidRDefault="006B7789" w:rsidP="007308AE">
            <w:pPr>
              <w:tabs>
                <w:tab w:val="left" w:pos="1646"/>
              </w:tabs>
              <w:spacing w:line="276" w:lineRule="auto"/>
              <w:rPr>
                <w:rFonts w:ascii="Arial" w:hAnsi="Arial" w:cs="Arial"/>
                <w:rPrChange w:id="588" w:author="Sharpton, Thomas" w:date="2022-09-28T14:14:00Z">
                  <w:rPr/>
                </w:rPrChange>
              </w:rPr>
            </w:pPr>
            <w:r w:rsidRPr="00E43813">
              <w:rPr>
                <w:rFonts w:ascii="Arial" w:hAnsi="Arial" w:cs="Arial"/>
                <w:noProof/>
                <w:rPrChange w:id="589" w:author="Sharpton, Thomas" w:date="2022-09-28T14:14:00Z">
                  <w:rPr>
                    <w:noProof/>
                  </w:rPr>
                </w:rPrChange>
              </w:rPr>
              <w:drawing>
                <wp:inline distT="0" distB="0" distL="0" distR="0" wp14:anchorId="25B2B24C" wp14:editId="536EDFCE">
                  <wp:extent cx="1028700" cy="635000"/>
                  <wp:effectExtent l="0" t="0" r="0" b="0"/>
                  <wp:docPr id="125" name="Picture 1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ble&#10;&#10;Description automatically generated"/>
                          <pic:cNvPicPr/>
                        </pic:nvPicPr>
                        <pic:blipFill>
                          <a:blip r:embed="rId61"/>
                          <a:stretch>
                            <a:fillRect/>
                          </a:stretch>
                        </pic:blipFill>
                        <pic:spPr>
                          <a:xfrm>
                            <a:off x="0" y="0"/>
                            <a:ext cx="1028700" cy="635000"/>
                          </a:xfrm>
                          <a:prstGeom prst="rect">
                            <a:avLst/>
                          </a:prstGeom>
                        </pic:spPr>
                      </pic:pic>
                    </a:graphicData>
                  </a:graphic>
                </wp:inline>
              </w:drawing>
            </w:r>
          </w:p>
        </w:tc>
      </w:tr>
    </w:tbl>
    <w:p w14:paraId="25A10A0B" w14:textId="77777777" w:rsidR="006B7789" w:rsidRPr="00E43813" w:rsidRDefault="006B7789" w:rsidP="006B7789">
      <w:pPr>
        <w:spacing w:line="276" w:lineRule="auto"/>
        <w:rPr>
          <w:rFonts w:ascii="Arial" w:hAnsi="Arial" w:cs="Arial"/>
          <w:rPrChange w:id="590" w:author="Sharpton, Thomas" w:date="2022-09-28T14:14:00Z">
            <w:rPr/>
          </w:rPrChange>
        </w:rPr>
      </w:pPr>
    </w:p>
    <w:p w14:paraId="74984BC2" w14:textId="77777777" w:rsidR="004539C4" w:rsidRPr="00E43813" w:rsidRDefault="004539C4">
      <w:pPr>
        <w:rPr>
          <w:rFonts w:ascii="Arial" w:hAnsi="Arial" w:cs="Arial"/>
          <w:rPrChange w:id="591" w:author="Sharpton, Thomas" w:date="2022-09-28T14:14:00Z">
            <w:rPr/>
          </w:rPrChange>
        </w:rPr>
      </w:pPr>
      <w:r w:rsidRPr="00E43813">
        <w:rPr>
          <w:rFonts w:ascii="Arial" w:hAnsi="Arial" w:cs="Arial"/>
          <w:rPrChange w:id="592" w:author="Sharpton, Thomas" w:date="2022-09-28T14:14:00Z">
            <w:rPr/>
          </w:rPrChange>
        </w:rPr>
        <w:br w:type="page"/>
      </w:r>
    </w:p>
    <w:p w14:paraId="6DF6DD68" w14:textId="505A2E32" w:rsidR="004539C4" w:rsidRPr="00E43813" w:rsidRDefault="00E55A63">
      <w:pPr>
        <w:rPr>
          <w:rFonts w:ascii="Arial" w:hAnsi="Arial" w:cs="Arial"/>
          <w:b/>
          <w:bCs/>
          <w:rPrChange w:id="593" w:author="Sharpton, Thomas" w:date="2022-09-28T14:14:00Z">
            <w:rPr>
              <w:b/>
              <w:bCs/>
            </w:rPr>
          </w:rPrChange>
        </w:rPr>
      </w:pPr>
      <w:r w:rsidRPr="00E43813">
        <w:rPr>
          <w:rFonts w:ascii="Arial" w:hAnsi="Arial" w:cs="Arial"/>
          <w:b/>
          <w:bCs/>
          <w:rPrChange w:id="594" w:author="Sharpton, Thomas" w:date="2022-09-28T14:14:00Z">
            <w:rPr>
              <w:b/>
              <w:bCs/>
            </w:rPr>
          </w:rPrChange>
        </w:rPr>
        <w:lastRenderedPageBreak/>
        <w:t xml:space="preserve">2.5.3) </w:t>
      </w:r>
      <w:r w:rsidR="004539C4" w:rsidRPr="00E43813">
        <w:rPr>
          <w:rFonts w:ascii="Arial" w:hAnsi="Arial" w:cs="Arial"/>
          <w:b/>
          <w:bCs/>
          <w:rPrChange w:id="595" w:author="Sharpton, Thomas" w:date="2022-09-28T14:14:00Z">
            <w:rPr>
              <w:b/>
              <w:bCs/>
            </w:rPr>
          </w:rPrChange>
        </w:rPr>
        <w:t>Diet:Time</w:t>
      </w:r>
    </w:p>
    <w:tbl>
      <w:tblPr>
        <w:tblStyle w:val="TableGrid"/>
        <w:tblW w:w="0" w:type="auto"/>
        <w:tblLook w:val="04A0" w:firstRow="1" w:lastRow="0" w:firstColumn="1" w:lastColumn="0" w:noHBand="0" w:noVBand="1"/>
      </w:tblPr>
      <w:tblGrid>
        <w:gridCol w:w="5395"/>
        <w:gridCol w:w="5395"/>
      </w:tblGrid>
      <w:tr w:rsidR="004539C4" w:rsidRPr="00E43813" w14:paraId="04F3D453" w14:textId="77777777" w:rsidTr="004539C4">
        <w:tc>
          <w:tcPr>
            <w:tcW w:w="5395" w:type="dxa"/>
          </w:tcPr>
          <w:p w14:paraId="3B9ACF70" w14:textId="6084FBE3" w:rsidR="004539C4" w:rsidRPr="00E43813" w:rsidRDefault="004539C4">
            <w:pPr>
              <w:rPr>
                <w:rFonts w:ascii="Arial" w:hAnsi="Arial" w:cs="Arial"/>
                <w:rPrChange w:id="596" w:author="Sharpton, Thomas" w:date="2022-09-28T14:14:00Z">
                  <w:rPr/>
                </w:rPrChange>
              </w:rPr>
            </w:pPr>
            <w:r w:rsidRPr="00E43813">
              <w:rPr>
                <w:rFonts w:ascii="Arial" w:hAnsi="Arial" w:cs="Arial"/>
                <w:rPrChange w:id="597" w:author="Sharpton, Thomas" w:date="2022-09-28T14:14:00Z">
                  <w:rPr/>
                </w:rPrChange>
              </w:rPr>
              <w:t>Bray-Curtis</w:t>
            </w:r>
          </w:p>
          <w:p w14:paraId="6A63FC66" w14:textId="74640182" w:rsidR="004539C4" w:rsidRPr="00E43813" w:rsidRDefault="004539C4">
            <w:pPr>
              <w:rPr>
                <w:rFonts w:ascii="Arial" w:hAnsi="Arial" w:cs="Arial"/>
                <w:rPrChange w:id="598" w:author="Sharpton, Thomas" w:date="2022-09-28T14:14:00Z">
                  <w:rPr/>
                </w:rPrChange>
              </w:rPr>
            </w:pPr>
            <w:r w:rsidRPr="00E43813">
              <w:rPr>
                <w:rFonts w:ascii="Arial" w:hAnsi="Arial" w:cs="Arial"/>
                <w:noProof/>
                <w:rPrChange w:id="599" w:author="Sharpton, Thomas" w:date="2022-09-28T14:14:00Z">
                  <w:rPr>
                    <w:noProof/>
                  </w:rPr>
                </w:rPrChange>
              </w:rPr>
              <w:drawing>
                <wp:inline distT="0" distB="0" distL="0" distR="0" wp14:anchorId="221A5DF4" wp14:editId="689315A8">
                  <wp:extent cx="3009900" cy="30226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09900" cy="3022600"/>
                          </a:xfrm>
                          <a:prstGeom prst="rect">
                            <a:avLst/>
                          </a:prstGeom>
                        </pic:spPr>
                      </pic:pic>
                    </a:graphicData>
                  </a:graphic>
                </wp:inline>
              </w:drawing>
            </w:r>
          </w:p>
        </w:tc>
        <w:tc>
          <w:tcPr>
            <w:tcW w:w="5395" w:type="dxa"/>
          </w:tcPr>
          <w:p w14:paraId="21EB1BBC" w14:textId="5D071957" w:rsidR="004539C4" w:rsidRPr="00E43813" w:rsidRDefault="004539C4">
            <w:pPr>
              <w:rPr>
                <w:rFonts w:ascii="Arial" w:hAnsi="Arial" w:cs="Arial"/>
                <w:rPrChange w:id="600" w:author="Sharpton, Thomas" w:date="2022-09-28T14:14:00Z">
                  <w:rPr/>
                </w:rPrChange>
              </w:rPr>
            </w:pPr>
            <w:r w:rsidRPr="00E43813">
              <w:rPr>
                <w:rFonts w:ascii="Arial" w:hAnsi="Arial" w:cs="Arial"/>
                <w:rPrChange w:id="601" w:author="Sharpton, Thomas" w:date="2022-09-28T14:14:00Z">
                  <w:rPr/>
                </w:rPrChange>
              </w:rPr>
              <w:t>Canberra</w:t>
            </w:r>
          </w:p>
          <w:p w14:paraId="18D6D69C" w14:textId="159F78D4" w:rsidR="004539C4" w:rsidRPr="00E43813" w:rsidRDefault="004539C4">
            <w:pPr>
              <w:rPr>
                <w:rFonts w:ascii="Arial" w:hAnsi="Arial" w:cs="Arial"/>
                <w:rPrChange w:id="602" w:author="Sharpton, Thomas" w:date="2022-09-28T14:14:00Z">
                  <w:rPr/>
                </w:rPrChange>
              </w:rPr>
            </w:pPr>
            <w:r w:rsidRPr="00E43813">
              <w:rPr>
                <w:rFonts w:ascii="Arial" w:hAnsi="Arial" w:cs="Arial"/>
                <w:noProof/>
                <w:rPrChange w:id="603" w:author="Sharpton, Thomas" w:date="2022-09-28T14:14:00Z">
                  <w:rPr>
                    <w:noProof/>
                  </w:rPr>
                </w:rPrChange>
              </w:rPr>
              <w:drawing>
                <wp:inline distT="0" distB="0" distL="0" distR="0" wp14:anchorId="22B713B9" wp14:editId="647C74F3">
                  <wp:extent cx="3009900" cy="3022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09900" cy="3022600"/>
                          </a:xfrm>
                          <a:prstGeom prst="rect">
                            <a:avLst/>
                          </a:prstGeom>
                        </pic:spPr>
                      </pic:pic>
                    </a:graphicData>
                  </a:graphic>
                </wp:inline>
              </w:drawing>
            </w:r>
          </w:p>
        </w:tc>
      </w:tr>
      <w:tr w:rsidR="004539C4" w:rsidRPr="00E43813" w14:paraId="48151C39" w14:textId="77777777" w:rsidTr="004539C4">
        <w:tc>
          <w:tcPr>
            <w:tcW w:w="5395" w:type="dxa"/>
          </w:tcPr>
          <w:p w14:paraId="61861674" w14:textId="70642AB7" w:rsidR="00EA35B8" w:rsidRPr="00E43813" w:rsidRDefault="00EA35B8">
            <w:pPr>
              <w:rPr>
                <w:rFonts w:ascii="Arial" w:hAnsi="Arial" w:cs="Arial"/>
                <w:rPrChange w:id="604" w:author="Sharpton, Thomas" w:date="2022-09-28T14:14:00Z">
                  <w:rPr/>
                </w:rPrChange>
              </w:rPr>
            </w:pPr>
            <w:r w:rsidRPr="00E43813">
              <w:rPr>
                <w:rFonts w:ascii="Arial" w:hAnsi="Arial" w:cs="Arial"/>
                <w:noProof/>
                <w:rPrChange w:id="605" w:author="Sharpton, Thomas" w:date="2022-09-28T14:14:00Z">
                  <w:rPr>
                    <w:noProof/>
                  </w:rPr>
                </w:rPrChange>
              </w:rPr>
              <w:drawing>
                <wp:inline distT="0" distB="0" distL="0" distR="0" wp14:anchorId="4DC79163" wp14:editId="7C2153CF">
                  <wp:extent cx="3162300" cy="6985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62300" cy="698500"/>
                          </a:xfrm>
                          <a:prstGeom prst="rect">
                            <a:avLst/>
                          </a:prstGeom>
                        </pic:spPr>
                      </pic:pic>
                    </a:graphicData>
                  </a:graphic>
                </wp:inline>
              </w:drawing>
            </w:r>
          </w:p>
          <w:p w14:paraId="192529BB" w14:textId="5346E32D" w:rsidR="004539C4" w:rsidRPr="00E43813" w:rsidRDefault="00EA35B8" w:rsidP="00C61085">
            <w:pPr>
              <w:jc w:val="center"/>
              <w:rPr>
                <w:rFonts w:ascii="Arial" w:hAnsi="Arial" w:cs="Arial"/>
                <w:rPrChange w:id="606" w:author="Sharpton, Thomas" w:date="2022-09-28T14:14:00Z">
                  <w:rPr/>
                </w:rPrChange>
              </w:rPr>
            </w:pPr>
            <w:r w:rsidRPr="00E43813">
              <w:rPr>
                <w:rFonts w:ascii="Arial" w:hAnsi="Arial" w:cs="Arial"/>
                <w:noProof/>
                <w:rPrChange w:id="607" w:author="Sharpton, Thomas" w:date="2022-09-28T14:14:00Z">
                  <w:rPr>
                    <w:noProof/>
                  </w:rPr>
                </w:rPrChange>
              </w:rPr>
              <w:drawing>
                <wp:inline distT="0" distB="0" distL="0" distR="0" wp14:anchorId="536B06C8" wp14:editId="36382E4F">
                  <wp:extent cx="2911138" cy="2751455"/>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17492" cy="2757460"/>
                          </a:xfrm>
                          <a:prstGeom prst="rect">
                            <a:avLst/>
                          </a:prstGeom>
                        </pic:spPr>
                      </pic:pic>
                    </a:graphicData>
                  </a:graphic>
                </wp:inline>
              </w:drawing>
            </w:r>
          </w:p>
        </w:tc>
        <w:tc>
          <w:tcPr>
            <w:tcW w:w="5395" w:type="dxa"/>
          </w:tcPr>
          <w:p w14:paraId="003ADDE4" w14:textId="5883247A" w:rsidR="00EA35B8" w:rsidRPr="00E43813" w:rsidRDefault="00EA35B8">
            <w:pPr>
              <w:rPr>
                <w:rFonts w:ascii="Arial" w:hAnsi="Arial" w:cs="Arial"/>
                <w:rPrChange w:id="608" w:author="Sharpton, Thomas" w:date="2022-09-28T14:14:00Z">
                  <w:rPr/>
                </w:rPrChange>
              </w:rPr>
            </w:pPr>
            <w:r w:rsidRPr="00E43813">
              <w:rPr>
                <w:rFonts w:ascii="Arial" w:hAnsi="Arial" w:cs="Arial"/>
                <w:noProof/>
                <w:rPrChange w:id="609" w:author="Sharpton, Thomas" w:date="2022-09-28T14:14:00Z">
                  <w:rPr>
                    <w:noProof/>
                  </w:rPr>
                </w:rPrChange>
              </w:rPr>
              <w:drawing>
                <wp:inline distT="0" distB="0" distL="0" distR="0" wp14:anchorId="3A1B4080" wp14:editId="428642B8">
                  <wp:extent cx="3162300" cy="6985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62300" cy="698500"/>
                          </a:xfrm>
                          <a:prstGeom prst="rect">
                            <a:avLst/>
                          </a:prstGeom>
                        </pic:spPr>
                      </pic:pic>
                    </a:graphicData>
                  </a:graphic>
                </wp:inline>
              </w:drawing>
            </w:r>
          </w:p>
          <w:p w14:paraId="41BE998A" w14:textId="25992C07" w:rsidR="004539C4" w:rsidRPr="00E43813" w:rsidRDefault="00EA35B8" w:rsidP="00C61085">
            <w:pPr>
              <w:jc w:val="center"/>
              <w:rPr>
                <w:rFonts w:ascii="Arial" w:hAnsi="Arial" w:cs="Arial"/>
                <w:rPrChange w:id="610" w:author="Sharpton, Thomas" w:date="2022-09-28T14:14:00Z">
                  <w:rPr/>
                </w:rPrChange>
              </w:rPr>
            </w:pPr>
            <w:r w:rsidRPr="00E43813">
              <w:rPr>
                <w:rFonts w:ascii="Arial" w:hAnsi="Arial" w:cs="Arial"/>
                <w:noProof/>
                <w:rPrChange w:id="611" w:author="Sharpton, Thomas" w:date="2022-09-28T14:14:00Z">
                  <w:rPr>
                    <w:noProof/>
                  </w:rPr>
                </w:rPrChange>
              </w:rPr>
              <w:drawing>
                <wp:inline distT="0" distB="0" distL="0" distR="0" wp14:anchorId="79CA8E69" wp14:editId="76E949BB">
                  <wp:extent cx="2911151" cy="2751468"/>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14435" cy="2754572"/>
                          </a:xfrm>
                          <a:prstGeom prst="rect">
                            <a:avLst/>
                          </a:prstGeom>
                        </pic:spPr>
                      </pic:pic>
                    </a:graphicData>
                  </a:graphic>
                </wp:inline>
              </w:drawing>
            </w:r>
          </w:p>
        </w:tc>
      </w:tr>
    </w:tbl>
    <w:p w14:paraId="28F9A484" w14:textId="519576AE" w:rsidR="006B7789" w:rsidRPr="00E43813" w:rsidRDefault="006B7789">
      <w:pPr>
        <w:rPr>
          <w:rFonts w:ascii="Arial" w:hAnsi="Arial" w:cs="Arial"/>
          <w:rPrChange w:id="612" w:author="Sharpton, Thomas" w:date="2022-09-28T14:14:00Z">
            <w:rPr/>
          </w:rPrChange>
        </w:rPr>
      </w:pPr>
      <w:r w:rsidRPr="00E43813">
        <w:rPr>
          <w:rFonts w:ascii="Arial" w:hAnsi="Arial" w:cs="Arial"/>
          <w:rPrChange w:id="613" w:author="Sharpton, Thomas" w:date="2022-09-28T14:14:00Z">
            <w:rPr/>
          </w:rPrChange>
        </w:rPr>
        <w:br w:type="page"/>
      </w:r>
    </w:p>
    <w:p w14:paraId="5D437B60" w14:textId="56F35DE7" w:rsidR="00797DBC" w:rsidRPr="00E43813" w:rsidRDefault="00E55A63" w:rsidP="00451272">
      <w:pPr>
        <w:spacing w:line="276" w:lineRule="auto"/>
        <w:rPr>
          <w:rFonts w:ascii="Arial" w:hAnsi="Arial" w:cs="Arial"/>
          <w:b/>
          <w:bCs/>
          <w:rPrChange w:id="614" w:author="Sharpton, Thomas" w:date="2022-09-28T14:14:00Z">
            <w:rPr>
              <w:b/>
              <w:bCs/>
            </w:rPr>
          </w:rPrChange>
        </w:rPr>
      </w:pPr>
      <w:r w:rsidRPr="00E43813">
        <w:rPr>
          <w:rFonts w:ascii="Arial" w:hAnsi="Arial" w:cs="Arial"/>
          <w:b/>
          <w:bCs/>
          <w:rPrChange w:id="615" w:author="Sharpton, Thomas" w:date="2022-09-28T14:14:00Z">
            <w:rPr>
              <w:b/>
              <w:bCs/>
            </w:rPr>
          </w:rPrChange>
        </w:rPr>
        <w:lastRenderedPageBreak/>
        <w:t xml:space="preserve">2.6 </w:t>
      </w:r>
      <w:r w:rsidR="00797DBC" w:rsidRPr="00E43813">
        <w:rPr>
          <w:rFonts w:ascii="Arial" w:hAnsi="Arial" w:cs="Arial"/>
          <w:b/>
          <w:bCs/>
          <w:rPrChange w:id="616" w:author="Sharpton, Thomas" w:date="2022-09-28T14:14:00Z">
            <w:rPr>
              <w:b/>
              <w:bCs/>
            </w:rPr>
          </w:rPrChange>
        </w:rPr>
        <w:t>Differential Abundance</w:t>
      </w:r>
    </w:p>
    <w:p w14:paraId="3D097628" w14:textId="5CE4E1E1" w:rsidR="00523F6E" w:rsidRPr="00E43813" w:rsidRDefault="00E55A63" w:rsidP="00451272">
      <w:pPr>
        <w:spacing w:line="276" w:lineRule="auto"/>
        <w:rPr>
          <w:rFonts w:ascii="Arial" w:hAnsi="Arial" w:cs="Arial"/>
          <w:rPrChange w:id="617" w:author="Sharpton, Thomas" w:date="2022-09-28T14:14:00Z">
            <w:rPr/>
          </w:rPrChange>
        </w:rPr>
      </w:pPr>
      <w:r w:rsidRPr="00E43813">
        <w:rPr>
          <w:rFonts w:ascii="Arial" w:hAnsi="Arial" w:cs="Arial"/>
          <w:rPrChange w:id="618" w:author="Sharpton, Thomas" w:date="2022-09-28T14:14:00Z">
            <w:rPr/>
          </w:rPrChange>
        </w:rPr>
        <w:t>2.6.1)</w:t>
      </w:r>
      <w:r w:rsidR="00361CB4" w:rsidRPr="00E43813">
        <w:rPr>
          <w:rFonts w:ascii="Arial" w:hAnsi="Arial" w:cs="Arial"/>
          <w:noProof/>
          <w:rPrChange w:id="619" w:author="Sharpton, Thomas" w:date="2022-09-28T14:14:00Z">
            <w:rPr>
              <w:noProof/>
            </w:rPr>
          </w:rPrChange>
        </w:rPr>
        <w:drawing>
          <wp:inline distT="0" distB="0" distL="0" distR="0" wp14:anchorId="6C9BF1B1" wp14:editId="2984C4E8">
            <wp:extent cx="5280660" cy="8333545"/>
            <wp:effectExtent l="0" t="0" r="2540"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68"/>
                    <a:stretch>
                      <a:fillRect/>
                    </a:stretch>
                  </pic:blipFill>
                  <pic:spPr>
                    <a:xfrm>
                      <a:off x="0" y="0"/>
                      <a:ext cx="5280660" cy="8333545"/>
                    </a:xfrm>
                    <a:prstGeom prst="rect">
                      <a:avLst/>
                    </a:prstGeom>
                  </pic:spPr>
                </pic:pic>
              </a:graphicData>
            </a:graphic>
          </wp:inline>
        </w:drawing>
      </w:r>
    </w:p>
    <w:p w14:paraId="2F2D7095" w14:textId="10C0D18C" w:rsidR="00523F6E" w:rsidRPr="00E43813" w:rsidRDefault="000D4654">
      <w:pPr>
        <w:rPr>
          <w:rFonts w:ascii="Arial" w:hAnsi="Arial" w:cs="Arial"/>
          <w:b/>
          <w:bCs/>
          <w:rPrChange w:id="620" w:author="Sharpton, Thomas" w:date="2022-09-28T14:14:00Z">
            <w:rPr>
              <w:b/>
              <w:bCs/>
            </w:rPr>
          </w:rPrChange>
        </w:rPr>
      </w:pPr>
      <w:r w:rsidRPr="00E43813">
        <w:rPr>
          <w:rFonts w:ascii="Arial" w:hAnsi="Arial" w:cs="Arial"/>
          <w:rPrChange w:id="621" w:author="Sharpton, Thomas" w:date="2022-09-28T14:14:00Z">
            <w:rPr/>
          </w:rPrChange>
        </w:rPr>
        <w:lastRenderedPageBreak/>
        <w:t xml:space="preserve">2.6.2) </w:t>
      </w:r>
      <w:r w:rsidRPr="00E43813">
        <w:rPr>
          <w:rFonts w:ascii="Arial" w:hAnsi="Arial" w:cs="Arial"/>
          <w:noProof/>
          <w:rPrChange w:id="622" w:author="Sharpton, Thomas" w:date="2022-09-28T14:14:00Z">
            <w:rPr>
              <w:noProof/>
            </w:rPr>
          </w:rPrChange>
        </w:rPr>
        <w:drawing>
          <wp:inline distT="0" distB="0" distL="0" distR="0" wp14:anchorId="5033AD78" wp14:editId="241D3637">
            <wp:extent cx="6505303" cy="5057831"/>
            <wp:effectExtent l="0" t="0" r="0" b="0"/>
            <wp:docPr id="194" name="Picture 19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hart, bar chart&#10;&#10;Description automatically generated"/>
                    <pic:cNvPicPr/>
                  </pic:nvPicPr>
                  <pic:blipFill>
                    <a:blip r:embed="rId69"/>
                    <a:stretch>
                      <a:fillRect/>
                    </a:stretch>
                  </pic:blipFill>
                  <pic:spPr>
                    <a:xfrm>
                      <a:off x="0" y="0"/>
                      <a:ext cx="6524502" cy="5072758"/>
                    </a:xfrm>
                    <a:prstGeom prst="rect">
                      <a:avLst/>
                    </a:prstGeom>
                  </pic:spPr>
                </pic:pic>
              </a:graphicData>
            </a:graphic>
          </wp:inline>
        </w:drawing>
      </w:r>
      <w:r w:rsidR="00523F6E" w:rsidRPr="00E43813">
        <w:rPr>
          <w:rFonts w:ascii="Arial" w:hAnsi="Arial" w:cs="Arial"/>
          <w:b/>
          <w:bCs/>
          <w:rPrChange w:id="623" w:author="Sharpton, Thomas" w:date="2022-09-28T14:14:00Z">
            <w:rPr>
              <w:b/>
              <w:bCs/>
            </w:rPr>
          </w:rPrChange>
        </w:rPr>
        <w:br w:type="page"/>
      </w:r>
    </w:p>
    <w:p w14:paraId="23420BD9" w14:textId="072E94C3" w:rsidR="00F60986" w:rsidRPr="00E43813" w:rsidRDefault="00E55A63" w:rsidP="00451272">
      <w:pPr>
        <w:spacing w:line="276" w:lineRule="auto"/>
        <w:rPr>
          <w:rFonts w:ascii="Arial" w:hAnsi="Arial" w:cs="Arial"/>
          <w:b/>
          <w:bCs/>
          <w:sz w:val="28"/>
          <w:szCs w:val="28"/>
          <w:rPrChange w:id="624" w:author="Sharpton, Thomas" w:date="2022-09-28T14:14:00Z">
            <w:rPr>
              <w:b/>
              <w:bCs/>
              <w:sz w:val="28"/>
              <w:szCs w:val="28"/>
            </w:rPr>
          </w:rPrChange>
        </w:rPr>
      </w:pPr>
      <w:r w:rsidRPr="00E43813">
        <w:rPr>
          <w:rFonts w:ascii="Arial" w:hAnsi="Arial" w:cs="Arial"/>
          <w:b/>
          <w:bCs/>
          <w:sz w:val="28"/>
          <w:szCs w:val="28"/>
          <w:rPrChange w:id="625" w:author="Sharpton, Thomas" w:date="2022-09-28T14:14:00Z">
            <w:rPr>
              <w:b/>
              <w:bCs/>
              <w:sz w:val="28"/>
              <w:szCs w:val="28"/>
            </w:rPr>
          </w:rPrChange>
        </w:rPr>
        <w:lastRenderedPageBreak/>
        <w:t xml:space="preserve">3) </w:t>
      </w:r>
      <w:r w:rsidR="008328CF" w:rsidRPr="00E43813">
        <w:rPr>
          <w:rFonts w:ascii="Arial" w:hAnsi="Arial" w:cs="Arial"/>
          <w:b/>
          <w:bCs/>
          <w:sz w:val="28"/>
          <w:szCs w:val="28"/>
          <w:rPrChange w:id="626" w:author="Sharpton, Thomas" w:date="2022-09-28T14:14:00Z">
            <w:rPr>
              <w:b/>
              <w:bCs/>
              <w:sz w:val="28"/>
              <w:szCs w:val="28"/>
            </w:rPr>
          </w:rPrChange>
        </w:rPr>
        <w:t>Exposure</w:t>
      </w:r>
    </w:p>
    <w:p w14:paraId="7E7EACE6" w14:textId="5CBBEE49" w:rsidR="008328CF" w:rsidRPr="00E43813" w:rsidRDefault="008328CF" w:rsidP="00451272">
      <w:pPr>
        <w:spacing w:line="276" w:lineRule="auto"/>
        <w:rPr>
          <w:rFonts w:ascii="Arial" w:hAnsi="Arial" w:cs="Arial"/>
          <w:rPrChange w:id="627" w:author="Sharpton, Thomas" w:date="2022-09-28T14:14:00Z">
            <w:rPr/>
          </w:rPrChange>
        </w:rPr>
      </w:pPr>
    </w:p>
    <w:p w14:paraId="30B154BE" w14:textId="3384B5F5" w:rsidR="008328CF" w:rsidRPr="00E43813" w:rsidRDefault="00E55A63" w:rsidP="00451272">
      <w:pPr>
        <w:spacing w:line="276" w:lineRule="auto"/>
        <w:rPr>
          <w:rFonts w:ascii="Arial" w:hAnsi="Arial" w:cs="Arial"/>
          <w:b/>
          <w:bCs/>
          <w:rPrChange w:id="628" w:author="Sharpton, Thomas" w:date="2022-09-28T14:14:00Z">
            <w:rPr>
              <w:b/>
              <w:bCs/>
            </w:rPr>
          </w:rPrChange>
        </w:rPr>
      </w:pPr>
      <w:r w:rsidRPr="00E43813">
        <w:rPr>
          <w:rFonts w:ascii="Arial" w:hAnsi="Arial" w:cs="Arial"/>
          <w:b/>
          <w:bCs/>
          <w:rPrChange w:id="629" w:author="Sharpton, Thomas" w:date="2022-09-28T14:14:00Z">
            <w:rPr>
              <w:b/>
              <w:bCs/>
            </w:rPr>
          </w:rPrChange>
        </w:rPr>
        <w:t xml:space="preserve">3.1) </w:t>
      </w:r>
      <w:r w:rsidR="008328CF" w:rsidRPr="00E43813">
        <w:rPr>
          <w:rFonts w:ascii="Arial" w:hAnsi="Arial" w:cs="Arial"/>
          <w:b/>
          <w:bCs/>
          <w:rPrChange w:id="630" w:author="Sharpton, Thomas" w:date="2022-09-28T14:14:00Z">
            <w:rPr>
              <w:b/>
              <w:bCs/>
            </w:rPr>
          </w:rPrChange>
        </w:rPr>
        <w:t>Alpha Diversity</w:t>
      </w:r>
    </w:p>
    <w:p w14:paraId="05ECD264" w14:textId="6256847C" w:rsidR="009873E5" w:rsidRPr="00E43813" w:rsidRDefault="009873E5" w:rsidP="00451272">
      <w:pPr>
        <w:spacing w:line="276" w:lineRule="auto"/>
        <w:rPr>
          <w:rFonts w:ascii="Arial" w:hAnsi="Arial" w:cs="Arial"/>
          <w:b/>
          <w:bCs/>
          <w:rPrChange w:id="631" w:author="Sharpton, Thomas" w:date="2022-09-28T14:14:00Z">
            <w:rPr>
              <w:b/>
              <w:bCs/>
            </w:rPr>
          </w:rPrChange>
        </w:rPr>
      </w:pPr>
    </w:p>
    <w:p w14:paraId="2C25710D" w14:textId="75CF2389" w:rsidR="009873E5" w:rsidRPr="00E43813" w:rsidRDefault="009873E5" w:rsidP="00451272">
      <w:pPr>
        <w:spacing w:line="276" w:lineRule="auto"/>
        <w:rPr>
          <w:rFonts w:ascii="Arial" w:hAnsi="Arial" w:cs="Arial"/>
          <w:b/>
          <w:bCs/>
          <w:rPrChange w:id="632" w:author="Sharpton, Thomas" w:date="2022-09-28T14:14:00Z">
            <w:rPr>
              <w:b/>
              <w:bCs/>
            </w:rPr>
          </w:rPrChange>
        </w:rPr>
      </w:pPr>
      <w:r w:rsidRPr="00E43813">
        <w:rPr>
          <w:rFonts w:ascii="Arial" w:hAnsi="Arial" w:cs="Arial"/>
          <w:b/>
          <w:bCs/>
          <w:rPrChange w:id="633" w:author="Sharpton, Thomas" w:date="2022-09-28T14:14:00Z">
            <w:rPr>
              <w:b/>
              <w:bCs/>
            </w:rPr>
          </w:rPrChange>
        </w:rPr>
        <w:t>3.1.1) Exposure</w:t>
      </w:r>
    </w:p>
    <w:p w14:paraId="7A1C406B" w14:textId="6C9A0635" w:rsidR="008328CF" w:rsidRPr="00E43813" w:rsidRDefault="00E55A63" w:rsidP="00451272">
      <w:pPr>
        <w:spacing w:line="276" w:lineRule="auto"/>
        <w:rPr>
          <w:rFonts w:ascii="Arial" w:hAnsi="Arial" w:cs="Arial"/>
          <w:rPrChange w:id="634" w:author="Sharpton, Thomas" w:date="2022-09-28T14:14:00Z">
            <w:rPr/>
          </w:rPrChange>
        </w:rPr>
      </w:pPr>
      <w:r w:rsidRPr="00E43813">
        <w:rPr>
          <w:rFonts w:ascii="Arial" w:hAnsi="Arial" w:cs="Arial"/>
          <w:rPrChange w:id="635" w:author="Sharpton, Thomas" w:date="2022-09-28T14:14:00Z">
            <w:rPr/>
          </w:rPrChange>
        </w:rPr>
        <w:t>3</w:t>
      </w:r>
      <w:r w:rsidR="009873E5" w:rsidRPr="00E43813">
        <w:rPr>
          <w:rFonts w:ascii="Arial" w:hAnsi="Arial" w:cs="Arial"/>
          <w:rPrChange w:id="636" w:author="Sharpton, Thomas" w:date="2022-09-28T14:14:00Z">
            <w:rPr/>
          </w:rPrChange>
        </w:rPr>
        <w:t>.1.1</w:t>
      </w:r>
      <w:r w:rsidRPr="00E43813">
        <w:rPr>
          <w:rFonts w:ascii="Arial" w:hAnsi="Arial" w:cs="Arial"/>
          <w:rPrChange w:id="637" w:author="Sharpton, Thomas" w:date="2022-09-28T14:14:00Z">
            <w:rPr/>
          </w:rPrChange>
        </w:rPr>
        <w:t>.1)</w:t>
      </w:r>
      <w:r w:rsidR="009873E5" w:rsidRPr="00E43813">
        <w:rPr>
          <w:rFonts w:ascii="Arial" w:hAnsi="Arial" w:cs="Arial"/>
          <w:noProof/>
          <w:rPrChange w:id="638" w:author="Sharpton, Thomas" w:date="2022-09-28T14:14:00Z">
            <w:rPr>
              <w:noProof/>
            </w:rPr>
          </w:rPrChange>
        </w:rPr>
        <w:t xml:space="preserve"> </w:t>
      </w:r>
      <w:r w:rsidR="0002491D" w:rsidRPr="00E43813">
        <w:rPr>
          <w:rFonts w:ascii="Arial" w:hAnsi="Arial" w:cs="Arial"/>
          <w:noProof/>
          <w:rPrChange w:id="639" w:author="Sharpton, Thomas" w:date="2022-09-28T14:14:00Z">
            <w:rPr>
              <w:noProof/>
            </w:rPr>
          </w:rPrChange>
        </w:rPr>
        <w:drawing>
          <wp:inline distT="0" distB="0" distL="0" distR="0" wp14:anchorId="6BED12DE" wp14:editId="00F9B2FB">
            <wp:extent cx="4165600" cy="2425700"/>
            <wp:effectExtent l="0" t="0" r="0" b="0"/>
            <wp:docPr id="191" name="Picture 1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able&#10;&#10;Description automatically generated"/>
                    <pic:cNvPicPr/>
                  </pic:nvPicPr>
                  <pic:blipFill>
                    <a:blip r:embed="rId70"/>
                    <a:stretch>
                      <a:fillRect/>
                    </a:stretch>
                  </pic:blipFill>
                  <pic:spPr>
                    <a:xfrm>
                      <a:off x="0" y="0"/>
                      <a:ext cx="4165600" cy="2425700"/>
                    </a:xfrm>
                    <a:prstGeom prst="rect">
                      <a:avLst/>
                    </a:prstGeom>
                  </pic:spPr>
                </pic:pic>
              </a:graphicData>
            </a:graphic>
          </wp:inline>
        </w:drawing>
      </w:r>
    </w:p>
    <w:p w14:paraId="25814F76" w14:textId="77777777" w:rsidR="009873E5" w:rsidRPr="00E43813" w:rsidRDefault="009873E5" w:rsidP="00451272">
      <w:pPr>
        <w:spacing w:line="276" w:lineRule="auto"/>
        <w:rPr>
          <w:rFonts w:ascii="Arial" w:hAnsi="Arial" w:cs="Arial"/>
          <w:rPrChange w:id="640" w:author="Sharpton, Thomas" w:date="2022-09-28T14:14:00Z">
            <w:rPr/>
          </w:rPrChange>
        </w:rPr>
      </w:pPr>
    </w:p>
    <w:p w14:paraId="327509C4" w14:textId="0C6688EC" w:rsidR="0014064F" w:rsidRPr="00E43813" w:rsidRDefault="00E55A63" w:rsidP="00451272">
      <w:pPr>
        <w:spacing w:line="276" w:lineRule="auto"/>
        <w:rPr>
          <w:rFonts w:ascii="Arial" w:hAnsi="Arial" w:cs="Arial"/>
          <w:rPrChange w:id="641" w:author="Sharpton, Thomas" w:date="2022-09-28T14:14:00Z">
            <w:rPr/>
          </w:rPrChange>
        </w:rPr>
      </w:pPr>
      <w:r w:rsidRPr="00E43813">
        <w:rPr>
          <w:rFonts w:ascii="Arial" w:hAnsi="Arial" w:cs="Arial"/>
          <w:rPrChange w:id="642" w:author="Sharpton, Thomas" w:date="2022-09-28T14:14:00Z">
            <w:rPr/>
          </w:rPrChange>
        </w:rPr>
        <w:t>3.1</w:t>
      </w:r>
      <w:r w:rsidR="009873E5" w:rsidRPr="00E43813">
        <w:rPr>
          <w:rFonts w:ascii="Arial" w:hAnsi="Arial" w:cs="Arial"/>
          <w:rPrChange w:id="643" w:author="Sharpton, Thomas" w:date="2022-09-28T14:14:00Z">
            <w:rPr/>
          </w:rPrChange>
        </w:rPr>
        <w:t>.1</w:t>
      </w:r>
      <w:r w:rsidRPr="00E43813">
        <w:rPr>
          <w:rFonts w:ascii="Arial" w:hAnsi="Arial" w:cs="Arial"/>
          <w:rPrChange w:id="644" w:author="Sharpton, Thomas" w:date="2022-09-28T14:14:00Z">
            <w:rPr/>
          </w:rPrChange>
        </w:rPr>
        <w:t>.2)</w:t>
      </w:r>
      <w:r w:rsidR="009873E5" w:rsidRPr="00E43813">
        <w:rPr>
          <w:rFonts w:ascii="Arial" w:hAnsi="Arial" w:cs="Arial"/>
          <w:noProof/>
          <w:rPrChange w:id="645" w:author="Sharpton, Thomas" w:date="2022-09-28T14:14:00Z">
            <w:rPr>
              <w:noProof/>
            </w:rPr>
          </w:rPrChange>
        </w:rPr>
        <w:t xml:space="preserve"> </w:t>
      </w:r>
      <w:r w:rsidR="0002491D" w:rsidRPr="00E43813">
        <w:rPr>
          <w:rFonts w:ascii="Arial" w:hAnsi="Arial" w:cs="Arial"/>
          <w:noProof/>
          <w:rPrChange w:id="646" w:author="Sharpton, Thomas" w:date="2022-09-28T14:14:00Z">
            <w:rPr>
              <w:noProof/>
            </w:rPr>
          </w:rPrChange>
        </w:rPr>
        <w:drawing>
          <wp:inline distT="0" distB="0" distL="0" distR="0" wp14:anchorId="549F6AAC" wp14:editId="02CC3762">
            <wp:extent cx="3098800" cy="1244600"/>
            <wp:effectExtent l="0" t="0" r="0" b="0"/>
            <wp:docPr id="192" name="Picture 1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able&#10;&#10;Description automatically generated"/>
                    <pic:cNvPicPr/>
                  </pic:nvPicPr>
                  <pic:blipFill>
                    <a:blip r:embed="rId71"/>
                    <a:stretch>
                      <a:fillRect/>
                    </a:stretch>
                  </pic:blipFill>
                  <pic:spPr>
                    <a:xfrm>
                      <a:off x="0" y="0"/>
                      <a:ext cx="3098800" cy="1244600"/>
                    </a:xfrm>
                    <a:prstGeom prst="rect">
                      <a:avLst/>
                    </a:prstGeom>
                  </pic:spPr>
                </pic:pic>
              </a:graphicData>
            </a:graphic>
          </wp:inline>
        </w:drawing>
      </w:r>
    </w:p>
    <w:p w14:paraId="57D385BA" w14:textId="77777777" w:rsidR="009873E5" w:rsidRPr="00E43813" w:rsidRDefault="009873E5" w:rsidP="00451272">
      <w:pPr>
        <w:spacing w:line="276" w:lineRule="auto"/>
        <w:rPr>
          <w:rFonts w:ascii="Arial" w:hAnsi="Arial" w:cs="Arial"/>
          <w:rPrChange w:id="647" w:author="Sharpton, Thomas" w:date="2022-09-28T14:14:00Z">
            <w:rPr/>
          </w:rPrChange>
        </w:rPr>
      </w:pPr>
    </w:p>
    <w:p w14:paraId="0EFCB370" w14:textId="461ABEC7" w:rsidR="009873E5" w:rsidRPr="00E43813" w:rsidRDefault="009873E5" w:rsidP="00451272">
      <w:pPr>
        <w:spacing w:line="276" w:lineRule="auto"/>
        <w:rPr>
          <w:rFonts w:ascii="Arial" w:hAnsi="Arial" w:cs="Arial"/>
          <w:rPrChange w:id="648" w:author="Sharpton, Thomas" w:date="2022-09-28T14:14:00Z">
            <w:rPr/>
          </w:rPrChange>
        </w:rPr>
      </w:pPr>
      <w:r w:rsidRPr="00E43813">
        <w:rPr>
          <w:rFonts w:ascii="Arial" w:hAnsi="Arial" w:cs="Arial"/>
          <w:rPrChange w:id="649" w:author="Sharpton, Thomas" w:date="2022-09-28T14:14:00Z">
            <w:rPr/>
          </w:rPrChange>
        </w:rPr>
        <w:t xml:space="preserve">3.1.1.3) </w:t>
      </w:r>
      <w:r w:rsidR="00E02417" w:rsidRPr="00E43813">
        <w:rPr>
          <w:rFonts w:ascii="Arial" w:hAnsi="Arial" w:cs="Arial"/>
          <w:noProof/>
          <w:rPrChange w:id="650" w:author="Sharpton, Thomas" w:date="2022-09-28T14:14:00Z">
            <w:rPr>
              <w:noProof/>
            </w:rPr>
          </w:rPrChange>
        </w:rPr>
        <w:drawing>
          <wp:inline distT="0" distB="0" distL="0" distR="0" wp14:anchorId="0B15B9B4" wp14:editId="5B81E6F6">
            <wp:extent cx="5054600" cy="3111500"/>
            <wp:effectExtent l="0" t="0" r="0" b="0"/>
            <wp:docPr id="189" name="Picture 1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able&#10;&#10;Description automatically generated"/>
                    <pic:cNvPicPr/>
                  </pic:nvPicPr>
                  <pic:blipFill>
                    <a:blip r:embed="rId72"/>
                    <a:stretch>
                      <a:fillRect/>
                    </a:stretch>
                  </pic:blipFill>
                  <pic:spPr>
                    <a:xfrm>
                      <a:off x="0" y="0"/>
                      <a:ext cx="5054600" cy="3111500"/>
                    </a:xfrm>
                    <a:prstGeom prst="rect">
                      <a:avLst/>
                    </a:prstGeom>
                  </pic:spPr>
                </pic:pic>
              </a:graphicData>
            </a:graphic>
          </wp:inline>
        </w:drawing>
      </w:r>
    </w:p>
    <w:p w14:paraId="1F35F054" w14:textId="52EA7F43" w:rsidR="00E55A63" w:rsidRPr="00E43813" w:rsidRDefault="00E55A63" w:rsidP="00451272">
      <w:pPr>
        <w:spacing w:line="276" w:lineRule="auto"/>
        <w:rPr>
          <w:rFonts w:ascii="Arial" w:hAnsi="Arial" w:cs="Arial"/>
          <w:rPrChange w:id="651" w:author="Sharpton, Thomas" w:date="2022-09-28T14:14:00Z">
            <w:rPr/>
          </w:rPrChange>
        </w:rPr>
      </w:pPr>
    </w:p>
    <w:p w14:paraId="092116EB" w14:textId="6E6FED34" w:rsidR="009873E5" w:rsidRPr="00E43813" w:rsidRDefault="009873E5" w:rsidP="00451272">
      <w:pPr>
        <w:spacing w:line="276" w:lineRule="auto"/>
        <w:rPr>
          <w:rFonts w:ascii="Arial" w:hAnsi="Arial" w:cs="Arial"/>
          <w:rPrChange w:id="652" w:author="Sharpton, Thomas" w:date="2022-09-28T14:14:00Z">
            <w:rPr/>
          </w:rPrChange>
        </w:rPr>
      </w:pPr>
      <w:r w:rsidRPr="00E43813">
        <w:rPr>
          <w:rFonts w:ascii="Arial" w:hAnsi="Arial" w:cs="Arial"/>
          <w:rPrChange w:id="653" w:author="Sharpton, Thomas" w:date="2022-09-28T14:14:00Z">
            <w:rPr/>
          </w:rPrChange>
        </w:rPr>
        <w:t>3.1.2) Diet:Exposure</w:t>
      </w:r>
    </w:p>
    <w:p w14:paraId="56EBD09C" w14:textId="2FAEE017" w:rsidR="009873E5" w:rsidRPr="00E43813" w:rsidRDefault="009873E5" w:rsidP="00451272">
      <w:pPr>
        <w:spacing w:line="276" w:lineRule="auto"/>
        <w:rPr>
          <w:rFonts w:ascii="Arial" w:hAnsi="Arial" w:cs="Arial"/>
          <w:rPrChange w:id="654" w:author="Sharpton, Thomas" w:date="2022-09-28T14:14:00Z">
            <w:rPr/>
          </w:rPrChange>
        </w:rPr>
      </w:pPr>
    </w:p>
    <w:p w14:paraId="62D7B004" w14:textId="0E1D1FAA" w:rsidR="009873E5" w:rsidRPr="00E43813" w:rsidRDefault="009873E5" w:rsidP="00451272">
      <w:pPr>
        <w:spacing w:line="276" w:lineRule="auto"/>
        <w:rPr>
          <w:rFonts w:ascii="Arial" w:hAnsi="Arial" w:cs="Arial"/>
          <w:rPrChange w:id="655" w:author="Sharpton, Thomas" w:date="2022-09-28T14:14:00Z">
            <w:rPr/>
          </w:rPrChange>
        </w:rPr>
      </w:pPr>
      <w:r w:rsidRPr="00E43813">
        <w:rPr>
          <w:rFonts w:ascii="Arial" w:hAnsi="Arial" w:cs="Arial"/>
          <w:rPrChange w:id="656" w:author="Sharpton, Thomas" w:date="2022-09-28T14:14:00Z">
            <w:rPr/>
          </w:rPrChange>
        </w:rPr>
        <w:lastRenderedPageBreak/>
        <w:t>3.1.2.1)</w:t>
      </w:r>
      <w:r w:rsidR="00D66D96" w:rsidRPr="00E43813">
        <w:rPr>
          <w:rFonts w:ascii="Arial" w:hAnsi="Arial" w:cs="Arial"/>
          <w:rPrChange w:id="657" w:author="Sharpton, Thomas" w:date="2022-09-28T14:14:00Z">
            <w:rPr/>
          </w:rPrChange>
        </w:rPr>
        <w:t xml:space="preserve"> </w:t>
      </w:r>
      <w:r w:rsidR="00D66D96" w:rsidRPr="00E43813">
        <w:rPr>
          <w:rFonts w:ascii="Arial" w:hAnsi="Arial" w:cs="Arial"/>
          <w:noProof/>
          <w:rPrChange w:id="658" w:author="Sharpton, Thomas" w:date="2022-09-28T14:14:00Z">
            <w:rPr>
              <w:noProof/>
            </w:rPr>
          </w:rPrChange>
        </w:rPr>
        <w:drawing>
          <wp:inline distT="0" distB="0" distL="0" distR="0" wp14:anchorId="0E54697E" wp14:editId="6AADF784">
            <wp:extent cx="4065535" cy="3701143"/>
            <wp:effectExtent l="0" t="0" r="0" b="0"/>
            <wp:docPr id="184" name="Picture 1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able&#10;&#10;Description automatically generated"/>
                    <pic:cNvPicPr/>
                  </pic:nvPicPr>
                  <pic:blipFill>
                    <a:blip r:embed="rId73"/>
                    <a:stretch>
                      <a:fillRect/>
                    </a:stretch>
                  </pic:blipFill>
                  <pic:spPr>
                    <a:xfrm>
                      <a:off x="0" y="0"/>
                      <a:ext cx="4083512" cy="3717509"/>
                    </a:xfrm>
                    <a:prstGeom prst="rect">
                      <a:avLst/>
                    </a:prstGeom>
                  </pic:spPr>
                </pic:pic>
              </a:graphicData>
            </a:graphic>
          </wp:inline>
        </w:drawing>
      </w:r>
    </w:p>
    <w:p w14:paraId="2BF61702" w14:textId="6A529CF6" w:rsidR="009873E5" w:rsidRPr="00E43813" w:rsidRDefault="009873E5" w:rsidP="009873E5">
      <w:pPr>
        <w:spacing w:line="276" w:lineRule="auto"/>
        <w:rPr>
          <w:rFonts w:ascii="Arial" w:hAnsi="Arial" w:cs="Arial"/>
          <w:rPrChange w:id="659" w:author="Sharpton, Thomas" w:date="2022-09-28T14:14:00Z">
            <w:rPr/>
          </w:rPrChange>
        </w:rPr>
      </w:pPr>
      <w:r w:rsidRPr="00E43813">
        <w:rPr>
          <w:rFonts w:ascii="Arial" w:hAnsi="Arial" w:cs="Arial"/>
          <w:rPrChange w:id="660" w:author="Sharpton, Thomas" w:date="2022-09-28T14:14:00Z">
            <w:rPr/>
          </w:rPrChange>
        </w:rPr>
        <w:t>3.1.2.2)</w:t>
      </w:r>
      <w:r w:rsidR="00D66D96" w:rsidRPr="00E43813">
        <w:rPr>
          <w:rFonts w:ascii="Arial" w:hAnsi="Arial" w:cs="Arial"/>
          <w:noProof/>
          <w:rPrChange w:id="661" w:author="Sharpton, Thomas" w:date="2022-09-28T14:14:00Z">
            <w:rPr>
              <w:noProof/>
            </w:rPr>
          </w:rPrChange>
        </w:rPr>
        <w:t xml:space="preserve"> </w:t>
      </w:r>
      <w:r w:rsidR="00D66D96" w:rsidRPr="00E43813">
        <w:rPr>
          <w:rFonts w:ascii="Arial" w:hAnsi="Arial" w:cs="Arial"/>
          <w:noProof/>
          <w:rPrChange w:id="662" w:author="Sharpton, Thomas" w:date="2022-09-28T14:14:00Z">
            <w:rPr>
              <w:noProof/>
            </w:rPr>
          </w:rPrChange>
        </w:rPr>
        <w:drawing>
          <wp:inline distT="0" distB="0" distL="0" distR="0" wp14:anchorId="62088730" wp14:editId="11F9F20E">
            <wp:extent cx="3204755" cy="2324661"/>
            <wp:effectExtent l="0" t="0" r="0" b="0"/>
            <wp:docPr id="185" name="Picture 1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able&#10;&#10;Description automatically generated"/>
                    <pic:cNvPicPr/>
                  </pic:nvPicPr>
                  <pic:blipFill>
                    <a:blip r:embed="rId74"/>
                    <a:stretch>
                      <a:fillRect/>
                    </a:stretch>
                  </pic:blipFill>
                  <pic:spPr>
                    <a:xfrm>
                      <a:off x="0" y="0"/>
                      <a:ext cx="3255912" cy="2361769"/>
                    </a:xfrm>
                    <a:prstGeom prst="rect">
                      <a:avLst/>
                    </a:prstGeom>
                  </pic:spPr>
                </pic:pic>
              </a:graphicData>
            </a:graphic>
          </wp:inline>
        </w:drawing>
      </w:r>
    </w:p>
    <w:p w14:paraId="1ADD7CC6" w14:textId="0A11BE68" w:rsidR="009873E5" w:rsidRPr="00E43813" w:rsidRDefault="009873E5" w:rsidP="009873E5">
      <w:pPr>
        <w:spacing w:line="276" w:lineRule="auto"/>
        <w:rPr>
          <w:rFonts w:ascii="Arial" w:hAnsi="Arial" w:cs="Arial"/>
          <w:rPrChange w:id="663" w:author="Sharpton, Thomas" w:date="2022-09-28T14:14:00Z">
            <w:rPr/>
          </w:rPrChange>
        </w:rPr>
      </w:pPr>
      <w:r w:rsidRPr="00E43813">
        <w:rPr>
          <w:rFonts w:ascii="Arial" w:hAnsi="Arial" w:cs="Arial"/>
          <w:rPrChange w:id="664" w:author="Sharpton, Thomas" w:date="2022-09-28T14:14:00Z">
            <w:rPr/>
          </w:rPrChange>
        </w:rPr>
        <w:lastRenderedPageBreak/>
        <w:t>3.1.2.3)</w:t>
      </w:r>
      <w:r w:rsidR="00D66D96" w:rsidRPr="00E43813">
        <w:rPr>
          <w:rFonts w:ascii="Arial" w:hAnsi="Arial" w:cs="Arial"/>
          <w:noProof/>
          <w:rPrChange w:id="665" w:author="Sharpton, Thomas" w:date="2022-09-28T14:14:00Z">
            <w:rPr>
              <w:noProof/>
            </w:rPr>
          </w:rPrChange>
        </w:rPr>
        <w:t xml:space="preserve"> </w:t>
      </w:r>
      <w:r w:rsidR="00E02417" w:rsidRPr="00E43813">
        <w:rPr>
          <w:rFonts w:ascii="Arial" w:hAnsi="Arial" w:cs="Arial"/>
          <w:noProof/>
          <w:rPrChange w:id="666" w:author="Sharpton, Thomas" w:date="2022-09-28T14:14:00Z">
            <w:rPr>
              <w:noProof/>
            </w:rPr>
          </w:rPrChange>
        </w:rPr>
        <w:drawing>
          <wp:inline distT="0" distB="0" distL="0" distR="0" wp14:anchorId="65C24D75" wp14:editId="7C0660B9">
            <wp:extent cx="6858000" cy="5871210"/>
            <wp:effectExtent l="0" t="0" r="0" b="0"/>
            <wp:docPr id="190" name="Picture 1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able&#10;&#10;Description automatically generated"/>
                    <pic:cNvPicPr/>
                  </pic:nvPicPr>
                  <pic:blipFill>
                    <a:blip r:embed="rId75"/>
                    <a:stretch>
                      <a:fillRect/>
                    </a:stretch>
                  </pic:blipFill>
                  <pic:spPr>
                    <a:xfrm>
                      <a:off x="0" y="0"/>
                      <a:ext cx="6858000" cy="5871210"/>
                    </a:xfrm>
                    <a:prstGeom prst="rect">
                      <a:avLst/>
                    </a:prstGeom>
                  </pic:spPr>
                </pic:pic>
              </a:graphicData>
            </a:graphic>
          </wp:inline>
        </w:drawing>
      </w:r>
    </w:p>
    <w:p w14:paraId="081CC627" w14:textId="02A64650" w:rsidR="009873E5" w:rsidRPr="00E43813" w:rsidRDefault="009873E5" w:rsidP="00451272">
      <w:pPr>
        <w:spacing w:line="276" w:lineRule="auto"/>
        <w:rPr>
          <w:rFonts w:ascii="Arial" w:hAnsi="Arial" w:cs="Arial"/>
          <w:rPrChange w:id="667" w:author="Sharpton, Thomas" w:date="2022-09-28T14:14:00Z">
            <w:rPr/>
          </w:rPrChange>
        </w:rPr>
      </w:pPr>
    </w:p>
    <w:p w14:paraId="3FE41493" w14:textId="77777777" w:rsidR="009873E5" w:rsidRPr="00E43813" w:rsidRDefault="009873E5" w:rsidP="00451272">
      <w:pPr>
        <w:spacing w:line="276" w:lineRule="auto"/>
        <w:rPr>
          <w:rFonts w:ascii="Arial" w:hAnsi="Arial" w:cs="Arial"/>
          <w:rPrChange w:id="668" w:author="Sharpton, Thomas" w:date="2022-09-28T14:14:00Z">
            <w:rPr/>
          </w:rPrChange>
        </w:rPr>
      </w:pPr>
    </w:p>
    <w:p w14:paraId="3D63669D" w14:textId="73518EAB" w:rsidR="008328CF" w:rsidRPr="00E43813" w:rsidRDefault="00E55A63" w:rsidP="00451272">
      <w:pPr>
        <w:spacing w:line="276" w:lineRule="auto"/>
        <w:rPr>
          <w:rFonts w:ascii="Arial" w:hAnsi="Arial" w:cs="Arial"/>
          <w:b/>
          <w:bCs/>
          <w:rPrChange w:id="669" w:author="Sharpton, Thomas" w:date="2022-09-28T14:14:00Z">
            <w:rPr>
              <w:b/>
              <w:bCs/>
            </w:rPr>
          </w:rPrChange>
        </w:rPr>
      </w:pPr>
      <w:r w:rsidRPr="00E43813">
        <w:rPr>
          <w:rFonts w:ascii="Arial" w:hAnsi="Arial" w:cs="Arial"/>
          <w:b/>
          <w:bCs/>
          <w:rPrChange w:id="670" w:author="Sharpton, Thomas" w:date="2022-09-28T14:14:00Z">
            <w:rPr>
              <w:b/>
              <w:bCs/>
            </w:rPr>
          </w:rPrChange>
        </w:rPr>
        <w:t xml:space="preserve">3.2) </w:t>
      </w:r>
      <w:r w:rsidR="008328CF" w:rsidRPr="00E43813">
        <w:rPr>
          <w:rFonts w:ascii="Arial" w:hAnsi="Arial" w:cs="Arial"/>
          <w:b/>
          <w:bCs/>
          <w:rPrChange w:id="671" w:author="Sharpton, Thomas" w:date="2022-09-28T14:14:00Z">
            <w:rPr>
              <w:b/>
              <w:bCs/>
            </w:rPr>
          </w:rPrChange>
        </w:rPr>
        <w:t>Beta Diversity</w:t>
      </w:r>
    </w:p>
    <w:p w14:paraId="6C55C35E" w14:textId="1EF785E9" w:rsidR="008328CF" w:rsidRPr="00E43813" w:rsidRDefault="00E55A63" w:rsidP="00451272">
      <w:pPr>
        <w:spacing w:line="276" w:lineRule="auto"/>
        <w:rPr>
          <w:rFonts w:ascii="Arial" w:hAnsi="Arial" w:cs="Arial"/>
          <w:rPrChange w:id="672" w:author="Sharpton, Thomas" w:date="2022-09-28T14:14:00Z">
            <w:rPr/>
          </w:rPrChange>
        </w:rPr>
      </w:pPr>
      <w:r w:rsidRPr="00E43813">
        <w:rPr>
          <w:rFonts w:ascii="Arial" w:hAnsi="Arial" w:cs="Arial"/>
          <w:rPrChange w:id="673" w:author="Sharpton, Thomas" w:date="2022-09-28T14:14:00Z">
            <w:rPr/>
          </w:rPrChange>
        </w:rPr>
        <w:t xml:space="preserve">3.2.1) </w:t>
      </w:r>
      <w:r w:rsidR="00020FA3" w:rsidRPr="00E43813">
        <w:rPr>
          <w:rFonts w:ascii="Arial" w:hAnsi="Arial" w:cs="Arial"/>
          <w:noProof/>
          <w:rPrChange w:id="674" w:author="Sharpton, Thomas" w:date="2022-09-28T14:14:00Z">
            <w:rPr>
              <w:noProof/>
            </w:rPr>
          </w:rPrChange>
        </w:rPr>
        <w:drawing>
          <wp:inline distT="0" distB="0" distL="0" distR="0" wp14:anchorId="37FDA19F" wp14:editId="182E20B7">
            <wp:extent cx="4991100" cy="1841500"/>
            <wp:effectExtent l="0" t="0" r="0" b="0"/>
            <wp:docPr id="81" name="Picture 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pic:cNvPicPr/>
                  </pic:nvPicPr>
                  <pic:blipFill>
                    <a:blip r:embed="rId76"/>
                    <a:stretch>
                      <a:fillRect/>
                    </a:stretch>
                  </pic:blipFill>
                  <pic:spPr>
                    <a:xfrm>
                      <a:off x="0" y="0"/>
                      <a:ext cx="4991100" cy="1841500"/>
                    </a:xfrm>
                    <a:prstGeom prst="rect">
                      <a:avLst/>
                    </a:prstGeom>
                  </pic:spPr>
                </pic:pic>
              </a:graphicData>
            </a:graphic>
          </wp:inline>
        </w:drawing>
      </w:r>
    </w:p>
    <w:p w14:paraId="561F1838" w14:textId="0576C4D6" w:rsidR="00020FA3" w:rsidRPr="00E43813" w:rsidRDefault="00E55A63" w:rsidP="00451272">
      <w:pPr>
        <w:spacing w:line="276" w:lineRule="auto"/>
        <w:rPr>
          <w:rFonts w:ascii="Arial" w:hAnsi="Arial" w:cs="Arial"/>
          <w:rPrChange w:id="675" w:author="Sharpton, Thomas" w:date="2022-09-28T14:14:00Z">
            <w:rPr/>
          </w:rPrChange>
        </w:rPr>
      </w:pPr>
      <w:r w:rsidRPr="00E43813">
        <w:rPr>
          <w:rFonts w:ascii="Arial" w:hAnsi="Arial" w:cs="Arial"/>
          <w:rPrChange w:id="676" w:author="Sharpton, Thomas" w:date="2022-09-28T14:14:00Z">
            <w:rPr/>
          </w:rPrChange>
        </w:rPr>
        <w:lastRenderedPageBreak/>
        <w:t xml:space="preserve">3.2.2) </w:t>
      </w:r>
      <w:r w:rsidR="00020FA3" w:rsidRPr="00E43813">
        <w:rPr>
          <w:rFonts w:ascii="Arial" w:hAnsi="Arial" w:cs="Arial"/>
          <w:noProof/>
          <w:rPrChange w:id="677" w:author="Sharpton, Thomas" w:date="2022-09-28T14:14:00Z">
            <w:rPr>
              <w:noProof/>
            </w:rPr>
          </w:rPrChange>
        </w:rPr>
        <w:drawing>
          <wp:inline distT="0" distB="0" distL="0" distR="0" wp14:anchorId="2621BD5D" wp14:editId="776A6848">
            <wp:extent cx="4991100" cy="1841500"/>
            <wp:effectExtent l="0" t="0" r="0"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77"/>
                    <a:stretch>
                      <a:fillRect/>
                    </a:stretch>
                  </pic:blipFill>
                  <pic:spPr>
                    <a:xfrm>
                      <a:off x="0" y="0"/>
                      <a:ext cx="4991100" cy="1841500"/>
                    </a:xfrm>
                    <a:prstGeom prst="rect">
                      <a:avLst/>
                    </a:prstGeom>
                  </pic:spPr>
                </pic:pic>
              </a:graphicData>
            </a:graphic>
          </wp:inline>
        </w:drawing>
      </w:r>
    </w:p>
    <w:p w14:paraId="62739796" w14:textId="279F5C8E" w:rsidR="00020FA3" w:rsidRPr="00E43813" w:rsidRDefault="00E55A63" w:rsidP="00451272">
      <w:pPr>
        <w:spacing w:line="276" w:lineRule="auto"/>
        <w:rPr>
          <w:rFonts w:ascii="Arial" w:hAnsi="Arial" w:cs="Arial"/>
          <w:rPrChange w:id="678" w:author="Sharpton, Thomas" w:date="2022-09-28T14:14:00Z">
            <w:rPr/>
          </w:rPrChange>
        </w:rPr>
      </w:pPr>
      <w:r w:rsidRPr="00E43813">
        <w:rPr>
          <w:rFonts w:ascii="Arial" w:hAnsi="Arial" w:cs="Arial"/>
          <w:rPrChange w:id="679" w:author="Sharpton, Thomas" w:date="2022-09-28T14:14:00Z">
            <w:rPr/>
          </w:rPrChange>
        </w:rPr>
        <w:t>3.2.3</w:t>
      </w:r>
      <w:r w:rsidR="00020FA3" w:rsidRPr="00E43813">
        <w:rPr>
          <w:rFonts w:ascii="Arial" w:hAnsi="Arial" w:cs="Arial"/>
          <w:noProof/>
          <w:rPrChange w:id="680" w:author="Sharpton, Thomas" w:date="2022-09-28T14:14:00Z">
            <w:rPr>
              <w:noProof/>
            </w:rPr>
          </w:rPrChange>
        </w:rPr>
        <w:drawing>
          <wp:inline distT="0" distB="0" distL="0" distR="0" wp14:anchorId="2F6F1390" wp14:editId="534E3874">
            <wp:extent cx="4991100" cy="2984500"/>
            <wp:effectExtent l="0" t="0" r="0" b="0"/>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pic:cNvPicPr/>
                  </pic:nvPicPr>
                  <pic:blipFill>
                    <a:blip r:embed="rId78"/>
                    <a:stretch>
                      <a:fillRect/>
                    </a:stretch>
                  </pic:blipFill>
                  <pic:spPr>
                    <a:xfrm>
                      <a:off x="0" y="0"/>
                      <a:ext cx="4991100" cy="2984500"/>
                    </a:xfrm>
                    <a:prstGeom prst="rect">
                      <a:avLst/>
                    </a:prstGeom>
                  </pic:spPr>
                </pic:pic>
              </a:graphicData>
            </a:graphic>
          </wp:inline>
        </w:drawing>
      </w:r>
    </w:p>
    <w:p w14:paraId="6A5B2F79" w14:textId="77777777" w:rsidR="00E55A63" w:rsidRPr="00E43813" w:rsidRDefault="00E55A63" w:rsidP="00451272">
      <w:pPr>
        <w:spacing w:line="276" w:lineRule="auto"/>
        <w:rPr>
          <w:rFonts w:ascii="Arial" w:hAnsi="Arial" w:cs="Arial"/>
          <w:rPrChange w:id="681" w:author="Sharpton, Thomas" w:date="2022-09-28T14:14:00Z">
            <w:rPr/>
          </w:rPrChange>
        </w:rPr>
      </w:pPr>
    </w:p>
    <w:p w14:paraId="4392A9DB" w14:textId="78BC0B94" w:rsidR="00B004EB" w:rsidRPr="00E43813" w:rsidRDefault="00B004EB" w:rsidP="00451272">
      <w:pPr>
        <w:spacing w:line="276" w:lineRule="auto"/>
        <w:rPr>
          <w:rFonts w:ascii="Arial" w:hAnsi="Arial" w:cs="Arial"/>
          <w:b/>
          <w:bCs/>
          <w:rPrChange w:id="682" w:author="Sharpton, Thomas" w:date="2022-09-28T14:14:00Z">
            <w:rPr>
              <w:b/>
              <w:bCs/>
            </w:rPr>
          </w:rPrChange>
        </w:rPr>
      </w:pPr>
      <w:r w:rsidRPr="00E43813">
        <w:rPr>
          <w:rFonts w:ascii="Arial" w:hAnsi="Arial" w:cs="Arial"/>
          <w:b/>
          <w:bCs/>
          <w:rPrChange w:id="683" w:author="Sharpton, Thomas" w:date="2022-09-28T14:14:00Z">
            <w:rPr>
              <w:b/>
              <w:bCs/>
            </w:rPr>
          </w:rPrChange>
        </w:rPr>
        <w:t>3.3) Beta-Dispersion</w:t>
      </w:r>
    </w:p>
    <w:p w14:paraId="547F29CC" w14:textId="77777777" w:rsidR="00B004EB" w:rsidRPr="00E43813" w:rsidRDefault="00B004EB" w:rsidP="00451272">
      <w:pPr>
        <w:spacing w:line="276" w:lineRule="auto"/>
        <w:rPr>
          <w:rFonts w:ascii="Arial" w:hAnsi="Arial" w:cs="Arial"/>
          <w:rPrChange w:id="684" w:author="Sharpton, Thomas" w:date="2022-09-28T14:14:00Z">
            <w:rPr/>
          </w:rPrChange>
        </w:rPr>
      </w:pPr>
    </w:p>
    <w:p w14:paraId="611537D5" w14:textId="2D736960" w:rsidR="00B004EB" w:rsidRPr="00E43813" w:rsidRDefault="00B004EB" w:rsidP="00451272">
      <w:pPr>
        <w:spacing w:line="276" w:lineRule="auto"/>
        <w:rPr>
          <w:rFonts w:ascii="Arial" w:hAnsi="Arial" w:cs="Arial"/>
          <w:rPrChange w:id="685" w:author="Sharpton, Thomas" w:date="2022-09-28T14:14:00Z">
            <w:rPr/>
          </w:rPrChange>
        </w:rPr>
      </w:pPr>
      <w:r w:rsidRPr="00E43813">
        <w:rPr>
          <w:rFonts w:ascii="Arial" w:hAnsi="Arial" w:cs="Arial"/>
          <w:rPrChange w:id="686" w:author="Sharpton, Thomas" w:date="2022-09-28T14:14:00Z">
            <w:rPr/>
          </w:rPrChange>
        </w:rPr>
        <w:t>3.3.1) Exposure</w:t>
      </w:r>
    </w:p>
    <w:tbl>
      <w:tblPr>
        <w:tblStyle w:val="TableGrid"/>
        <w:tblW w:w="0" w:type="auto"/>
        <w:tblLook w:val="04A0" w:firstRow="1" w:lastRow="0" w:firstColumn="1" w:lastColumn="0" w:noHBand="0" w:noVBand="1"/>
      </w:tblPr>
      <w:tblGrid>
        <w:gridCol w:w="5395"/>
        <w:gridCol w:w="5395"/>
      </w:tblGrid>
      <w:tr w:rsidR="00B004EB" w:rsidRPr="00E43813" w14:paraId="3C871254" w14:textId="77777777" w:rsidTr="00B004EB">
        <w:tc>
          <w:tcPr>
            <w:tcW w:w="5395" w:type="dxa"/>
          </w:tcPr>
          <w:p w14:paraId="68E50479" w14:textId="77777777" w:rsidR="00B004EB" w:rsidRPr="00E43813" w:rsidRDefault="008175DD" w:rsidP="00451272">
            <w:pPr>
              <w:spacing w:line="276" w:lineRule="auto"/>
              <w:rPr>
                <w:rFonts w:ascii="Arial" w:hAnsi="Arial" w:cs="Arial"/>
                <w:rPrChange w:id="687" w:author="Sharpton, Thomas" w:date="2022-09-28T14:14:00Z">
                  <w:rPr/>
                </w:rPrChange>
              </w:rPr>
            </w:pPr>
            <w:r w:rsidRPr="00E43813">
              <w:rPr>
                <w:rFonts w:ascii="Arial" w:hAnsi="Arial" w:cs="Arial"/>
                <w:rPrChange w:id="688" w:author="Sharpton, Thomas" w:date="2022-09-28T14:14:00Z">
                  <w:rPr/>
                </w:rPrChange>
              </w:rPr>
              <w:t>Bray-Curtis</w:t>
            </w:r>
          </w:p>
          <w:p w14:paraId="71BD6C60" w14:textId="535AC40D" w:rsidR="008175DD" w:rsidRPr="00E43813" w:rsidRDefault="008175DD" w:rsidP="00451272">
            <w:pPr>
              <w:spacing w:line="276" w:lineRule="auto"/>
              <w:rPr>
                <w:rFonts w:ascii="Arial" w:hAnsi="Arial" w:cs="Arial"/>
                <w:rPrChange w:id="689" w:author="Sharpton, Thomas" w:date="2022-09-28T14:14:00Z">
                  <w:rPr/>
                </w:rPrChange>
              </w:rPr>
            </w:pPr>
            <w:r w:rsidRPr="00E43813">
              <w:rPr>
                <w:rFonts w:ascii="Arial" w:hAnsi="Arial" w:cs="Arial"/>
                <w:noProof/>
                <w:rPrChange w:id="690" w:author="Sharpton, Thomas" w:date="2022-09-28T14:14:00Z">
                  <w:rPr>
                    <w:noProof/>
                  </w:rPr>
                </w:rPrChange>
              </w:rPr>
              <w:drawing>
                <wp:inline distT="0" distB="0" distL="0" distR="0" wp14:anchorId="5C1FFDF0" wp14:editId="525DCA83">
                  <wp:extent cx="3035300" cy="3060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35300" cy="3060700"/>
                          </a:xfrm>
                          <a:prstGeom prst="rect">
                            <a:avLst/>
                          </a:prstGeom>
                        </pic:spPr>
                      </pic:pic>
                    </a:graphicData>
                  </a:graphic>
                </wp:inline>
              </w:drawing>
            </w:r>
          </w:p>
        </w:tc>
        <w:tc>
          <w:tcPr>
            <w:tcW w:w="5395" w:type="dxa"/>
          </w:tcPr>
          <w:p w14:paraId="07516AD7" w14:textId="77777777" w:rsidR="00B004EB" w:rsidRPr="00E43813" w:rsidRDefault="008175DD" w:rsidP="00451272">
            <w:pPr>
              <w:spacing w:line="276" w:lineRule="auto"/>
              <w:rPr>
                <w:rFonts w:ascii="Arial" w:hAnsi="Arial" w:cs="Arial"/>
                <w:rPrChange w:id="691" w:author="Sharpton, Thomas" w:date="2022-09-28T14:14:00Z">
                  <w:rPr/>
                </w:rPrChange>
              </w:rPr>
            </w:pPr>
            <w:r w:rsidRPr="00E43813">
              <w:rPr>
                <w:rFonts w:ascii="Arial" w:hAnsi="Arial" w:cs="Arial"/>
                <w:rPrChange w:id="692" w:author="Sharpton, Thomas" w:date="2022-09-28T14:14:00Z">
                  <w:rPr/>
                </w:rPrChange>
              </w:rPr>
              <w:t>Canberra</w:t>
            </w:r>
          </w:p>
          <w:p w14:paraId="0AF38D79" w14:textId="7BFBE973" w:rsidR="008175DD" w:rsidRPr="00E43813" w:rsidRDefault="008175DD" w:rsidP="00451272">
            <w:pPr>
              <w:spacing w:line="276" w:lineRule="auto"/>
              <w:rPr>
                <w:rFonts w:ascii="Arial" w:hAnsi="Arial" w:cs="Arial"/>
                <w:rPrChange w:id="693" w:author="Sharpton, Thomas" w:date="2022-09-28T14:14:00Z">
                  <w:rPr/>
                </w:rPrChange>
              </w:rPr>
            </w:pPr>
            <w:r w:rsidRPr="00E43813">
              <w:rPr>
                <w:rFonts w:ascii="Arial" w:hAnsi="Arial" w:cs="Arial"/>
                <w:noProof/>
                <w:rPrChange w:id="694" w:author="Sharpton, Thomas" w:date="2022-09-28T14:14:00Z">
                  <w:rPr>
                    <w:noProof/>
                  </w:rPr>
                </w:rPrChange>
              </w:rPr>
              <w:drawing>
                <wp:inline distT="0" distB="0" distL="0" distR="0" wp14:anchorId="0A37D6DE" wp14:editId="1B3AC051">
                  <wp:extent cx="2971800" cy="29972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71800" cy="2997200"/>
                          </a:xfrm>
                          <a:prstGeom prst="rect">
                            <a:avLst/>
                          </a:prstGeom>
                        </pic:spPr>
                      </pic:pic>
                    </a:graphicData>
                  </a:graphic>
                </wp:inline>
              </w:drawing>
            </w:r>
          </w:p>
        </w:tc>
      </w:tr>
      <w:tr w:rsidR="00B004EB" w:rsidRPr="00E43813" w14:paraId="4D148650" w14:textId="77777777" w:rsidTr="00B004EB">
        <w:tc>
          <w:tcPr>
            <w:tcW w:w="5395" w:type="dxa"/>
          </w:tcPr>
          <w:p w14:paraId="70D0790B" w14:textId="77777777" w:rsidR="00B004EB" w:rsidRPr="00E43813" w:rsidRDefault="00E76C84" w:rsidP="00451272">
            <w:pPr>
              <w:spacing w:line="276" w:lineRule="auto"/>
              <w:rPr>
                <w:rFonts w:ascii="Arial" w:hAnsi="Arial" w:cs="Arial"/>
                <w:rPrChange w:id="695" w:author="Sharpton, Thomas" w:date="2022-09-28T14:14:00Z">
                  <w:rPr/>
                </w:rPrChange>
              </w:rPr>
            </w:pPr>
            <w:r w:rsidRPr="00E43813">
              <w:rPr>
                <w:rFonts w:ascii="Arial" w:hAnsi="Arial" w:cs="Arial"/>
                <w:noProof/>
                <w:rPrChange w:id="696" w:author="Sharpton, Thomas" w:date="2022-09-28T14:14:00Z">
                  <w:rPr>
                    <w:noProof/>
                  </w:rPr>
                </w:rPrChange>
              </w:rPr>
              <w:lastRenderedPageBreak/>
              <w:drawing>
                <wp:inline distT="0" distB="0" distL="0" distR="0" wp14:anchorId="4253EFF4" wp14:editId="29293730">
                  <wp:extent cx="3175000" cy="6985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75000" cy="698500"/>
                          </a:xfrm>
                          <a:prstGeom prst="rect">
                            <a:avLst/>
                          </a:prstGeom>
                        </pic:spPr>
                      </pic:pic>
                    </a:graphicData>
                  </a:graphic>
                </wp:inline>
              </w:drawing>
            </w:r>
          </w:p>
          <w:p w14:paraId="24D70346" w14:textId="1CAE6ADC" w:rsidR="00E76C84" w:rsidRPr="00E43813" w:rsidRDefault="00E76C84" w:rsidP="00451272">
            <w:pPr>
              <w:spacing w:line="276" w:lineRule="auto"/>
              <w:rPr>
                <w:rFonts w:ascii="Arial" w:hAnsi="Arial" w:cs="Arial"/>
                <w:rPrChange w:id="697" w:author="Sharpton, Thomas" w:date="2022-09-28T14:14:00Z">
                  <w:rPr/>
                </w:rPrChange>
              </w:rPr>
            </w:pPr>
            <w:r w:rsidRPr="00E43813">
              <w:rPr>
                <w:rFonts w:ascii="Arial" w:hAnsi="Arial" w:cs="Arial"/>
                <w:noProof/>
                <w:rPrChange w:id="698" w:author="Sharpton, Thomas" w:date="2022-09-28T14:14:00Z">
                  <w:rPr>
                    <w:noProof/>
                  </w:rPr>
                </w:rPrChange>
              </w:rPr>
              <w:drawing>
                <wp:inline distT="0" distB="0" distL="0" distR="0" wp14:anchorId="6A462BE6" wp14:editId="210EF651">
                  <wp:extent cx="1155700" cy="1397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55700" cy="1397000"/>
                          </a:xfrm>
                          <a:prstGeom prst="rect">
                            <a:avLst/>
                          </a:prstGeom>
                        </pic:spPr>
                      </pic:pic>
                    </a:graphicData>
                  </a:graphic>
                </wp:inline>
              </w:drawing>
            </w:r>
          </w:p>
        </w:tc>
        <w:tc>
          <w:tcPr>
            <w:tcW w:w="5395" w:type="dxa"/>
          </w:tcPr>
          <w:p w14:paraId="36FB787A" w14:textId="77777777" w:rsidR="00B004EB" w:rsidRPr="00E43813" w:rsidRDefault="00E76C84" w:rsidP="00451272">
            <w:pPr>
              <w:spacing w:line="276" w:lineRule="auto"/>
              <w:rPr>
                <w:rFonts w:ascii="Arial" w:hAnsi="Arial" w:cs="Arial"/>
                <w:rPrChange w:id="699" w:author="Sharpton, Thomas" w:date="2022-09-28T14:14:00Z">
                  <w:rPr/>
                </w:rPrChange>
              </w:rPr>
            </w:pPr>
            <w:r w:rsidRPr="00E43813">
              <w:rPr>
                <w:rFonts w:ascii="Arial" w:hAnsi="Arial" w:cs="Arial"/>
                <w:noProof/>
                <w:rPrChange w:id="700" w:author="Sharpton, Thomas" w:date="2022-09-28T14:14:00Z">
                  <w:rPr>
                    <w:noProof/>
                  </w:rPr>
                </w:rPrChange>
              </w:rPr>
              <w:drawing>
                <wp:inline distT="0" distB="0" distL="0" distR="0" wp14:anchorId="6321CFC3" wp14:editId="232C49CD">
                  <wp:extent cx="3175000" cy="698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75000" cy="698500"/>
                          </a:xfrm>
                          <a:prstGeom prst="rect">
                            <a:avLst/>
                          </a:prstGeom>
                        </pic:spPr>
                      </pic:pic>
                    </a:graphicData>
                  </a:graphic>
                </wp:inline>
              </w:drawing>
            </w:r>
          </w:p>
          <w:p w14:paraId="67A55757" w14:textId="35AF6D9E" w:rsidR="00E76C84" w:rsidRPr="00E43813" w:rsidRDefault="00E76C84" w:rsidP="00451272">
            <w:pPr>
              <w:spacing w:line="276" w:lineRule="auto"/>
              <w:rPr>
                <w:rFonts w:ascii="Arial" w:hAnsi="Arial" w:cs="Arial"/>
                <w:rPrChange w:id="701" w:author="Sharpton, Thomas" w:date="2022-09-28T14:14:00Z">
                  <w:rPr/>
                </w:rPrChange>
              </w:rPr>
            </w:pPr>
            <w:r w:rsidRPr="00E43813">
              <w:rPr>
                <w:rFonts w:ascii="Arial" w:hAnsi="Arial" w:cs="Arial"/>
                <w:noProof/>
                <w:rPrChange w:id="702" w:author="Sharpton, Thomas" w:date="2022-09-28T14:14:00Z">
                  <w:rPr>
                    <w:noProof/>
                  </w:rPr>
                </w:rPrChange>
              </w:rPr>
              <w:drawing>
                <wp:inline distT="0" distB="0" distL="0" distR="0" wp14:anchorId="260D15F9" wp14:editId="5F10C78C">
                  <wp:extent cx="1143000" cy="1358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143000" cy="1358900"/>
                          </a:xfrm>
                          <a:prstGeom prst="rect">
                            <a:avLst/>
                          </a:prstGeom>
                        </pic:spPr>
                      </pic:pic>
                    </a:graphicData>
                  </a:graphic>
                </wp:inline>
              </w:drawing>
            </w:r>
          </w:p>
        </w:tc>
      </w:tr>
    </w:tbl>
    <w:p w14:paraId="5E5286B3" w14:textId="77777777" w:rsidR="00B004EB" w:rsidRPr="00E43813" w:rsidRDefault="00B004EB" w:rsidP="00451272">
      <w:pPr>
        <w:spacing w:line="276" w:lineRule="auto"/>
        <w:rPr>
          <w:rFonts w:ascii="Arial" w:hAnsi="Arial" w:cs="Arial"/>
          <w:rPrChange w:id="703" w:author="Sharpton, Thomas" w:date="2022-09-28T14:14:00Z">
            <w:rPr/>
          </w:rPrChange>
        </w:rPr>
      </w:pPr>
    </w:p>
    <w:p w14:paraId="3DEAC17F" w14:textId="2CCA0C9C" w:rsidR="00B004EB" w:rsidRPr="00E43813" w:rsidRDefault="00B004EB" w:rsidP="00451272">
      <w:pPr>
        <w:spacing w:line="276" w:lineRule="auto"/>
        <w:rPr>
          <w:rFonts w:ascii="Arial" w:hAnsi="Arial" w:cs="Arial"/>
          <w:rPrChange w:id="704" w:author="Sharpton, Thomas" w:date="2022-09-28T14:14:00Z">
            <w:rPr/>
          </w:rPrChange>
        </w:rPr>
      </w:pPr>
      <w:r w:rsidRPr="00E43813">
        <w:rPr>
          <w:rFonts w:ascii="Arial" w:hAnsi="Arial" w:cs="Arial"/>
          <w:rPrChange w:id="705" w:author="Sharpton, Thomas" w:date="2022-09-28T14:14:00Z">
            <w:rPr/>
          </w:rPrChange>
        </w:rPr>
        <w:t>3.3.2) Diet:Exposure</w:t>
      </w:r>
    </w:p>
    <w:tbl>
      <w:tblPr>
        <w:tblStyle w:val="TableGrid"/>
        <w:tblW w:w="0" w:type="auto"/>
        <w:tblLook w:val="04A0" w:firstRow="1" w:lastRow="0" w:firstColumn="1" w:lastColumn="0" w:noHBand="0" w:noVBand="1"/>
      </w:tblPr>
      <w:tblGrid>
        <w:gridCol w:w="5148"/>
        <w:gridCol w:w="5642"/>
      </w:tblGrid>
      <w:tr w:rsidR="00B004EB" w:rsidRPr="00E43813" w14:paraId="21FF595C" w14:textId="20243A4D" w:rsidTr="007F7AF1">
        <w:tc>
          <w:tcPr>
            <w:tcW w:w="10790" w:type="dxa"/>
            <w:gridSpan w:val="2"/>
          </w:tcPr>
          <w:p w14:paraId="3EA330F7" w14:textId="77777777" w:rsidR="00B004EB" w:rsidRPr="00E43813" w:rsidRDefault="00B004EB" w:rsidP="00451272">
            <w:pPr>
              <w:spacing w:line="276" w:lineRule="auto"/>
              <w:rPr>
                <w:rFonts w:ascii="Arial" w:hAnsi="Arial" w:cs="Arial"/>
                <w:rPrChange w:id="706" w:author="Sharpton, Thomas" w:date="2022-09-28T14:14:00Z">
                  <w:rPr/>
                </w:rPrChange>
              </w:rPr>
            </w:pPr>
            <w:r w:rsidRPr="00E43813">
              <w:rPr>
                <w:rFonts w:ascii="Arial" w:hAnsi="Arial" w:cs="Arial"/>
                <w:rPrChange w:id="707" w:author="Sharpton, Thomas" w:date="2022-09-28T14:14:00Z">
                  <w:rPr/>
                </w:rPrChange>
              </w:rPr>
              <w:t>Bray-Curtis</w:t>
            </w:r>
          </w:p>
          <w:p w14:paraId="28DD4E1A" w14:textId="159A4CAC" w:rsidR="00B004EB" w:rsidRPr="00E43813" w:rsidRDefault="00B004EB" w:rsidP="00451272">
            <w:pPr>
              <w:spacing w:line="276" w:lineRule="auto"/>
              <w:rPr>
                <w:rFonts w:ascii="Arial" w:hAnsi="Arial" w:cs="Arial"/>
                <w:rPrChange w:id="708" w:author="Sharpton, Thomas" w:date="2022-09-28T14:14:00Z">
                  <w:rPr/>
                </w:rPrChange>
              </w:rPr>
            </w:pPr>
            <w:r w:rsidRPr="00E43813">
              <w:rPr>
                <w:rFonts w:ascii="Arial" w:hAnsi="Arial" w:cs="Arial"/>
                <w:noProof/>
                <w:rPrChange w:id="709" w:author="Sharpton, Thomas" w:date="2022-09-28T14:14:00Z">
                  <w:rPr>
                    <w:noProof/>
                  </w:rPr>
                </w:rPrChange>
              </w:rPr>
              <w:drawing>
                <wp:inline distT="0" distB="0" distL="0" distR="0" wp14:anchorId="3351278D" wp14:editId="4B670CA9">
                  <wp:extent cx="6858000" cy="17068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706880"/>
                          </a:xfrm>
                          <a:prstGeom prst="rect">
                            <a:avLst/>
                          </a:prstGeom>
                        </pic:spPr>
                      </pic:pic>
                    </a:graphicData>
                  </a:graphic>
                </wp:inline>
              </w:drawing>
            </w:r>
          </w:p>
        </w:tc>
      </w:tr>
      <w:tr w:rsidR="00B004EB" w:rsidRPr="00E43813" w14:paraId="0B0F0600" w14:textId="4D0A02C7" w:rsidTr="008C3438">
        <w:tc>
          <w:tcPr>
            <w:tcW w:w="10790" w:type="dxa"/>
            <w:gridSpan w:val="2"/>
          </w:tcPr>
          <w:p w14:paraId="149DDA5F" w14:textId="77777777" w:rsidR="00B004EB" w:rsidRPr="00E43813" w:rsidRDefault="00B004EB" w:rsidP="00451272">
            <w:pPr>
              <w:spacing w:line="276" w:lineRule="auto"/>
              <w:rPr>
                <w:rFonts w:ascii="Arial" w:hAnsi="Arial" w:cs="Arial"/>
                <w:rPrChange w:id="710" w:author="Sharpton, Thomas" w:date="2022-09-28T14:14:00Z">
                  <w:rPr/>
                </w:rPrChange>
              </w:rPr>
            </w:pPr>
            <w:r w:rsidRPr="00E43813">
              <w:rPr>
                <w:rFonts w:ascii="Arial" w:hAnsi="Arial" w:cs="Arial"/>
                <w:rPrChange w:id="711" w:author="Sharpton, Thomas" w:date="2022-09-28T14:14:00Z">
                  <w:rPr/>
                </w:rPrChange>
              </w:rPr>
              <w:t>Canberra</w:t>
            </w:r>
          </w:p>
          <w:p w14:paraId="14196323" w14:textId="06CF1986" w:rsidR="00B004EB" w:rsidRPr="00E43813" w:rsidRDefault="00B004EB" w:rsidP="00451272">
            <w:pPr>
              <w:spacing w:line="276" w:lineRule="auto"/>
              <w:rPr>
                <w:rFonts w:ascii="Arial" w:hAnsi="Arial" w:cs="Arial"/>
                <w:rPrChange w:id="712" w:author="Sharpton, Thomas" w:date="2022-09-28T14:14:00Z">
                  <w:rPr/>
                </w:rPrChange>
              </w:rPr>
            </w:pPr>
            <w:r w:rsidRPr="00E43813">
              <w:rPr>
                <w:rFonts w:ascii="Arial" w:hAnsi="Arial" w:cs="Arial"/>
                <w:noProof/>
                <w:rPrChange w:id="713" w:author="Sharpton, Thomas" w:date="2022-09-28T14:14:00Z">
                  <w:rPr>
                    <w:noProof/>
                  </w:rPr>
                </w:rPrChange>
              </w:rPr>
              <w:drawing>
                <wp:inline distT="0" distB="0" distL="0" distR="0" wp14:anchorId="5D42791B" wp14:editId="5A2CDAB9">
                  <wp:extent cx="6858000" cy="17170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1717040"/>
                          </a:xfrm>
                          <a:prstGeom prst="rect">
                            <a:avLst/>
                          </a:prstGeom>
                        </pic:spPr>
                      </pic:pic>
                    </a:graphicData>
                  </a:graphic>
                </wp:inline>
              </w:drawing>
            </w:r>
          </w:p>
        </w:tc>
      </w:tr>
      <w:tr w:rsidR="00B004EB" w:rsidRPr="00E43813" w14:paraId="5E9A63E4" w14:textId="2CFCFD33" w:rsidTr="00B004EB">
        <w:tc>
          <w:tcPr>
            <w:tcW w:w="2875" w:type="dxa"/>
          </w:tcPr>
          <w:p w14:paraId="3630B28A" w14:textId="3CCB2CFF" w:rsidR="00B004EB" w:rsidRPr="00E43813" w:rsidRDefault="00B004EB" w:rsidP="00451272">
            <w:pPr>
              <w:spacing w:line="276" w:lineRule="auto"/>
              <w:rPr>
                <w:rFonts w:ascii="Arial" w:hAnsi="Arial" w:cs="Arial"/>
                <w:rPrChange w:id="714" w:author="Sharpton, Thomas" w:date="2022-09-28T14:14:00Z">
                  <w:rPr/>
                </w:rPrChange>
              </w:rPr>
            </w:pPr>
            <w:r w:rsidRPr="00E43813">
              <w:rPr>
                <w:rFonts w:ascii="Arial" w:hAnsi="Arial" w:cs="Arial"/>
                <w:rPrChange w:id="715" w:author="Sharpton, Thomas" w:date="2022-09-28T14:14:00Z">
                  <w:rPr/>
                </w:rPrChange>
              </w:rPr>
              <w:t>Bray-Cur</w:t>
            </w:r>
            <w:r w:rsidR="00F063BE" w:rsidRPr="00E43813">
              <w:rPr>
                <w:rFonts w:ascii="Arial" w:hAnsi="Arial" w:cs="Arial"/>
                <w:rPrChange w:id="716" w:author="Sharpton, Thomas" w:date="2022-09-28T14:14:00Z">
                  <w:rPr/>
                </w:rPrChange>
              </w:rPr>
              <w:t>t</w:t>
            </w:r>
            <w:r w:rsidRPr="00E43813">
              <w:rPr>
                <w:rFonts w:ascii="Arial" w:hAnsi="Arial" w:cs="Arial"/>
                <w:rPrChange w:id="717" w:author="Sharpton, Thomas" w:date="2022-09-28T14:14:00Z">
                  <w:rPr/>
                </w:rPrChange>
              </w:rPr>
              <w:t>is</w:t>
            </w:r>
          </w:p>
          <w:p w14:paraId="000E9904" w14:textId="68B5E62B" w:rsidR="00E76C84" w:rsidRPr="00E43813" w:rsidRDefault="00E76C84" w:rsidP="00451272">
            <w:pPr>
              <w:spacing w:line="276" w:lineRule="auto"/>
              <w:rPr>
                <w:rFonts w:ascii="Arial" w:hAnsi="Arial" w:cs="Arial"/>
                <w:rPrChange w:id="718" w:author="Sharpton, Thomas" w:date="2022-09-28T14:14:00Z">
                  <w:rPr/>
                </w:rPrChange>
              </w:rPr>
            </w:pPr>
            <w:r w:rsidRPr="00E43813">
              <w:rPr>
                <w:rFonts w:ascii="Arial" w:hAnsi="Arial" w:cs="Arial"/>
                <w:noProof/>
                <w:rPrChange w:id="719" w:author="Sharpton, Thomas" w:date="2022-09-28T14:14:00Z">
                  <w:rPr>
                    <w:noProof/>
                  </w:rPr>
                </w:rPrChange>
              </w:rPr>
              <w:drawing>
                <wp:inline distT="0" distB="0" distL="0" distR="0" wp14:anchorId="254BFFAD" wp14:editId="6F9C5395">
                  <wp:extent cx="3200400" cy="7112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00400" cy="711200"/>
                          </a:xfrm>
                          <a:prstGeom prst="rect">
                            <a:avLst/>
                          </a:prstGeom>
                        </pic:spPr>
                      </pic:pic>
                    </a:graphicData>
                  </a:graphic>
                </wp:inline>
              </w:drawing>
            </w:r>
          </w:p>
          <w:p w14:paraId="1F140898" w14:textId="08D42577" w:rsidR="00B004EB" w:rsidRPr="00E43813" w:rsidRDefault="00B004EB" w:rsidP="00451272">
            <w:pPr>
              <w:spacing w:line="276" w:lineRule="auto"/>
              <w:rPr>
                <w:rFonts w:ascii="Arial" w:hAnsi="Arial" w:cs="Arial"/>
                <w:rPrChange w:id="720" w:author="Sharpton, Thomas" w:date="2022-09-28T14:14:00Z">
                  <w:rPr/>
                </w:rPrChange>
              </w:rPr>
            </w:pPr>
            <w:r w:rsidRPr="00E43813">
              <w:rPr>
                <w:rFonts w:ascii="Arial" w:hAnsi="Arial" w:cs="Arial"/>
                <w:noProof/>
                <w:rPrChange w:id="721" w:author="Sharpton, Thomas" w:date="2022-09-28T14:14:00Z">
                  <w:rPr>
                    <w:noProof/>
                  </w:rPr>
                </w:rPrChange>
              </w:rPr>
              <w:lastRenderedPageBreak/>
              <w:drawing>
                <wp:inline distT="0" distB="0" distL="0" distR="0" wp14:anchorId="4DADF4D6" wp14:editId="25968ED5">
                  <wp:extent cx="2945765" cy="9144000"/>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45765" cy="9144000"/>
                          </a:xfrm>
                          <a:prstGeom prst="rect">
                            <a:avLst/>
                          </a:prstGeom>
                        </pic:spPr>
                      </pic:pic>
                    </a:graphicData>
                  </a:graphic>
                </wp:inline>
              </w:drawing>
            </w:r>
          </w:p>
        </w:tc>
        <w:tc>
          <w:tcPr>
            <w:tcW w:w="7915" w:type="dxa"/>
          </w:tcPr>
          <w:p w14:paraId="5D11E0DA" w14:textId="5B3F5CC2" w:rsidR="00B004EB" w:rsidRPr="00E43813" w:rsidRDefault="00B004EB" w:rsidP="00451272">
            <w:pPr>
              <w:spacing w:line="276" w:lineRule="auto"/>
              <w:rPr>
                <w:rFonts w:ascii="Arial" w:hAnsi="Arial" w:cs="Arial"/>
                <w:rPrChange w:id="722" w:author="Sharpton, Thomas" w:date="2022-09-28T14:14:00Z">
                  <w:rPr/>
                </w:rPrChange>
              </w:rPr>
            </w:pPr>
            <w:r w:rsidRPr="00E43813">
              <w:rPr>
                <w:rFonts w:ascii="Arial" w:hAnsi="Arial" w:cs="Arial"/>
                <w:rPrChange w:id="723" w:author="Sharpton, Thomas" w:date="2022-09-28T14:14:00Z">
                  <w:rPr/>
                </w:rPrChange>
              </w:rPr>
              <w:lastRenderedPageBreak/>
              <w:t>Canberra</w:t>
            </w:r>
          </w:p>
          <w:p w14:paraId="28D67264" w14:textId="0395934C" w:rsidR="00E76C84" w:rsidRPr="00E43813" w:rsidRDefault="00E76C84" w:rsidP="00451272">
            <w:pPr>
              <w:spacing w:line="276" w:lineRule="auto"/>
              <w:rPr>
                <w:rFonts w:ascii="Arial" w:hAnsi="Arial" w:cs="Arial"/>
                <w:rPrChange w:id="724" w:author="Sharpton, Thomas" w:date="2022-09-28T14:14:00Z">
                  <w:rPr/>
                </w:rPrChange>
              </w:rPr>
            </w:pPr>
            <w:r w:rsidRPr="00E43813">
              <w:rPr>
                <w:rFonts w:ascii="Arial" w:hAnsi="Arial" w:cs="Arial"/>
                <w:noProof/>
                <w:rPrChange w:id="725" w:author="Sharpton, Thomas" w:date="2022-09-28T14:14:00Z">
                  <w:rPr>
                    <w:noProof/>
                  </w:rPr>
                </w:rPrChange>
              </w:rPr>
              <w:drawing>
                <wp:inline distT="0" distB="0" distL="0" distR="0" wp14:anchorId="1C40814F" wp14:editId="71AD7E1A">
                  <wp:extent cx="3263900" cy="736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63900" cy="736600"/>
                          </a:xfrm>
                          <a:prstGeom prst="rect">
                            <a:avLst/>
                          </a:prstGeom>
                        </pic:spPr>
                      </pic:pic>
                    </a:graphicData>
                  </a:graphic>
                </wp:inline>
              </w:drawing>
            </w:r>
          </w:p>
          <w:p w14:paraId="008A4BF2" w14:textId="446E7882" w:rsidR="00B004EB" w:rsidRPr="00E43813" w:rsidRDefault="00B004EB" w:rsidP="00451272">
            <w:pPr>
              <w:spacing w:line="276" w:lineRule="auto"/>
              <w:rPr>
                <w:rFonts w:ascii="Arial" w:hAnsi="Arial" w:cs="Arial"/>
                <w:rPrChange w:id="726" w:author="Sharpton, Thomas" w:date="2022-09-28T14:14:00Z">
                  <w:rPr/>
                </w:rPrChange>
              </w:rPr>
            </w:pPr>
            <w:r w:rsidRPr="00E43813">
              <w:rPr>
                <w:rFonts w:ascii="Arial" w:hAnsi="Arial" w:cs="Arial"/>
                <w:noProof/>
                <w:rPrChange w:id="727" w:author="Sharpton, Thomas" w:date="2022-09-28T14:14:00Z">
                  <w:rPr>
                    <w:noProof/>
                  </w:rPr>
                </w:rPrChange>
              </w:rPr>
              <w:lastRenderedPageBreak/>
              <w:drawing>
                <wp:inline distT="0" distB="0" distL="0" distR="0" wp14:anchorId="45514BE0" wp14:editId="5AD8A63E">
                  <wp:extent cx="2592705" cy="91440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92705" cy="9144000"/>
                          </a:xfrm>
                          <a:prstGeom prst="rect">
                            <a:avLst/>
                          </a:prstGeom>
                        </pic:spPr>
                      </pic:pic>
                    </a:graphicData>
                  </a:graphic>
                </wp:inline>
              </w:drawing>
            </w:r>
          </w:p>
        </w:tc>
      </w:tr>
    </w:tbl>
    <w:p w14:paraId="4A54A851" w14:textId="27717F82" w:rsidR="00B004EB" w:rsidRPr="00E43813" w:rsidRDefault="00B004EB" w:rsidP="00451272">
      <w:pPr>
        <w:spacing w:line="276" w:lineRule="auto"/>
        <w:rPr>
          <w:rFonts w:ascii="Arial" w:hAnsi="Arial" w:cs="Arial"/>
          <w:rPrChange w:id="728" w:author="Sharpton, Thomas" w:date="2022-09-28T14:14:00Z">
            <w:rPr/>
          </w:rPrChange>
        </w:rPr>
      </w:pPr>
    </w:p>
    <w:p w14:paraId="48356CE7" w14:textId="77777777" w:rsidR="00B004EB" w:rsidRPr="00E43813" w:rsidRDefault="00B004EB" w:rsidP="00451272">
      <w:pPr>
        <w:spacing w:line="276" w:lineRule="auto"/>
        <w:rPr>
          <w:rFonts w:ascii="Arial" w:hAnsi="Arial" w:cs="Arial"/>
          <w:rPrChange w:id="729" w:author="Sharpton, Thomas" w:date="2022-09-28T14:14:00Z">
            <w:rPr/>
          </w:rPrChange>
        </w:rPr>
      </w:pPr>
    </w:p>
    <w:p w14:paraId="52101AA8" w14:textId="162FD1DC" w:rsidR="008328CF" w:rsidRPr="00E43813" w:rsidRDefault="00E55A63" w:rsidP="00451272">
      <w:pPr>
        <w:spacing w:line="276" w:lineRule="auto"/>
        <w:rPr>
          <w:rFonts w:ascii="Arial" w:hAnsi="Arial" w:cs="Arial"/>
          <w:b/>
          <w:bCs/>
          <w:rPrChange w:id="730" w:author="Sharpton, Thomas" w:date="2022-09-28T14:14:00Z">
            <w:rPr>
              <w:b/>
              <w:bCs/>
            </w:rPr>
          </w:rPrChange>
        </w:rPr>
      </w:pPr>
      <w:r w:rsidRPr="00E43813">
        <w:rPr>
          <w:rFonts w:ascii="Arial" w:hAnsi="Arial" w:cs="Arial"/>
          <w:b/>
          <w:bCs/>
          <w:rPrChange w:id="731" w:author="Sharpton, Thomas" w:date="2022-09-28T14:14:00Z">
            <w:rPr>
              <w:b/>
              <w:bCs/>
            </w:rPr>
          </w:rPrChange>
        </w:rPr>
        <w:t>3.</w:t>
      </w:r>
      <w:r w:rsidR="00B004EB" w:rsidRPr="00E43813">
        <w:rPr>
          <w:rFonts w:ascii="Arial" w:hAnsi="Arial" w:cs="Arial"/>
          <w:b/>
          <w:bCs/>
          <w:rPrChange w:id="732" w:author="Sharpton, Thomas" w:date="2022-09-28T14:14:00Z">
            <w:rPr>
              <w:b/>
              <w:bCs/>
            </w:rPr>
          </w:rPrChange>
        </w:rPr>
        <w:t>4</w:t>
      </w:r>
      <w:r w:rsidRPr="00E43813">
        <w:rPr>
          <w:rFonts w:ascii="Arial" w:hAnsi="Arial" w:cs="Arial"/>
          <w:b/>
          <w:bCs/>
          <w:rPrChange w:id="733" w:author="Sharpton, Thomas" w:date="2022-09-28T14:14:00Z">
            <w:rPr>
              <w:b/>
              <w:bCs/>
            </w:rPr>
          </w:rPrChange>
        </w:rPr>
        <w:t xml:space="preserve">) </w:t>
      </w:r>
      <w:r w:rsidR="008328CF" w:rsidRPr="00E43813">
        <w:rPr>
          <w:rFonts w:ascii="Arial" w:hAnsi="Arial" w:cs="Arial"/>
          <w:b/>
          <w:bCs/>
          <w:rPrChange w:id="734" w:author="Sharpton, Thomas" w:date="2022-09-28T14:14:00Z">
            <w:rPr>
              <w:b/>
              <w:bCs/>
            </w:rPr>
          </w:rPrChange>
        </w:rPr>
        <w:t>Differential Abundance</w:t>
      </w:r>
    </w:p>
    <w:p w14:paraId="62F3C75F" w14:textId="6B0A5C0C" w:rsidR="00020FA3" w:rsidRPr="00E43813" w:rsidRDefault="00E55A63" w:rsidP="00451272">
      <w:pPr>
        <w:spacing w:line="276" w:lineRule="auto"/>
        <w:rPr>
          <w:rFonts w:ascii="Arial" w:hAnsi="Arial" w:cs="Arial"/>
          <w:rPrChange w:id="735" w:author="Sharpton, Thomas" w:date="2022-09-28T14:14:00Z">
            <w:rPr/>
          </w:rPrChange>
        </w:rPr>
      </w:pPr>
      <w:r w:rsidRPr="00E43813">
        <w:rPr>
          <w:rFonts w:ascii="Arial" w:hAnsi="Arial" w:cs="Arial"/>
          <w:rPrChange w:id="736" w:author="Sharpton, Thomas" w:date="2022-09-28T14:14:00Z">
            <w:rPr/>
          </w:rPrChange>
        </w:rPr>
        <w:t>3.</w:t>
      </w:r>
      <w:r w:rsidR="00B004EB" w:rsidRPr="00E43813">
        <w:rPr>
          <w:rFonts w:ascii="Arial" w:hAnsi="Arial" w:cs="Arial"/>
          <w:rPrChange w:id="737" w:author="Sharpton, Thomas" w:date="2022-09-28T14:14:00Z">
            <w:rPr/>
          </w:rPrChange>
        </w:rPr>
        <w:t>4</w:t>
      </w:r>
      <w:r w:rsidRPr="00E43813">
        <w:rPr>
          <w:rFonts w:ascii="Arial" w:hAnsi="Arial" w:cs="Arial"/>
          <w:rPrChange w:id="738" w:author="Sharpton, Thomas" w:date="2022-09-28T14:14:00Z">
            <w:rPr/>
          </w:rPrChange>
        </w:rPr>
        <w:t>.1)</w:t>
      </w:r>
      <w:r w:rsidR="00403273" w:rsidRPr="00E43813">
        <w:rPr>
          <w:rFonts w:ascii="Arial" w:hAnsi="Arial" w:cs="Arial"/>
          <w:noProof/>
          <w:rPrChange w:id="739" w:author="Sharpton, Thomas" w:date="2022-09-28T14:14:00Z">
            <w:rPr>
              <w:noProof/>
            </w:rPr>
          </w:rPrChange>
        </w:rPr>
        <w:drawing>
          <wp:inline distT="0" distB="0" distL="0" distR="0" wp14:anchorId="11D29C37" wp14:editId="57BFA15A">
            <wp:extent cx="4991100" cy="4953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91100" cy="495300"/>
                    </a:xfrm>
                    <a:prstGeom prst="rect">
                      <a:avLst/>
                    </a:prstGeom>
                  </pic:spPr>
                </pic:pic>
              </a:graphicData>
            </a:graphic>
          </wp:inline>
        </w:drawing>
      </w:r>
    </w:p>
    <w:p w14:paraId="077A19D9" w14:textId="723E4A02" w:rsidR="00D3022B" w:rsidRPr="00E43813" w:rsidRDefault="00D3022B" w:rsidP="00451272">
      <w:pPr>
        <w:spacing w:line="276" w:lineRule="auto"/>
        <w:rPr>
          <w:rFonts w:ascii="Arial" w:hAnsi="Arial" w:cs="Arial"/>
          <w:rPrChange w:id="740" w:author="Sharpton, Thomas" w:date="2022-09-28T14:14:00Z">
            <w:rPr/>
          </w:rPrChange>
        </w:rPr>
      </w:pPr>
    </w:p>
    <w:p w14:paraId="5AAA270F" w14:textId="0323466D" w:rsidR="00D3022B" w:rsidRPr="00E43813" w:rsidRDefault="00D3022B" w:rsidP="00451272">
      <w:pPr>
        <w:spacing w:line="276" w:lineRule="auto"/>
        <w:rPr>
          <w:rFonts w:ascii="Arial" w:hAnsi="Arial" w:cs="Arial"/>
          <w:rPrChange w:id="741" w:author="Sharpton, Thomas" w:date="2022-09-28T14:14:00Z">
            <w:rPr/>
          </w:rPrChange>
        </w:rPr>
      </w:pPr>
      <w:r w:rsidRPr="00E43813">
        <w:rPr>
          <w:rFonts w:ascii="Arial" w:hAnsi="Arial" w:cs="Arial"/>
          <w:rPrChange w:id="742" w:author="Sharpton, Thomas" w:date="2022-09-28T14:14:00Z">
            <w:rPr/>
          </w:rPrChange>
        </w:rPr>
        <w:t>3.4.2)</w:t>
      </w:r>
      <w:r w:rsidRPr="00E43813">
        <w:rPr>
          <w:rFonts w:ascii="Arial" w:hAnsi="Arial" w:cs="Arial"/>
          <w:noProof/>
          <w:rPrChange w:id="743" w:author="Sharpton, Thomas" w:date="2022-09-28T14:14:00Z">
            <w:rPr>
              <w:noProof/>
            </w:rPr>
          </w:rPrChange>
        </w:rPr>
        <w:t xml:space="preserve"> </w:t>
      </w:r>
      <w:r w:rsidR="007F2134" w:rsidRPr="00E43813">
        <w:rPr>
          <w:rFonts w:ascii="Arial" w:hAnsi="Arial" w:cs="Arial"/>
          <w:noProof/>
          <w:rPrChange w:id="744" w:author="Sharpton, Thomas" w:date="2022-09-28T14:14:00Z">
            <w:rPr>
              <w:noProof/>
            </w:rPr>
          </w:rPrChange>
        </w:rPr>
        <w:drawing>
          <wp:inline distT="0" distB="0" distL="0" distR="0" wp14:anchorId="7B51707A" wp14:editId="7E54F0F4">
            <wp:extent cx="4572000" cy="1333500"/>
            <wp:effectExtent l="0" t="0" r="0" b="0"/>
            <wp:docPr id="197" name="Picture 1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able&#10;&#10;Description automatically generated"/>
                    <pic:cNvPicPr/>
                  </pic:nvPicPr>
                  <pic:blipFill>
                    <a:blip r:embed="rId92"/>
                    <a:stretch>
                      <a:fillRect/>
                    </a:stretch>
                  </pic:blipFill>
                  <pic:spPr>
                    <a:xfrm>
                      <a:off x="0" y="0"/>
                      <a:ext cx="4572000" cy="1333500"/>
                    </a:xfrm>
                    <a:prstGeom prst="rect">
                      <a:avLst/>
                    </a:prstGeom>
                  </pic:spPr>
                </pic:pic>
              </a:graphicData>
            </a:graphic>
          </wp:inline>
        </w:drawing>
      </w:r>
    </w:p>
    <w:p w14:paraId="22AB38EB" w14:textId="1DB36564" w:rsidR="00D3022B" w:rsidRPr="00E43813" w:rsidRDefault="00D3022B" w:rsidP="00451272">
      <w:pPr>
        <w:spacing w:line="276" w:lineRule="auto"/>
        <w:rPr>
          <w:rFonts w:ascii="Arial" w:hAnsi="Arial" w:cs="Arial"/>
          <w:rPrChange w:id="745" w:author="Sharpton, Thomas" w:date="2022-09-28T14:14:00Z">
            <w:rPr/>
          </w:rPrChange>
        </w:rPr>
      </w:pPr>
    </w:p>
    <w:p w14:paraId="064574E3" w14:textId="2CE39044" w:rsidR="00D3022B" w:rsidRPr="00E43813" w:rsidRDefault="00D3022B" w:rsidP="00451272">
      <w:pPr>
        <w:spacing w:line="276" w:lineRule="auto"/>
        <w:rPr>
          <w:rFonts w:ascii="Arial" w:hAnsi="Arial" w:cs="Arial"/>
          <w:rPrChange w:id="746" w:author="Sharpton, Thomas" w:date="2022-09-28T14:14:00Z">
            <w:rPr/>
          </w:rPrChange>
        </w:rPr>
      </w:pPr>
      <w:r w:rsidRPr="00E43813">
        <w:rPr>
          <w:rFonts w:ascii="Arial" w:hAnsi="Arial" w:cs="Arial"/>
          <w:rPrChange w:id="747" w:author="Sharpton, Thomas" w:date="2022-09-28T14:14:00Z">
            <w:rPr/>
          </w:rPrChange>
        </w:rPr>
        <w:t>3.4.3)</w:t>
      </w:r>
      <w:r w:rsidRPr="00E43813">
        <w:rPr>
          <w:rFonts w:ascii="Arial" w:hAnsi="Arial" w:cs="Arial"/>
          <w:noProof/>
          <w:rPrChange w:id="748" w:author="Sharpton, Thomas" w:date="2022-09-28T14:14:00Z">
            <w:rPr>
              <w:noProof/>
            </w:rPr>
          </w:rPrChange>
        </w:rPr>
        <w:t xml:space="preserve"> </w:t>
      </w:r>
      <w:r w:rsidRPr="00E43813">
        <w:rPr>
          <w:rFonts w:ascii="Arial" w:hAnsi="Arial" w:cs="Arial"/>
          <w:noProof/>
          <w:rPrChange w:id="749" w:author="Sharpton, Thomas" w:date="2022-09-28T14:14:00Z">
            <w:rPr>
              <w:noProof/>
            </w:rPr>
          </w:rPrChange>
        </w:rPr>
        <w:drawing>
          <wp:inline distT="0" distB="0" distL="0" distR="0" wp14:anchorId="527DF592" wp14:editId="4542C099">
            <wp:extent cx="3022600" cy="3022600"/>
            <wp:effectExtent l="0" t="0" r="0" b="0"/>
            <wp:docPr id="195" name="Picture 19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hart, box and whisker chart&#10;&#10;Description automatically generated"/>
                    <pic:cNvPicPr/>
                  </pic:nvPicPr>
                  <pic:blipFill>
                    <a:blip r:embed="rId93"/>
                    <a:stretch>
                      <a:fillRect/>
                    </a:stretch>
                  </pic:blipFill>
                  <pic:spPr>
                    <a:xfrm>
                      <a:off x="0" y="0"/>
                      <a:ext cx="3022600" cy="3022600"/>
                    </a:xfrm>
                    <a:prstGeom prst="rect">
                      <a:avLst/>
                    </a:prstGeom>
                  </pic:spPr>
                </pic:pic>
              </a:graphicData>
            </a:graphic>
          </wp:inline>
        </w:drawing>
      </w:r>
    </w:p>
    <w:sectPr w:rsidR="00D3022B" w:rsidRPr="00E43813" w:rsidSect="005A4BAB">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Sharpton, Thomas" w:date="2022-09-28T14:40:00Z" w:initials="ST">
    <w:p w14:paraId="1A3AED03" w14:textId="7A8DFEC9" w:rsidR="00400301" w:rsidRDefault="00400301">
      <w:pPr>
        <w:pStyle w:val="CommentText"/>
      </w:pPr>
      <w:r>
        <w:rPr>
          <w:rStyle w:val="CommentReference"/>
        </w:rPr>
        <w:annotationRef/>
      </w:r>
      <w:r>
        <w:t>Arial 11 is standard point. FYI.</w:t>
      </w:r>
    </w:p>
  </w:comment>
  <w:comment w:id="8" w:author="Sharpton, Thomas" w:date="2022-09-28T14:26:00Z" w:initials="ST">
    <w:p w14:paraId="41930DF5" w14:textId="42CBE2F7" w:rsidR="001F501F" w:rsidRDefault="001F501F">
      <w:pPr>
        <w:pStyle w:val="CommentText"/>
      </w:pPr>
      <w:r>
        <w:rPr>
          <w:rStyle w:val="CommentReference"/>
        </w:rPr>
        <w:annotationRef/>
      </w:r>
      <w:r>
        <w:t>The challenge with starting this way is it risks suddenly becoming a zebrafish husbandry specific problem.</w:t>
      </w:r>
      <w:r w:rsidR="000C2995">
        <w:t xml:space="preserve"> I would recommend contextualizing the story less about standardizing husbandry and more about we know diet drives variation elsewhere, but know relatively little about this in zfish.</w:t>
      </w:r>
    </w:p>
  </w:comment>
  <w:comment w:id="9" w:author="Sharpton, Thomas" w:date="2022-09-28T14:16:00Z" w:initials="ST">
    <w:p w14:paraId="7FE04584" w14:textId="1AF5F643" w:rsidR="00E43813" w:rsidRDefault="00E43813">
      <w:pPr>
        <w:pStyle w:val="CommentText"/>
      </w:pPr>
      <w:r>
        <w:rPr>
          <w:rStyle w:val="CommentReference"/>
        </w:rPr>
        <w:annotationRef/>
      </w:r>
      <w:r>
        <w:t>Is this really known? There is the HF diet, but what more is out there to support this claim as a general observation? Maybe its safer to say:</w:t>
      </w:r>
    </w:p>
    <w:p w14:paraId="68F52CAC" w14:textId="20BFB580" w:rsidR="00E43813" w:rsidRDefault="00E43813">
      <w:pPr>
        <w:pStyle w:val="CommentText"/>
      </w:pPr>
    </w:p>
    <w:p w14:paraId="75A2C25E" w14:textId="2B10DA03" w:rsidR="00E43813" w:rsidRDefault="00E43813">
      <w:pPr>
        <w:pStyle w:val="CommentText"/>
      </w:pPr>
      <w:r>
        <w:t>While diet is a known driver of microbiome structure in other animal models and humans…</w:t>
      </w:r>
    </w:p>
  </w:comment>
  <w:comment w:id="35" w:author="Sharpton, Thomas" w:date="2022-09-28T14:34:00Z" w:initials="ST">
    <w:p w14:paraId="1CE9D660" w14:textId="3A6B9FAA" w:rsidR="003B3921" w:rsidRDefault="003B3921">
      <w:pPr>
        <w:pStyle w:val="CommentText"/>
      </w:pPr>
      <w:r>
        <w:rPr>
          <w:rStyle w:val="CommentReference"/>
        </w:rPr>
        <w:annotationRef/>
      </w:r>
      <w:r>
        <w:t>Struggling to parse this.</w:t>
      </w:r>
    </w:p>
  </w:comment>
  <w:comment w:id="38" w:author="Sharpton, Thomas" w:date="2022-09-28T14:35:00Z" w:initials="ST">
    <w:p w14:paraId="7F75BDDD" w14:textId="24FFA35C" w:rsidR="003B3921" w:rsidRDefault="003B3921">
      <w:pPr>
        <w:pStyle w:val="CommentText"/>
      </w:pPr>
      <w:r>
        <w:rPr>
          <w:rStyle w:val="CommentReference"/>
        </w:rPr>
        <w:annotationRef/>
      </w:r>
      <w:r>
        <w:t>Good – you are linking back to the problem you established. But as noted, this is somewhat limited in impact when presented this way.</w:t>
      </w:r>
    </w:p>
  </w:comment>
  <w:comment w:id="39" w:author="Sharpton, Thomas" w:date="2022-09-28T14:35:00Z" w:initials="ST">
    <w:p w14:paraId="6EF04BC8" w14:textId="641AABE8" w:rsidR="00D75065" w:rsidRDefault="00D75065">
      <w:pPr>
        <w:pStyle w:val="CommentText"/>
      </w:pPr>
      <w:r>
        <w:rPr>
          <w:rStyle w:val="CommentReference"/>
        </w:rPr>
        <w:annotationRef/>
      </w:r>
      <w:r>
        <w:t>OK, but are there implications beyond this? Have there been studies that looked so extensively over lifespan and infection sensitivity in other systems? I think you have more novelty here than you may appreciate.</w:t>
      </w:r>
    </w:p>
  </w:comment>
  <w:comment w:id="40" w:author="Sharpton, Thomas" w:date="2022-09-28T14:38:00Z" w:initials="ST">
    <w:p w14:paraId="1B173F4A" w14:textId="3767622A" w:rsidR="00F246AD" w:rsidRDefault="00F246AD">
      <w:pPr>
        <w:pStyle w:val="CommentText"/>
      </w:pPr>
      <w:r>
        <w:rPr>
          <w:rStyle w:val="CommentReference"/>
        </w:rPr>
        <w:annotationRef/>
      </w:r>
      <w:r>
        <w:t>Recommend braces to more easily locate references.</w:t>
      </w:r>
    </w:p>
  </w:comment>
  <w:comment w:id="41" w:author="Sharpton, Thomas" w:date="2022-09-28T14:39:00Z" w:initials="ST">
    <w:p w14:paraId="0255F82F" w14:textId="653FBBBC" w:rsidR="003072BD" w:rsidRDefault="003072BD">
      <w:pPr>
        <w:pStyle w:val="CommentText"/>
      </w:pPr>
      <w:r>
        <w:rPr>
          <w:rStyle w:val="CommentReference"/>
        </w:rPr>
        <w:annotationRef/>
      </w:r>
      <w:r>
        <w:t>In what host systems?</w:t>
      </w:r>
    </w:p>
  </w:comment>
  <w:comment w:id="42" w:author="Sieler Jr, Michael James" w:date="2022-09-29T09:00:00Z" w:initials="SJMJ">
    <w:p w14:paraId="24940B04" w14:textId="77777777" w:rsidR="00C67C52" w:rsidRDefault="00C67C52" w:rsidP="00821A69">
      <w:r>
        <w:rPr>
          <w:rStyle w:val="CommentReference"/>
        </w:rPr>
        <w:annotationRef/>
      </w:r>
      <w:r>
        <w:rPr>
          <w:sz w:val="20"/>
          <w:szCs w:val="20"/>
        </w:rPr>
        <w:t>ZF, mice, humans</w:t>
      </w:r>
    </w:p>
  </w:comment>
  <w:comment w:id="43" w:author="Sharpton, Thomas" w:date="2022-09-28T14:39:00Z" w:initials="ST">
    <w:p w14:paraId="1E02CFBA" w14:textId="435FB75A" w:rsidR="003072BD" w:rsidRDefault="003072BD">
      <w:pPr>
        <w:pStyle w:val="CommentText"/>
      </w:pPr>
      <w:r>
        <w:rPr>
          <w:rStyle w:val="CommentReference"/>
        </w:rPr>
        <w:annotationRef/>
      </w:r>
      <w:r>
        <w:t>In what systems? Zfish?</w:t>
      </w:r>
    </w:p>
  </w:comment>
  <w:comment w:id="44" w:author="Sieler Jr, Michael James" w:date="2022-09-29T09:00:00Z" w:initials="SJMJ">
    <w:p w14:paraId="3EF8AA7E" w14:textId="77777777" w:rsidR="00C67C52" w:rsidRDefault="00C67C52" w:rsidP="004800D1">
      <w:r>
        <w:rPr>
          <w:rStyle w:val="CommentReference"/>
        </w:rPr>
        <w:annotationRef/>
      </w:r>
      <w:r>
        <w:rPr>
          <w:sz w:val="20"/>
          <w:szCs w:val="20"/>
        </w:rPr>
        <w:t>ZF</w:t>
      </w:r>
    </w:p>
    <w:p w14:paraId="22F82ED9" w14:textId="77777777" w:rsidR="00C67C52" w:rsidRDefault="00C67C52" w:rsidP="004800D1"/>
  </w:comment>
  <w:comment w:id="47" w:author="Sharpton, Thomas" w:date="2022-09-28T14:39:00Z" w:initials="ST">
    <w:p w14:paraId="3DD62167" w14:textId="05DC9C5A" w:rsidR="00400301" w:rsidRDefault="00400301">
      <w:pPr>
        <w:pStyle w:val="CommentText"/>
      </w:pPr>
      <w:r>
        <w:rPr>
          <w:rStyle w:val="CommentReference"/>
        </w:rPr>
        <w:annotationRef/>
      </w:r>
      <w:r>
        <w:t>How are you distinguishing this from the ideas above?</w:t>
      </w:r>
    </w:p>
  </w:comment>
  <w:comment w:id="48" w:author="Sieler Jr, Michael James" w:date="2022-09-29T09:00:00Z" w:initials="SJMJ">
    <w:p w14:paraId="0F836927" w14:textId="77777777" w:rsidR="00C67C52" w:rsidRDefault="00C67C52" w:rsidP="002B72A3">
      <w:r>
        <w:rPr>
          <w:rStyle w:val="CommentReference"/>
        </w:rPr>
        <w:annotationRef/>
      </w:r>
      <w:r>
        <w:rPr>
          <w:sz w:val="20"/>
          <w:szCs w:val="20"/>
        </w:rPr>
        <w:t>Mention HF/LF diets, minor dietary differences, etc.</w:t>
      </w:r>
    </w:p>
    <w:p w14:paraId="2299917C" w14:textId="77777777" w:rsidR="00C67C52" w:rsidRDefault="00C67C52" w:rsidP="002B72A3"/>
  </w:comment>
  <w:comment w:id="49" w:author="Sharpton, Thomas" w:date="2022-09-28T14:41:00Z" w:initials="ST">
    <w:p w14:paraId="787C9FAB" w14:textId="3C10F1C9" w:rsidR="00400301" w:rsidRDefault="00400301">
      <w:pPr>
        <w:pStyle w:val="CommentText"/>
      </w:pPr>
      <w:r>
        <w:rPr>
          <w:rStyle w:val="CommentReference"/>
        </w:rPr>
        <w:annotationRef/>
      </w:r>
      <w:r>
        <w:t>This is a hard cut into this topic. Ease us into this a bit more. Help me go from diet into age.</w:t>
      </w:r>
    </w:p>
  </w:comment>
  <w:comment w:id="51" w:author="Sharpton, Thomas" w:date="2022-09-28T14:42:00Z" w:initials="ST">
    <w:p w14:paraId="4B361C67" w14:textId="7AB5D524" w:rsidR="001C2997" w:rsidRDefault="001C2997">
      <w:pPr>
        <w:pStyle w:val="CommentText"/>
      </w:pPr>
      <w:r>
        <w:rPr>
          <w:rStyle w:val="CommentReference"/>
        </w:rPr>
        <w:annotationRef/>
      </w:r>
      <w:r w:rsidR="00C45B71">
        <w:t>Active a</w:t>
      </w:r>
      <w:r>
        <w:t>ction verbs wherever possible</w:t>
      </w:r>
    </w:p>
  </w:comment>
  <w:comment w:id="53" w:author="Sieler Jr, Michael James" w:date="2022-09-02T15:00:00Z" w:initials="SJMJ">
    <w:p w14:paraId="605DD567" w14:textId="77777777" w:rsidR="00E34683" w:rsidRDefault="00E34683" w:rsidP="00424108">
      <w:r>
        <w:rPr>
          <w:rStyle w:val="CommentReference"/>
        </w:rPr>
        <w:annotationRef/>
      </w:r>
      <w:r>
        <w:rPr>
          <w:sz w:val="20"/>
          <w:szCs w:val="20"/>
        </w:rPr>
        <w:t>Add these later</w:t>
      </w:r>
    </w:p>
  </w:comment>
  <w:comment w:id="54" w:author="Sharpton, Thomas" w:date="2022-09-28T14:44:00Z" w:initials="ST">
    <w:p w14:paraId="3D548AF4" w14:textId="188C14A1" w:rsidR="00C45B71" w:rsidRDefault="00C45B71">
      <w:pPr>
        <w:pStyle w:val="CommentText"/>
      </w:pPr>
      <w:r>
        <w:rPr>
          <w:rStyle w:val="CommentReference"/>
        </w:rPr>
        <w:annotationRef/>
      </w:r>
      <w:r>
        <w:t>Same deal. Transitions across paragraphs help the story read like a page turner. Never make the reader think – allow them to enjoy your thoughts and interlink them so well that there is no room for confusion about what you are thinking and why.</w:t>
      </w:r>
    </w:p>
  </w:comment>
  <w:comment w:id="55" w:author="Sharpton, Thomas" w:date="2022-09-28T14:46:00Z" w:initials="ST">
    <w:p w14:paraId="5E678FAD" w14:textId="111F5D79" w:rsidR="004F5A39" w:rsidRDefault="004F5A39">
      <w:pPr>
        <w:pStyle w:val="CommentText"/>
      </w:pPr>
      <w:r>
        <w:rPr>
          <w:rStyle w:val="CommentReference"/>
        </w:rPr>
        <w:annotationRef/>
      </w:r>
      <w:r>
        <w:t>Citation needed</w:t>
      </w:r>
    </w:p>
  </w:comment>
  <w:comment w:id="57" w:author="Sharpton, Thomas" w:date="2022-09-28T14:46:00Z" w:initials="ST">
    <w:p w14:paraId="3280D488" w14:textId="59AC2848" w:rsidR="00ED02B2" w:rsidRDefault="00ED02B2">
      <w:pPr>
        <w:pStyle w:val="CommentText"/>
      </w:pPr>
      <w:r>
        <w:rPr>
          <w:rStyle w:val="CommentReference"/>
        </w:rPr>
        <w:annotationRef/>
      </w:r>
      <w:r>
        <w:t>This reads more like an intro to the paragraph t</w:t>
      </w:r>
      <w:r w:rsidR="00021346">
        <w:t>han the prior sentence does, tbh</w:t>
      </w:r>
    </w:p>
  </w:comment>
  <w:comment w:id="58" w:author="Sharpton, Thomas" w:date="2022-09-28T14:46:00Z" w:initials="ST">
    <w:p w14:paraId="461BBD7B" w14:textId="4A661190" w:rsidR="00E203CF" w:rsidRDefault="00E203CF">
      <w:pPr>
        <w:pStyle w:val="CommentText"/>
      </w:pPr>
      <w:r>
        <w:rPr>
          <w:rStyle w:val="CommentReference"/>
        </w:rPr>
        <w:annotationRef/>
      </w:r>
      <w:r>
        <w:t>Need to be clear that it’s a different pathogen (really, parasite)</w:t>
      </w:r>
    </w:p>
  </w:comment>
  <w:comment w:id="59" w:author="Thomas Sharpton" w:date="2022-09-29T06:03:00Z" w:initials="TS">
    <w:p w14:paraId="57291DA0" w14:textId="171C51A3" w:rsidR="3BC34DF0" w:rsidRDefault="3BC34DF0">
      <w:pPr>
        <w:pStyle w:val="CommentText"/>
      </w:pPr>
      <w:r>
        <w:t>You never really introduce the diets. This must be done.</w:t>
      </w:r>
      <w:r>
        <w:rPr>
          <w:rStyle w:val="CommentReference"/>
        </w:rPr>
        <w:annotationRef/>
      </w:r>
    </w:p>
  </w:comment>
  <w:comment w:id="60" w:author="Sieler Jr, Michael James" w:date="2022-09-29T09:02:00Z" w:initials="SJMJ">
    <w:p w14:paraId="48C4F0F9" w14:textId="77777777" w:rsidR="00C67C52" w:rsidRDefault="00C67C52" w:rsidP="00830FEE">
      <w:r>
        <w:rPr>
          <w:rStyle w:val="CommentReference"/>
        </w:rPr>
        <w:annotationRef/>
      </w:r>
      <w:r>
        <w:rPr>
          <w:sz w:val="20"/>
          <w:szCs w:val="20"/>
        </w:rPr>
        <w:t>First paragraph? Or make an entirely new paragraph explaining the diets in a bit more detail</w:t>
      </w:r>
    </w:p>
  </w:comment>
  <w:comment w:id="61" w:author="Sieler Jr, Michael James" w:date="2022-08-31T17:02:00Z" w:initials="SJMJ">
    <w:p w14:paraId="4B6344EB" w14:textId="74A1807C" w:rsidR="00C721B1" w:rsidRDefault="00C721B1" w:rsidP="00BA6F26">
      <w:r>
        <w:rPr>
          <w:rStyle w:val="CommentReference"/>
        </w:rPr>
        <w:annotationRef/>
      </w:r>
      <w:r>
        <w:rPr>
          <w:sz w:val="20"/>
          <w:szCs w:val="20"/>
        </w:rPr>
        <w:t>Shannon wasn’t significant between ZIRC and Gemma, but Simpson’s is, so I elected to put Simpson here. Is that fair, or should I keep a consistent metric throughout and reference the significance in a table or suppl figure?</w:t>
      </w:r>
    </w:p>
  </w:comment>
  <w:comment w:id="62" w:author="Sharpton, Thomas" w:date="2022-09-28T14:51:00Z" w:initials="ST">
    <w:p w14:paraId="79AEAB0C" w14:textId="4667ED2E" w:rsidR="00507F0D" w:rsidRDefault="00507F0D">
      <w:pPr>
        <w:pStyle w:val="CommentText"/>
      </w:pPr>
      <w:r>
        <w:rPr>
          <w:rStyle w:val="CommentReference"/>
        </w:rPr>
        <w:annotationRef/>
      </w:r>
      <w:r>
        <w:t>This is OK, just be</w:t>
      </w:r>
      <w:r w:rsidR="00F9335B">
        <w:t xml:space="preserve"> prepared to discuss in review.</w:t>
      </w:r>
    </w:p>
  </w:comment>
  <w:comment w:id="63" w:author="Sharpton, Thomas" w:date="2022-09-28T14:51:00Z" w:initials="ST">
    <w:p w14:paraId="1F6FBEE6" w14:textId="0935EB8D" w:rsidR="003B20F2" w:rsidRDefault="003B20F2">
      <w:pPr>
        <w:pStyle w:val="CommentText"/>
      </w:pPr>
      <w:r>
        <w:rPr>
          <w:rStyle w:val="CommentReference"/>
        </w:rPr>
        <w:annotationRef/>
      </w:r>
      <w:r>
        <w:t>Be clear about the study design – when did you start feeding?</w:t>
      </w:r>
    </w:p>
  </w:comment>
  <w:comment w:id="64" w:author="Sharpton, Thomas" w:date="2022-09-28T14:54:00Z" w:initials="ST">
    <w:p w14:paraId="0704C1F6" w14:textId="0F0C7F84" w:rsidR="002F1B00" w:rsidRDefault="002F1B00">
      <w:pPr>
        <w:pStyle w:val="CommentText"/>
      </w:pPr>
      <w:r>
        <w:rPr>
          <w:rStyle w:val="CommentReference"/>
        </w:rPr>
        <w:annotationRef/>
      </w:r>
      <w:r>
        <w:t>Might be methods</w:t>
      </w:r>
    </w:p>
  </w:comment>
  <w:comment w:id="73" w:author="Sharpton, Thomas" w:date="2022-09-28T14:52:00Z" w:initials="ST">
    <w:p w14:paraId="48A78E0E" w14:textId="257130E1" w:rsidR="002F1B00" w:rsidRDefault="002F1B00">
      <w:pPr>
        <w:pStyle w:val="CommentText"/>
      </w:pPr>
      <w:r>
        <w:rPr>
          <w:rStyle w:val="CommentReference"/>
        </w:rPr>
        <w:annotationRef/>
      </w:r>
      <w:r>
        <w:t>Methods.</w:t>
      </w:r>
    </w:p>
  </w:comment>
  <w:comment w:id="76" w:author="Sharpton, Thomas" w:date="2022-09-28T14:56:00Z" w:initials="ST">
    <w:p w14:paraId="29AC1F02" w14:textId="4124415D" w:rsidR="002F1B00" w:rsidRDefault="002F1B00">
      <w:pPr>
        <w:pStyle w:val="CommentText"/>
      </w:pPr>
      <w:r>
        <w:rPr>
          <w:rStyle w:val="CommentReference"/>
        </w:rPr>
        <w:annotationRef/>
      </w:r>
      <w:r>
        <w:t>This change is important and needs to be reflected throughout, unless you clarify somewhere that ZIRC, Gemma and Watts mean diets.</w:t>
      </w:r>
    </w:p>
  </w:comment>
  <w:comment w:id="90" w:author="Sharpton, Thomas" w:date="2022-09-28T14:58:00Z" w:initials="ST">
    <w:p w14:paraId="31E0AF2A" w14:textId="577A3A7E" w:rsidR="004A40E9" w:rsidRDefault="004A40E9">
      <w:pPr>
        <w:pStyle w:val="CommentText"/>
      </w:pPr>
      <w:r>
        <w:rPr>
          <w:rStyle w:val="CommentReference"/>
        </w:rPr>
        <w:annotationRef/>
      </w:r>
      <w:r>
        <w:t>This seems to gloss over the fact that G and W are not different. If your results are nuanced, your conclusions may need to be nuanced too.</w:t>
      </w:r>
    </w:p>
  </w:comment>
  <w:comment w:id="98" w:author="Sharpton, Thomas" w:date="2022-09-28T15:07:00Z" w:initials="ST">
    <w:p w14:paraId="60EE3F09" w14:textId="4A3CF97A" w:rsidR="00B24FF4" w:rsidRDefault="00B24FF4">
      <w:pPr>
        <w:pStyle w:val="CommentText"/>
      </w:pPr>
      <w:r>
        <w:rPr>
          <w:rStyle w:val="CommentReference"/>
        </w:rPr>
        <w:annotationRef/>
      </w:r>
      <w:r>
        <w:t>Spending a lot of time here on these results. What are you learning through these comparisons that advances the story?</w:t>
      </w:r>
    </w:p>
  </w:comment>
  <w:comment w:id="129" w:author="Sharpton, Thomas" w:date="2022-09-28T15:09:00Z" w:initials="ST">
    <w:p w14:paraId="415D3EAB" w14:textId="1F0260A9" w:rsidR="00B24FF4" w:rsidRDefault="00B24FF4">
      <w:pPr>
        <w:pStyle w:val="CommentText"/>
      </w:pPr>
      <w:r>
        <w:rPr>
          <w:rStyle w:val="CommentReference"/>
        </w:rPr>
        <w:annotationRef/>
      </w:r>
      <w:r>
        <w:t>You don’t need to define this. Just show the results.</w:t>
      </w:r>
    </w:p>
  </w:comment>
  <w:comment w:id="131" w:author="Sharpton, Thomas" w:date="2022-09-28T15:10:00Z" w:initials="ST">
    <w:p w14:paraId="7251A3EF" w14:textId="56B5F488" w:rsidR="00B24FF4" w:rsidRDefault="00B24FF4">
      <w:pPr>
        <w:pStyle w:val="CommentText"/>
      </w:pPr>
      <w:r>
        <w:rPr>
          <w:rStyle w:val="CommentReference"/>
        </w:rPr>
        <w:annotationRef/>
      </w:r>
      <w:r>
        <w:t>I don’t understand.</w:t>
      </w:r>
    </w:p>
  </w:comment>
  <w:comment w:id="134" w:author="Sieler Jr, Michael James" w:date="2022-09-01T16:39:00Z" w:initials="SJMJ">
    <w:p w14:paraId="3A16DD56" w14:textId="77777777" w:rsidR="00261D5A" w:rsidRDefault="00261D5A" w:rsidP="004873FA">
      <w:r>
        <w:rPr>
          <w:rStyle w:val="CommentReference"/>
        </w:rPr>
        <w:annotationRef/>
      </w:r>
      <w:r>
        <w:rPr>
          <w:sz w:val="20"/>
          <w:szCs w:val="20"/>
        </w:rPr>
        <w:t>I need to verify this number exactly, but the basic theme is that core taxa were differentially enriched in certain diets over others.</w:t>
      </w:r>
    </w:p>
  </w:comment>
  <w:comment w:id="135" w:author="Sharpton, Thomas" w:date="2022-09-28T15:10:00Z" w:initials="ST">
    <w:p w14:paraId="44B32A51" w14:textId="649708FD" w:rsidR="00B24FF4" w:rsidRDefault="00B24FF4">
      <w:pPr>
        <w:pStyle w:val="CommentText"/>
      </w:pPr>
      <w:r>
        <w:rPr>
          <w:rStyle w:val="CommentReference"/>
        </w:rPr>
        <w:annotationRef/>
      </w:r>
      <w:r>
        <w:t xml:space="preserve">Where are you listing </w:t>
      </w:r>
    </w:p>
  </w:comment>
  <w:comment w:id="150" w:author="Thomas Sharpton" w:date="2022-09-29T05:52:00Z" w:initials="TS">
    <w:p w14:paraId="1A4AD5D2" w14:textId="13829D23" w:rsidR="3BC34DF0" w:rsidRDefault="3BC34DF0">
      <w:pPr>
        <w:pStyle w:val="CommentText"/>
      </w:pPr>
      <w:r>
        <w:t>Lots of focus on high level summary statistics. Disappointing to see no discussion on specific taxa.</w:t>
      </w:r>
      <w:r>
        <w:rPr>
          <w:rStyle w:val="CommentReference"/>
        </w:rPr>
        <w:annotationRef/>
      </w:r>
    </w:p>
  </w:comment>
  <w:comment w:id="152" w:author="Thomas Sharpton" w:date="2022-09-29T05:36:00Z" w:initials="TS">
    <w:p w14:paraId="41D45BDB" w14:textId="6192DD76" w:rsidR="785AFC1B" w:rsidRDefault="785AFC1B">
      <w:pPr>
        <w:pStyle w:val="CommentText"/>
      </w:pPr>
      <w:r>
        <w:t>I think you need to provide more clarity about what this prior work did, or your study just sounds redundant with these prior studies.</w:t>
      </w:r>
      <w:r>
        <w:rPr>
          <w:rStyle w:val="CommentReference"/>
        </w:rPr>
        <w:annotationRef/>
      </w:r>
    </w:p>
  </w:comment>
  <w:comment w:id="153" w:author="Thomas Sharpton" w:date="2022-09-29T05:38:00Z" w:initials="TS">
    <w:p w14:paraId="7400DC48" w14:textId="3E6F8F38" w:rsidR="3BC34DF0" w:rsidRDefault="3BC34DF0">
      <w:pPr>
        <w:pStyle w:val="CommentText"/>
      </w:pPr>
      <w:r>
        <w:t>What nutrients? Does the variation considered here overlap with your study?</w:t>
      </w:r>
      <w:r>
        <w:rPr>
          <w:rStyle w:val="CommentReference"/>
        </w:rPr>
        <w:annotationRef/>
      </w:r>
    </w:p>
  </w:comment>
  <w:comment w:id="154" w:author="Thomas Sharpton" w:date="2022-09-29T05:37:00Z" w:initials="TS">
    <w:p w14:paraId="01A6EC1C" w14:textId="7EABAA71" w:rsidR="3BC34DF0" w:rsidRDefault="3BC34DF0">
      <w:pPr>
        <w:pStyle w:val="CommentText"/>
      </w:pPr>
      <w:r>
        <w:t>Did they show it? Be clear.</w:t>
      </w:r>
      <w:r>
        <w:rPr>
          <w:rStyle w:val="CommentReference"/>
        </w:rPr>
        <w:annotationRef/>
      </w:r>
    </w:p>
  </w:comment>
  <w:comment w:id="155" w:author="Thomas Sharpton" w:date="2022-09-29T05:38:00Z" w:initials="TS">
    <w:p w14:paraId="6CBB1EEE" w14:textId="21EB70AF" w:rsidR="3BC34DF0" w:rsidRDefault="3BC34DF0">
      <w:pPr>
        <w:pStyle w:val="CommentText"/>
      </w:pPr>
      <w:r>
        <w:t>Are you intended to say something that is different from the phrase on the other side of the comma? They sound the same.</w:t>
      </w:r>
      <w:r>
        <w:rPr>
          <w:rStyle w:val="CommentReference"/>
        </w:rPr>
        <w:annotationRef/>
      </w:r>
    </w:p>
  </w:comment>
  <w:comment w:id="156" w:author="Thomas Sharpton" w:date="2022-09-29T05:42:00Z" w:initials="TS">
    <w:p w14:paraId="2B92D9EB" w14:textId="665E2981" w:rsidR="3BC34DF0" w:rsidRDefault="3BC34DF0">
      <w:pPr>
        <w:pStyle w:val="CommentText"/>
      </w:pPr>
      <w:r>
        <w:t xml:space="preserve">But doesn't it seem unlikely given that you are seeing effects in abundance weighted measures? </w:t>
      </w:r>
      <w:r>
        <w:rPr>
          <w:rStyle w:val="CommentReference"/>
        </w:rPr>
        <w:annotationRef/>
      </w:r>
    </w:p>
  </w:comment>
  <w:comment w:id="157" w:author="Thomas Sharpton" w:date="2022-09-29T05:42:00Z" w:initials="TS">
    <w:p w14:paraId="4D6B40EB" w14:textId="79F8E138" w:rsidR="3BC34DF0" w:rsidRDefault="3BC34DF0">
      <w:pPr>
        <w:pStyle w:val="CommentText"/>
      </w:pPr>
      <w:r>
        <w:t>The current way this is phrased makes it sound like your results could be entirely an artefact.</w:t>
      </w:r>
      <w:r>
        <w:rPr>
          <w:rStyle w:val="CommentReference"/>
        </w:rPr>
        <w:annotationRef/>
      </w:r>
    </w:p>
  </w:comment>
  <w:comment w:id="158" w:author="Thomas Sharpton" w:date="2022-09-29T05:43:00Z" w:initials="TS">
    <w:p w14:paraId="6CAAFC94" w14:textId="62142519" w:rsidR="3BC34DF0" w:rsidRDefault="3BC34DF0">
      <w:pPr>
        <w:pStyle w:val="CommentText"/>
      </w:pPr>
      <w:r>
        <w:t>This point needs to come sooner. By the time the reader gets here, they have assumed that your work is just redundant with prior studies and lost interest in the impact.</w:t>
      </w:r>
      <w:r>
        <w:rPr>
          <w:rStyle w:val="CommentReference"/>
        </w:rPr>
        <w:annotationRef/>
      </w:r>
    </w:p>
  </w:comment>
  <w:comment w:id="159" w:author="Thomas Sharpton" w:date="2022-09-29T05:43:00Z" w:initials="TS">
    <w:p w14:paraId="05739E1B" w14:textId="4FDE4F9B" w:rsidR="3BC34DF0" w:rsidRDefault="3BC34DF0">
      <w:pPr>
        <w:pStyle w:val="CommentText"/>
      </w:pPr>
      <w:r>
        <w:t>How so?</w:t>
      </w:r>
      <w:r>
        <w:rPr>
          <w:rStyle w:val="CommentReference"/>
        </w:rPr>
        <w:annotationRef/>
      </w:r>
    </w:p>
  </w:comment>
  <w:comment w:id="160" w:author="Thomas Sharpton" w:date="2022-09-29T05:53:00Z" w:initials="TS">
    <w:p w14:paraId="4407ECDF" w14:textId="7BED1F56" w:rsidR="3BC34DF0" w:rsidRDefault="3BC34DF0">
      <w:pPr>
        <w:pStyle w:val="CommentText"/>
      </w:pPr>
      <w:r>
        <w:t>Missing from this discussion: why does this research matter? What have you learned? What does this knowledge effect? What is the impact of the work. You must spell it out - readers will not do it for you.</w:t>
      </w:r>
      <w:r>
        <w:rPr>
          <w:rStyle w:val="CommentReference"/>
        </w:rPr>
        <w:annotationRef/>
      </w:r>
    </w:p>
  </w:comment>
  <w:comment w:id="177" w:author="Sieler Jr, Michael James" w:date="2022-08-31T09:58:00Z" w:initials="SJMJ">
    <w:p w14:paraId="67AAC725" w14:textId="77777777" w:rsidR="00544220" w:rsidRDefault="00544220" w:rsidP="00F858B7">
      <w:r>
        <w:rPr>
          <w:rStyle w:val="CommentReference"/>
        </w:rPr>
        <w:annotationRef/>
      </w:r>
      <w:r>
        <w:rPr>
          <w:sz w:val="20"/>
          <w:szCs w:val="20"/>
        </w:rPr>
        <w:t xml:space="preserve">This capscale ordination plot is showing the variation in beta diversity using the dbRDA only including diet as a term capscale(Beta.score ~ Diet). </w:t>
      </w:r>
    </w:p>
    <w:p w14:paraId="1DA6BD3F" w14:textId="77777777" w:rsidR="00544220" w:rsidRDefault="00544220" w:rsidP="00F858B7"/>
    <w:p w14:paraId="20B6D575" w14:textId="77777777" w:rsidR="00544220" w:rsidRDefault="00544220" w:rsidP="00F858B7">
      <w:r>
        <w:rPr>
          <w:sz w:val="20"/>
          <w:szCs w:val="20"/>
        </w:rPr>
        <w:t>Similar for figure 2d.</w:t>
      </w:r>
    </w:p>
    <w:p w14:paraId="2127AC7E" w14:textId="77777777" w:rsidR="00544220" w:rsidRDefault="00544220" w:rsidP="00F858B7"/>
    <w:p w14:paraId="7E11CBDB" w14:textId="77777777" w:rsidR="00544220" w:rsidRDefault="00544220" w:rsidP="00F858B7">
      <w:r>
        <w:rPr>
          <w:sz w:val="20"/>
          <w:szCs w:val="20"/>
        </w:rPr>
        <w:t>Should I just show a PCOA for C and D, but reference the dbRDA using a model that includes both terms and their interaction (eg. capscale(Beta.score ~ Diet*Time)?</w:t>
      </w:r>
    </w:p>
  </w:comment>
  <w:comment w:id="186" w:author="Sieler Jr, Michael James" w:date="2022-08-30T07:10:00Z" w:initials="SJMJ">
    <w:p w14:paraId="40D37F34" w14:textId="4E08BC51" w:rsidR="00C35553" w:rsidRDefault="00C35553" w:rsidP="00A93239">
      <w:r>
        <w:rPr>
          <w:rStyle w:val="CommentReference"/>
        </w:rPr>
        <w:annotationRef/>
      </w:r>
      <w:r>
        <w:rPr>
          <w:sz w:val="20"/>
          <w:szCs w:val="20"/>
        </w:rPr>
        <w:t xml:space="preserve">Not sure if there could be a better plot, but I included it here to balance the number of plots on the top and bottom. </w:t>
      </w:r>
    </w:p>
  </w:comment>
  <w:comment w:id="229" w:author="Thomas Sharpton" w:date="2022-09-29T05:44:00Z" w:initials="TS">
    <w:p w14:paraId="587ABE22" w14:textId="2C6B4912" w:rsidR="3BC34DF0" w:rsidRDefault="3BC34DF0">
      <w:pPr>
        <w:pStyle w:val="CommentText"/>
      </w:pPr>
      <w:r>
        <w:t>Why did you ask this? Seeing differences at 3 months isn't the entire reason. Be explicit.</w:t>
      </w:r>
      <w:r>
        <w:rPr>
          <w:rStyle w:val="CommentReference"/>
        </w:rPr>
        <w:annotationRef/>
      </w:r>
    </w:p>
  </w:comment>
  <w:comment w:id="232" w:author="Thomas Sharpton" w:date="2022-09-29T05:45:00Z" w:initials="TS">
    <w:p w14:paraId="697AE058" w14:textId="6A848605" w:rsidR="3BC34DF0" w:rsidRDefault="3BC34DF0">
      <w:pPr>
        <w:pStyle w:val="CommentText"/>
      </w:pPr>
      <w:r>
        <w:t>This is awkward.</w:t>
      </w:r>
      <w:r>
        <w:rPr>
          <w:rStyle w:val="CommentReference"/>
        </w:rPr>
        <w:annotationRef/>
      </w:r>
    </w:p>
  </w:comment>
  <w:comment w:id="235" w:author="Thomas Sharpton" w:date="2022-09-29T05:46:00Z" w:initials="TS">
    <w:p w14:paraId="1F5D1840" w14:textId="01D5FCEA" w:rsidR="3BC34DF0" w:rsidRDefault="3BC34DF0">
      <w:pPr>
        <w:pStyle w:val="CommentText"/>
      </w:pPr>
      <w:r>
        <w:t>Can the diet be different in an index?</w:t>
      </w:r>
      <w:r>
        <w:rPr>
          <w:rStyle w:val="CommentReference"/>
        </w:rPr>
        <w:annotationRef/>
      </w:r>
    </w:p>
  </w:comment>
  <w:comment w:id="236" w:author="Thomas Sharpton" w:date="2022-09-29T05:46:00Z" w:initials="TS">
    <w:p w14:paraId="4E88E77F" w14:textId="6E30BEAD" w:rsidR="3BC34DF0" w:rsidRDefault="3BC34DF0">
      <w:pPr>
        <w:pStyle w:val="CommentText"/>
      </w:pPr>
      <w:r>
        <w:t>So the microbiome that assembles in fish on the watts diet is temporally stable, at least in terms of alpha-diversity?</w:t>
      </w:r>
      <w:r>
        <w:rPr>
          <w:rStyle w:val="CommentReference"/>
        </w:rPr>
        <w:annotationRef/>
      </w:r>
    </w:p>
  </w:comment>
  <w:comment w:id="238" w:author="Thomas Sharpton" w:date="2022-09-29T05:47:00Z" w:initials="TS">
    <w:p w14:paraId="64C1EBF7" w14:textId="25E461B6" w:rsidR="3BC34DF0" w:rsidRDefault="3BC34DF0">
      <w:pPr>
        <w:pStyle w:val="CommentText"/>
      </w:pPr>
      <w:r>
        <w:t>What about differences between the diet groups at 6 months?</w:t>
      </w:r>
      <w:r>
        <w:rPr>
          <w:rStyle w:val="CommentReference"/>
        </w:rPr>
        <w:annotationRef/>
      </w:r>
    </w:p>
  </w:comment>
  <w:comment w:id="237" w:author="Thomas Sharpton" w:date="2022-09-29T05:48:00Z" w:initials="TS">
    <w:p w14:paraId="525F62A3" w14:textId="5D9B02AA" w:rsidR="3BC34DF0" w:rsidRDefault="3BC34DF0">
      <w:pPr>
        <w:pStyle w:val="CommentText"/>
      </w:pPr>
      <w:r>
        <w:t>I think I see what you are trying to get at, but this is a confusing way to phrase it. Perhaps unpack this a little bit more. Brevity is important, but clarity is critical.</w:t>
      </w:r>
      <w:r>
        <w:rPr>
          <w:rStyle w:val="CommentReference"/>
        </w:rPr>
        <w:annotationRef/>
      </w:r>
    </w:p>
  </w:comment>
  <w:comment w:id="240" w:author="Thomas Sharpton" w:date="2022-09-29T05:49:00Z" w:initials="TS">
    <w:p w14:paraId="2F6D0E3C" w14:textId="0BDC0570" w:rsidR="3BC34DF0" w:rsidRDefault="3BC34DF0">
      <w:pPr>
        <w:pStyle w:val="CommentText"/>
      </w:pPr>
      <w:r>
        <w:t>It's important to use all of the words necessary to ensure accurate grammar. Else you will be accused of being a lazy writer.</w:t>
      </w:r>
      <w:r>
        <w:rPr>
          <w:rStyle w:val="CommentReference"/>
        </w:rPr>
        <w:annotationRef/>
      </w:r>
    </w:p>
  </w:comment>
  <w:comment w:id="246" w:author="Thomas Sharpton" w:date="2022-09-29T05:51:00Z" w:initials="TS">
    <w:p w14:paraId="65287500" w14:textId="1EDA1EA6" w:rsidR="3BC34DF0" w:rsidRDefault="3BC34DF0">
      <w:pPr>
        <w:pStyle w:val="CommentText"/>
      </w:pPr>
      <w:r>
        <w:t>So watts changes over time in composition, but beta-dispersion is consistent? That's interesting.</w:t>
      </w:r>
      <w:r>
        <w:rPr>
          <w:rStyle w:val="CommentReference"/>
        </w:rPr>
        <w:annotationRef/>
      </w:r>
    </w:p>
  </w:comment>
  <w:comment w:id="247" w:author="Thomas Sharpton" w:date="2022-09-29T05:51:00Z" w:initials="TS">
    <w:p w14:paraId="3C355123" w14:textId="30BA9497" w:rsidR="3BC34DF0" w:rsidRDefault="3BC34DF0">
      <w:pPr>
        <w:pStyle w:val="CommentText"/>
      </w:pPr>
      <w:r>
        <w:t>This sentence is difficult to parse.</w:t>
      </w:r>
      <w:r>
        <w:rPr>
          <w:rStyle w:val="CommentReference"/>
        </w:rPr>
        <w:annotationRef/>
      </w:r>
    </w:p>
  </w:comment>
  <w:comment w:id="250" w:author="Thomas Sharpton" w:date="2022-09-29T05:52:00Z" w:initials="TS">
    <w:p w14:paraId="70821B17" w14:textId="74A5F955" w:rsidR="3BC34DF0" w:rsidRDefault="3BC34DF0">
      <w:pPr>
        <w:pStyle w:val="CommentText"/>
      </w:pPr>
      <w:r>
        <w:t>The way this is phrased it sounds like you are discussing each diet's development.</w:t>
      </w:r>
      <w:r>
        <w:rPr>
          <w:rStyle w:val="CommentReference"/>
        </w:rPr>
        <w:annotationRef/>
      </w:r>
    </w:p>
    <w:p w14:paraId="2EF05C43" w14:textId="56C6C019" w:rsidR="3BC34DF0" w:rsidRDefault="3BC34DF0">
      <w:pPr>
        <w:pStyle w:val="CommentText"/>
      </w:pPr>
    </w:p>
  </w:comment>
  <w:comment w:id="251" w:author="Thomas Sharpton" w:date="2022-09-29T05:54:00Z" w:initials="TS">
    <w:p w14:paraId="613DEE5C" w14:textId="0AE0BAAD" w:rsidR="3BC34DF0" w:rsidRDefault="3BC34DF0">
      <w:pPr>
        <w:pStyle w:val="CommentText"/>
      </w:pPr>
      <w:r>
        <w:t>Awkward. I think it's clearer and more impactful to say that diet affects how the gut microbiome develops in fish.</w:t>
      </w:r>
      <w:r>
        <w:rPr>
          <w:rStyle w:val="CommentReference"/>
        </w:rPr>
        <w:annotationRef/>
      </w:r>
    </w:p>
  </w:comment>
  <w:comment w:id="253" w:author="Thomas Sharpton" w:date="2022-09-29T05:58:00Z" w:initials="TS">
    <w:p w14:paraId="38BEF4FB" w14:textId="7AA8F28B" w:rsidR="3BC34DF0" w:rsidRDefault="3BC34DF0">
      <w:pPr>
        <w:pStyle w:val="CommentText"/>
      </w:pPr>
      <w:r>
        <w:t>Variation in BCS between 3 and 6 months? It's not clear what is being discussed here.</w:t>
      </w:r>
      <w:r>
        <w:rPr>
          <w:rStyle w:val="CommentReference"/>
        </w:rPr>
        <w:annotationRef/>
      </w:r>
    </w:p>
  </w:comment>
  <w:comment w:id="254" w:author="Thomas Sharpton" w:date="2022-09-29T05:55:00Z" w:initials="TS">
    <w:p w14:paraId="20957607" w14:textId="2F4C43BD" w:rsidR="3BC34DF0" w:rsidRDefault="3BC34DF0">
      <w:pPr>
        <w:pStyle w:val="CommentText"/>
      </w:pPr>
      <w:r>
        <w:t>Awkward ordering of prepositions.</w:t>
      </w:r>
      <w:r>
        <w:rPr>
          <w:rStyle w:val="CommentReference"/>
        </w:rPr>
        <w:annotationRef/>
      </w:r>
    </w:p>
  </w:comment>
  <w:comment w:id="255" w:author="Thomas Sharpton" w:date="2022-09-29T05:55:00Z" w:initials="TS">
    <w:p w14:paraId="3AB7757A" w14:textId="295BCE12" w:rsidR="3BC34DF0" w:rsidRDefault="3BC34DF0">
      <w:pPr>
        <w:pStyle w:val="CommentText"/>
      </w:pPr>
      <w:r>
        <w:t>Of what?</w:t>
      </w:r>
      <w:r>
        <w:rPr>
          <w:rStyle w:val="CommentReference"/>
        </w:rPr>
        <w:annotationRef/>
      </w:r>
    </w:p>
  </w:comment>
  <w:comment w:id="256" w:author="Thomas Sharpton" w:date="2022-09-29T05:55:00Z" w:initials="TS">
    <w:p w14:paraId="49C1A2D8" w14:textId="2C26E3DC" w:rsidR="3BC34DF0" w:rsidRDefault="3BC34DF0">
      <w:pPr>
        <w:pStyle w:val="CommentText"/>
      </w:pPr>
      <w:r>
        <w:t>awkward order of prepositions led to my confusion here. r</w:t>
      </w:r>
      <w:r>
        <w:rPr>
          <w:rStyle w:val="CommentReference"/>
        </w:rPr>
        <w:annotationRef/>
      </w:r>
    </w:p>
  </w:comment>
  <w:comment w:id="257" w:author="Thomas Sharpton" w:date="2022-09-29T05:56:00Z" w:initials="TS">
    <w:p w14:paraId="7179A53D" w14:textId="4D0174E8" w:rsidR="3BC34DF0" w:rsidRDefault="3BC34DF0">
      <w:pPr>
        <w:pStyle w:val="CommentText"/>
      </w:pPr>
      <w:r>
        <w:t>Why not just state this in the prior sentence?</w:t>
      </w:r>
      <w:r>
        <w:rPr>
          <w:rStyle w:val="CommentReference"/>
        </w:rPr>
        <w:annotationRef/>
      </w:r>
    </w:p>
  </w:comment>
  <w:comment w:id="258" w:author="Thomas Sharpton" w:date="2022-09-29T05:57:00Z" w:initials="TS">
    <w:p w14:paraId="52D31EF6" w14:textId="24F07003" w:rsidR="3BC34DF0" w:rsidRDefault="3BC34DF0">
      <w:pPr>
        <w:pStyle w:val="CommentText"/>
      </w:pPr>
      <w:r>
        <w:t>Feels a little blunt and out of place without a transition here.</w:t>
      </w:r>
      <w:r>
        <w:rPr>
          <w:rStyle w:val="CommentReference"/>
        </w:rPr>
        <w:annotationRef/>
      </w:r>
    </w:p>
  </w:comment>
  <w:comment w:id="260" w:author="Thomas Sharpton" w:date="2022-09-29T05:58:00Z" w:initials="TS">
    <w:p w14:paraId="63E8A3A5" w14:textId="4DD14FE9" w:rsidR="3BC34DF0" w:rsidRDefault="3BC34DF0">
      <w:pPr>
        <w:pStyle w:val="CommentText"/>
      </w:pPr>
      <w:r>
        <w:t>Doesn't this disagree with the first section, or is there some specific detail about the comparison you are leaving out here?</w:t>
      </w:r>
      <w:r>
        <w:rPr>
          <w:rStyle w:val="CommentReference"/>
        </w:rPr>
        <w:annotationRef/>
      </w:r>
    </w:p>
  </w:comment>
  <w:comment w:id="261" w:author="Thomas Sharpton" w:date="2022-09-29T05:58:00Z" w:initials="TS">
    <w:p w14:paraId="6C083CF9" w14:textId="55EFBA42" w:rsidR="3BC34DF0" w:rsidRDefault="3BC34DF0">
      <w:pPr>
        <w:pStyle w:val="CommentText"/>
      </w:pPr>
      <w:r>
        <w:t>Did you consider more than just ASVs here?</w:t>
      </w:r>
      <w:r>
        <w:rPr>
          <w:rStyle w:val="CommentReference"/>
        </w:rPr>
        <w:annotationRef/>
      </w:r>
    </w:p>
  </w:comment>
  <w:comment w:id="268" w:author="Thomas Sharpton" w:date="2022-09-29T06:02:00Z" w:initials="TS">
    <w:p w14:paraId="1CCAEC0C" w14:textId="59071CC8" w:rsidR="3BC34DF0" w:rsidRDefault="3BC34DF0">
      <w:pPr>
        <w:pStyle w:val="CommentText"/>
      </w:pPr>
      <w:r>
        <w:t>Not clear what you mean here.</w:t>
      </w:r>
      <w:r>
        <w:rPr>
          <w:rStyle w:val="CommentReference"/>
        </w:rPr>
        <w:annotationRef/>
      </w:r>
    </w:p>
  </w:comment>
  <w:comment w:id="270" w:author="Thomas Sharpton" w:date="2022-09-29T06:04:00Z" w:initials="TS">
    <w:p w14:paraId="28CBB6EB" w14:textId="1C7E1DC9" w:rsidR="3BC34DF0" w:rsidRDefault="3BC34DF0">
      <w:pPr>
        <w:pStyle w:val="CommentText"/>
      </w:pPr>
      <w:r>
        <w:t>You like this phase. It works, but don't overuse it. TBH, I only like it in abstracts or introductions.</w:t>
      </w:r>
      <w:r>
        <w:rPr>
          <w:rStyle w:val="CommentReference"/>
        </w:rPr>
        <w:annotationRef/>
      </w:r>
    </w:p>
  </w:comment>
  <w:comment w:id="272" w:author="Thomas Sharpton" w:date="2022-09-29T06:06:00Z" w:initials="TS">
    <w:p w14:paraId="546B57DB" w14:textId="52D405DF" w:rsidR="3BC34DF0" w:rsidRDefault="3BC34DF0">
      <w:pPr>
        <w:pStyle w:val="CommentText"/>
      </w:pPr>
      <w:r>
        <w:t>This is an incomplete idea and not novel. What is more complete and novel is that you found that the successional development of the gut microbiome differs depending upon diet.</w:t>
      </w:r>
      <w:r>
        <w:rPr>
          <w:rStyle w:val="CommentReference"/>
        </w:rPr>
        <w:annotationRef/>
      </w:r>
    </w:p>
  </w:comment>
  <w:comment w:id="275" w:author="Thomas Sharpton" w:date="2022-09-29T06:05:00Z" w:initials="TS">
    <w:p w14:paraId="22043919" w14:textId="388DB96F" w:rsidR="3BC34DF0" w:rsidRDefault="3BC34DF0">
      <w:pPr>
        <w:pStyle w:val="CommentText"/>
      </w:pPr>
      <w:r>
        <w:t>Over time or throughout aging?</w:t>
      </w:r>
      <w:r>
        <w:rPr>
          <w:rStyle w:val="CommentReference"/>
        </w:rPr>
        <w:annotationRef/>
      </w:r>
    </w:p>
  </w:comment>
  <w:comment w:id="276" w:author="Thomas Sharpton" w:date="2022-09-29T06:06:00Z" w:initials="TS">
    <w:p w14:paraId="1B2118C2" w14:textId="59E10EF7" w:rsidR="3BC34DF0" w:rsidRDefault="3BC34DF0">
      <w:pPr>
        <w:pStyle w:val="CommentText"/>
      </w:pPr>
      <w:r>
        <w:t>The connection between this idea and the other side of the comma is confusing to me.</w:t>
      </w:r>
      <w:r>
        <w:rPr>
          <w:rStyle w:val="CommentReference"/>
        </w:rPr>
        <w:annotationRef/>
      </w:r>
    </w:p>
  </w:comment>
  <w:comment w:id="277" w:author="Thomas Sharpton" w:date="2022-09-29T06:08:00Z" w:initials="TS">
    <w:p w14:paraId="7260D5FD" w14:textId="1A2C8656" w:rsidR="3BC34DF0" w:rsidRDefault="3BC34DF0">
      <w:pPr>
        <w:pStyle w:val="CommentText"/>
      </w:pPr>
      <w:r>
        <w:t>This needs to be put somewhere near the top of the paper around study design.</w:t>
      </w:r>
      <w:r>
        <w:rPr>
          <w:rStyle w:val="CommentReference"/>
        </w:rPr>
        <w:annotationRef/>
      </w:r>
    </w:p>
  </w:comment>
  <w:comment w:id="279" w:author="Thomas Sharpton" w:date="2022-09-29T06:07:00Z" w:initials="TS">
    <w:p w14:paraId="29EB74AD" w14:textId="4A33D1BC" w:rsidR="3BC34DF0" w:rsidRDefault="3BC34DF0">
      <w:pPr>
        <w:pStyle w:val="CommentText"/>
      </w:pPr>
      <w:r>
        <w:t>? I don't follow you here.</w:t>
      </w:r>
      <w:r>
        <w:rPr>
          <w:rStyle w:val="CommentReference"/>
        </w:rPr>
        <w:annotationRef/>
      </w:r>
    </w:p>
  </w:comment>
  <w:comment w:id="278" w:author="Thomas Sharpton" w:date="2022-09-29T06:10:00Z" w:initials="TS">
    <w:p w14:paraId="5A62212B" w14:textId="6FF1F8A1" w:rsidR="3BC34DF0" w:rsidRDefault="3BC34DF0">
      <w:pPr>
        <w:pStyle w:val="CommentText"/>
      </w:pPr>
      <w:r>
        <w:t>Ah - I think you are saying that the feed changes at 4 months, and that these are the ways in which the feed changes. I was unaware of the switch at 4 months - I thought it happened earlier. So this is a bit of a confounding factor and we need to give this important detail a bit of thought. Are we actually looking at successional dynamics here?</w:t>
      </w:r>
      <w:r>
        <w:rPr>
          <w:rStyle w:val="CommentReference"/>
        </w:rPr>
        <w:annotationRef/>
      </w:r>
    </w:p>
  </w:comment>
  <w:comment w:id="280" w:author="Thomas Sharpton" w:date="2022-09-29T06:10:00Z" w:initials="TS">
    <w:p w14:paraId="398D7512" w14:textId="5D33E38C" w:rsidR="3BC34DF0" w:rsidRDefault="3BC34DF0">
      <w:pPr>
        <w:pStyle w:val="CommentText"/>
      </w:pPr>
      <w:r>
        <w:t>swing the bat around - how does this connect to the argument you are making and what's the implication?</w:t>
      </w:r>
      <w:r>
        <w:rPr>
          <w:rStyle w:val="CommentReference"/>
        </w:rPr>
        <w:annotationRef/>
      </w:r>
    </w:p>
  </w:comment>
  <w:comment w:id="281" w:author="Thomas Sharpton" w:date="2022-09-29T06:11:00Z" w:initials="TS">
    <w:p w14:paraId="17D9044C" w14:textId="3990287A" w:rsidR="3BC34DF0" w:rsidRDefault="3BC34DF0">
      <w:pPr>
        <w:pStyle w:val="CommentText"/>
      </w:pPr>
      <w:r>
        <w:t>We need more from you here. Otherwise, it's hard to see the point you are making.</w:t>
      </w:r>
      <w:r>
        <w:rPr>
          <w:rStyle w:val="CommentReference"/>
        </w:rPr>
        <w:annotationRef/>
      </w:r>
    </w:p>
  </w:comment>
  <w:comment w:id="283" w:author="Thomas Sharpton" w:date="2022-09-29T06:12:00Z" w:initials="TS">
    <w:p w14:paraId="61249840" w14:textId="7B66E28B" w:rsidR="3BC34DF0" w:rsidRDefault="3BC34DF0">
      <w:pPr>
        <w:pStyle w:val="CommentText"/>
      </w:pPr>
      <w:r>
        <w:t>Same comment - it's not entirely clear where you are going here.</w:t>
      </w:r>
      <w:r>
        <w:rPr>
          <w:rStyle w:val="CommentReference"/>
        </w:rPr>
        <w:annotationRef/>
      </w:r>
    </w:p>
  </w:comment>
  <w:comment w:id="284" w:author="Thomas Sharpton" w:date="2022-09-29T06:12:00Z" w:initials="TS">
    <w:p w14:paraId="24C472B0" w14:textId="773037BF" w:rsidR="3BC34DF0" w:rsidRDefault="3BC34DF0">
      <w:pPr>
        <w:pStyle w:val="CommentText"/>
      </w:pPr>
      <w:r>
        <w:t xml:space="preserve">Have you shown here that this is the case? </w:t>
      </w:r>
      <w:r>
        <w:rPr>
          <w:rStyle w:val="CommentReference"/>
        </w:rPr>
        <w:annotationRef/>
      </w:r>
    </w:p>
  </w:comment>
  <w:comment w:id="285" w:author="Thomas Sharpton" w:date="2022-09-29T06:13:00Z" w:initials="TS">
    <w:p w14:paraId="3A7661C8" w14:textId="56C3EC8D" w:rsidR="3BC34DF0" w:rsidRDefault="3BC34DF0">
      <w:pPr>
        <w:pStyle w:val="CommentText"/>
      </w:pPr>
      <w:r>
        <w:t>What does this mean given that it's only ZIRC fish?</w:t>
      </w:r>
      <w:r>
        <w:rPr>
          <w:rStyle w:val="CommentReference"/>
        </w:rPr>
        <w:annotationRef/>
      </w:r>
    </w:p>
  </w:comment>
  <w:comment w:id="286" w:author="Thomas Sharpton" w:date="2022-09-29T06:13:00Z" w:initials="TS">
    <w:p w14:paraId="0F9629D9" w14:textId="08A80B6E" w:rsidR="3BC34DF0" w:rsidRDefault="3BC34DF0">
      <w:pPr>
        <w:pStyle w:val="CommentText"/>
      </w:pPr>
      <w:r>
        <w:t>We can't? Why not? Don't you have both M and F fish here? Why don't you see these trends in other diets then? This argument will be lost on readers without clarification. I'm also not sure it's necessary to make this point here.</w:t>
      </w:r>
      <w:r>
        <w:rPr>
          <w:rStyle w:val="CommentReference"/>
        </w:rPr>
        <w:annotationRef/>
      </w:r>
    </w:p>
  </w:comment>
  <w:comment w:id="287" w:author="Thomas Sharpton" w:date="2022-09-29T06:14:00Z" w:initials="TS">
    <w:p w14:paraId="72D3597D" w14:textId="6DD48F8E" w:rsidR="3BC34DF0" w:rsidRDefault="3BC34DF0">
      <w:pPr>
        <w:pStyle w:val="CommentText"/>
      </w:pPr>
      <w:r>
        <w:t>Try to avoid this.</w:t>
      </w:r>
      <w:r>
        <w:rPr>
          <w:rStyle w:val="CommentReference"/>
        </w:rPr>
        <w:annotationRef/>
      </w:r>
    </w:p>
  </w:comment>
  <w:comment w:id="359" w:author="Thomas Sharpton" w:date="2022-09-29T06:15:00Z" w:initials="TS">
    <w:p w14:paraId="4F8B5679" w14:textId="1EF5658A" w:rsidR="3BC34DF0" w:rsidRDefault="3BC34DF0">
      <w:pPr>
        <w:pStyle w:val="CommentText"/>
      </w:pPr>
      <w:r>
        <w:t>Same comment as above. This preposition makes no sense here.</w:t>
      </w:r>
      <w:r>
        <w:rPr>
          <w:rStyle w:val="CommentReference"/>
        </w:rPr>
        <w:annotationRef/>
      </w:r>
    </w:p>
  </w:comment>
  <w:comment w:id="360" w:author="Thomas Sharpton" w:date="2022-09-29T06:19:00Z" w:initials="TS">
    <w:p w14:paraId="331B635A" w14:textId="2B7D73BD" w:rsidR="3BC34DF0" w:rsidRDefault="3BC34DF0">
      <w:pPr>
        <w:pStyle w:val="CommentText"/>
      </w:pPr>
      <w:r>
        <w:t>Careful how you phrase this - when we get to composition below it's confusing because a fast reader will think no interaction exists (given that diversity can be conflated between alpha- and beta-)</w:t>
      </w:r>
      <w:r>
        <w:rPr>
          <w:rStyle w:val="CommentReference"/>
        </w:rPr>
        <w:annotationRef/>
      </w:r>
    </w:p>
  </w:comment>
  <w:comment w:id="361" w:author="Thomas Sharpton" w:date="2022-09-29T06:17:00Z" w:initials="TS">
    <w:p w14:paraId="07A10BAA" w14:textId="7C75B445" w:rsidR="3BC34DF0" w:rsidRDefault="3BC34DF0">
      <w:pPr>
        <w:pStyle w:val="CommentText"/>
      </w:pPr>
      <w:r>
        <w:t xml:space="preserve">I don't understand what you mean here. </w:t>
      </w:r>
      <w:r>
        <w:rPr>
          <w:rStyle w:val="CommentReference"/>
        </w:rPr>
        <w:annotationRef/>
      </w:r>
    </w:p>
  </w:comment>
  <w:comment w:id="362" w:author="Thomas Sharpton" w:date="2022-09-29T06:17:00Z" w:initials="TS">
    <w:p w14:paraId="79CEB0B3" w14:textId="651C1A51" w:rsidR="3BC34DF0" w:rsidRDefault="3BC34DF0">
      <w:pPr>
        <w:pStyle w:val="CommentText"/>
      </w:pPr>
      <w:r>
        <w:t>Very confusing as written. Slow down and take your time.</w:t>
      </w:r>
      <w:r>
        <w:rPr>
          <w:rStyle w:val="CommentReference"/>
        </w:rPr>
        <w:annotationRef/>
      </w:r>
    </w:p>
  </w:comment>
  <w:comment w:id="363" w:author="Thomas Sharpton" w:date="2022-09-29T06:20:00Z" w:initials="TS">
    <w:p w14:paraId="39072624" w14:textId="1304ED1D" w:rsidR="3BC34DF0" w:rsidRDefault="3BC34DF0">
      <w:pPr>
        <w:pStyle w:val="CommentText"/>
      </w:pPr>
      <w:r>
        <w:t>Nope. You are not allowed any more semicolons at this point, especially when a period will do. Make this a new sentence.</w:t>
      </w:r>
      <w:r>
        <w:rPr>
          <w:rStyle w:val="CommentReference"/>
        </w:rPr>
        <w:annotationRef/>
      </w:r>
    </w:p>
  </w:comment>
  <w:comment w:id="364" w:author="Thomas Sharpton" w:date="2022-09-29T06:20:00Z" w:initials="TS">
    <w:p w14:paraId="090EB43B" w14:textId="09C6E65F" w:rsidR="3BC34DF0" w:rsidRDefault="3BC34DF0">
      <w:pPr>
        <w:pStyle w:val="CommentText"/>
      </w:pPr>
      <w:r>
        <w:t>?</w:t>
      </w:r>
      <w:r>
        <w:rPr>
          <w:rStyle w:val="CommentReference"/>
        </w:rPr>
        <w:annotationRef/>
      </w:r>
    </w:p>
  </w:comment>
  <w:comment w:id="365" w:author="Thomas Sharpton" w:date="2022-09-29T06:21:00Z" w:initials="TS">
    <w:p w14:paraId="5C387813" w14:textId="3E012620" w:rsidR="3BC34DF0" w:rsidRDefault="3BC34DF0">
      <w:pPr>
        <w:pStyle w:val="CommentText"/>
      </w:pPr>
      <w:r>
        <w:t>I think I follow you but I'm not sure. Write in such a way that I'll be sure.</w:t>
      </w:r>
      <w:r>
        <w:rPr>
          <w:rStyle w:val="CommentReference"/>
        </w:rPr>
        <w:annotationRef/>
      </w:r>
    </w:p>
  </w:comment>
  <w:comment w:id="366" w:author="Thomas Sharpton" w:date="2022-09-29T06:21:00Z" w:initials="TS">
    <w:p w14:paraId="15400163" w14:textId="064C3E99" w:rsidR="3BC34DF0" w:rsidRDefault="3BC34DF0">
      <w:pPr>
        <w:pStyle w:val="CommentText"/>
      </w:pPr>
      <w:r>
        <w:t>I think you say this in every section. You don't need to. Just note the results. The Methods tell us how you got there.</w:t>
      </w:r>
      <w:r>
        <w:rPr>
          <w:rStyle w:val="CommentReference"/>
        </w:rPr>
        <w:annotationRef/>
      </w:r>
    </w:p>
  </w:comment>
  <w:comment w:id="367" w:author="Thomas Sharpton" w:date="2022-09-29T06:22:00Z" w:initials="TS">
    <w:p w14:paraId="6F1FD0A8" w14:textId="76BB5064" w:rsidR="3BC34DF0" w:rsidRDefault="3BC34DF0">
      <w:pPr>
        <w:pStyle w:val="CommentText"/>
      </w:pPr>
      <w:r>
        <w:t>Why did you focus on this taxon? Be clear.</w:t>
      </w:r>
      <w:r>
        <w:rPr>
          <w:rStyle w:val="CommentReference"/>
        </w:rPr>
        <w:annotationRef/>
      </w:r>
    </w:p>
  </w:comment>
  <w:comment w:id="369" w:author="Thomas Sharpton" w:date="2022-09-29T06:27:00Z" w:initials="TS">
    <w:p w14:paraId="151BDA62" w14:textId="07AC3F2E" w:rsidR="3BC34DF0" w:rsidRDefault="3BC34DF0">
      <w:pPr>
        <w:pStyle w:val="CommentText"/>
      </w:pPr>
      <w:r>
        <w:t>What about other taxa? Do they change as result? They should given beta-diversity results.</w:t>
      </w:r>
      <w:r>
        <w:rPr>
          <w:rStyle w:val="CommentReference"/>
        </w:rPr>
        <w:annotationRef/>
      </w:r>
    </w:p>
  </w:comment>
  <w:comment w:id="370" w:author="Thomas Sharpton" w:date="2022-09-29T06:22:00Z" w:initials="TS">
    <w:p w14:paraId="36707178" w14:textId="22E0D110" w:rsidR="3BC34DF0" w:rsidRDefault="3BC34DF0">
      <w:pPr>
        <w:pStyle w:val="CommentText"/>
      </w:pPr>
      <w:r>
        <w:t>Italics on genus and species names.</w:t>
      </w:r>
      <w:r>
        <w:rPr>
          <w:rStyle w:val="CommentReference"/>
        </w:rPr>
        <w:annotationRef/>
      </w:r>
    </w:p>
  </w:comment>
  <w:comment w:id="372" w:author="Thomas Sharpton" w:date="2022-09-29T06:23:00Z" w:initials="TS">
    <w:p w14:paraId="2C0B2393" w14:textId="47545CB4" w:rsidR="3BC34DF0" w:rsidRDefault="3BC34DF0">
      <w:pPr>
        <w:pStyle w:val="CommentText"/>
      </w:pPr>
      <w:r>
        <w:t>Not sure what you mean here.</w:t>
      </w:r>
      <w:r>
        <w:rPr>
          <w:rStyle w:val="CommentReference"/>
        </w:rPr>
        <w:annotationRef/>
      </w:r>
    </w:p>
  </w:comment>
  <w:comment w:id="373" w:author="Thomas Sharpton" w:date="2022-09-29T06:23:00Z" w:initials="TS">
    <w:p w14:paraId="0608D2E0" w14:textId="2617032B" w:rsidR="3BC34DF0" w:rsidRDefault="3BC34DF0">
      <w:pPr>
        <w:pStyle w:val="CommentText"/>
      </w:pPr>
      <w:r>
        <w:t>FYI, Myco is a normal member of the zebrafish gut microbiome.</w:t>
      </w:r>
      <w:r>
        <w:rPr>
          <w:rStyle w:val="CommentReference"/>
        </w:rPr>
        <w:annotationRef/>
      </w:r>
    </w:p>
  </w:comment>
  <w:comment w:id="374" w:author="Thomas Sharpton" w:date="2022-09-29T06:24:00Z" w:initials="TS">
    <w:p w14:paraId="716F6901" w14:textId="11B56AF4" w:rsidR="3BC34DF0" w:rsidRDefault="3BC34DF0">
      <w:pPr>
        <w:pStyle w:val="CommentText"/>
      </w:pPr>
      <w:r>
        <w:t>do you mean BCS?</w:t>
      </w:r>
      <w:r>
        <w:rPr>
          <w:rStyle w:val="CommentReference"/>
        </w:rPr>
        <w:annotationRef/>
      </w:r>
    </w:p>
  </w:comment>
  <w:comment w:id="381" w:author="Thomas Sharpton" w:date="2022-09-29T06:25:00Z" w:initials="TS">
    <w:p w14:paraId="29AE82BE" w14:textId="5AAC6C50" w:rsidR="3BC34DF0" w:rsidRDefault="3BC34DF0">
      <w:pPr>
        <w:pStyle w:val="CommentText"/>
      </w:pPr>
      <w:r>
        <w:t>You did? What result shows this?</w:t>
      </w:r>
      <w:r>
        <w:rPr>
          <w:rStyle w:val="CommentReference"/>
        </w:rPr>
        <w:annotationRef/>
      </w:r>
    </w:p>
  </w:comment>
  <w:comment w:id="382" w:author="Thomas Sharpton" w:date="2022-09-29T06:26:00Z" w:initials="TS">
    <w:p w14:paraId="030856B1" w14:textId="7E0DD6EF" w:rsidR="3BC34DF0" w:rsidRDefault="3BC34DF0">
      <w:pPr>
        <w:pStyle w:val="CommentText"/>
      </w:pPr>
      <w:r>
        <w:t>Probably not wise to use Myco as a representative for pathogen exposure here. I recommend being specific so that you aren't accused of over generalizing your results.</w:t>
      </w:r>
      <w:r>
        <w:rPr>
          <w:rStyle w:val="CommentReference"/>
        </w:rPr>
        <w:annotationRef/>
      </w:r>
    </w:p>
  </w:comment>
  <w:comment w:id="383" w:author="Thomas Sharpton" w:date="2022-09-29T06:26:00Z" w:initials="TS">
    <w:p w14:paraId="45701742" w14:textId="02C2E635" w:rsidR="3BC34DF0" w:rsidRDefault="3BC34DF0">
      <w:pPr>
        <w:pStyle w:val="CommentText"/>
      </w:pPr>
      <w:r>
        <w:t>(or anywhere else in the MS)</w:t>
      </w:r>
      <w:r>
        <w:rPr>
          <w:rStyle w:val="CommentReference"/>
        </w:rPr>
        <w:annotationRef/>
      </w:r>
    </w:p>
    <w:p w14:paraId="5DAC3DDB" w14:textId="7C217E46" w:rsidR="3BC34DF0" w:rsidRDefault="3BC34DF0">
      <w:pPr>
        <w:pStyle w:val="CommentText"/>
      </w:pPr>
    </w:p>
  </w:comment>
  <w:comment w:id="384" w:author="Thomas Sharpton" w:date="2022-09-29T06:28:00Z" w:initials="TS">
    <w:p w14:paraId="59C9AB3E" w14:textId="39E6A12A" w:rsidR="3BC34DF0" w:rsidRDefault="3BC34DF0">
      <w:pPr>
        <w:pStyle w:val="CommentText"/>
      </w:pPr>
      <w:r>
        <w:t>Personally, I think this is hard to interpret, but worth discussing regardless so long as we note that 16S can't provide insight into what types of Myco are present.</w:t>
      </w:r>
      <w:r>
        <w:rPr>
          <w:rStyle w:val="CommentReference"/>
        </w:rPr>
        <w:annotationRef/>
      </w:r>
    </w:p>
  </w:comment>
  <w:comment w:id="385" w:author="Thomas Sharpton" w:date="2022-09-29T06:30:00Z" w:initials="TS">
    <w:p w14:paraId="5C6FF16E" w14:textId="5F3BD516" w:rsidR="3BC34DF0" w:rsidRDefault="3BC34DF0">
      <w:pPr>
        <w:pStyle w:val="CommentText"/>
      </w:pPr>
      <w:r>
        <w:t>This was a good way to link other work. That said, you still want to note above that composition also shows signs of sensitivitiy to pathogen exposure.</w:t>
      </w:r>
      <w:r>
        <w:rPr>
          <w:rStyle w:val="CommentReference"/>
        </w:rPr>
        <w:annotationRef/>
      </w:r>
    </w:p>
  </w:comment>
  <w:comment w:id="386" w:author="Thomas Sharpton" w:date="2022-09-29T06:30:00Z" w:initials="TS">
    <w:p w14:paraId="6A4B27C1" w14:textId="0BAB657B" w:rsidR="3BC34DF0" w:rsidRDefault="3BC34DF0">
      <w:pPr>
        <w:pStyle w:val="CommentText"/>
      </w:pPr>
      <w:r>
        <w:t>compared to what? Remember, readers won't have read gaulke et al.</w:t>
      </w:r>
      <w:r>
        <w:rPr>
          <w:rStyle w:val="CommentReference"/>
        </w:rPr>
        <w:annotationRef/>
      </w:r>
    </w:p>
  </w:comment>
  <w:comment w:id="387" w:author="Thomas Sharpton" w:date="2022-09-29T06:32:00Z" w:initials="TS">
    <w:p w14:paraId="03B78EBF" w14:textId="435691B1" w:rsidR="3BC34DF0" w:rsidRDefault="3BC34DF0">
      <w:pPr>
        <w:pStyle w:val="CommentText"/>
      </w:pPr>
      <w:r>
        <w:t>stylistically, I'm not a fan of this approach. it has the tendency to feel like limitations are being swept aside, and - ironically - often allows limitations to carry more weight than they deserve. When discussing limitations, it's always good to mute their potential impact on your conclusions with argumentation or data, when possible.</w:t>
      </w:r>
      <w:r>
        <w:rPr>
          <w:rStyle w:val="CommentReference"/>
        </w:rPr>
        <w:annotationRef/>
      </w:r>
    </w:p>
  </w:comment>
  <w:comment w:id="388" w:author="Thomas Sharpton" w:date="2022-09-29T06:34:00Z" w:initials="TS">
    <w:p w14:paraId="7611AE83" w14:textId="1DF76B22" w:rsidR="3BC34DF0" w:rsidRDefault="3BC34DF0">
      <w:pPr>
        <w:pStyle w:val="CommentText"/>
      </w:pPr>
      <w:r>
        <w:t>Also something to note in a study design. Important to note that fish injected this way nonetheless display GI evidence of infection.</w:t>
      </w:r>
      <w:r>
        <w:rPr>
          <w:rStyle w:val="CommentReference"/>
        </w:rPr>
        <w:annotationRef/>
      </w:r>
    </w:p>
  </w:comment>
  <w:comment w:id="389" w:author="Thomas Sharpton" w:date="2022-09-29T06:33:00Z" w:initials="TS">
    <w:p w14:paraId="598E7A78" w14:textId="6E7721D2" w:rsidR="3BC34DF0" w:rsidRDefault="3BC34DF0">
      <w:pPr>
        <w:pStyle w:val="CommentText"/>
      </w:pPr>
      <w:r>
        <w:t xml:space="preserve">I'm confused about how these factors impact colonization. </w:t>
      </w:r>
      <w:r>
        <w:rPr>
          <w:rStyle w:val="CommentReference"/>
        </w:rPr>
        <w:annotationRef/>
      </w:r>
    </w:p>
  </w:comment>
  <w:comment w:id="394" w:author="Thomas Sharpton" w:date="2022-09-29T06:39:00Z" w:initials="TS">
    <w:p w14:paraId="2E87331C" w14:textId="0FA05D33" w:rsidR="3BC34DF0" w:rsidRDefault="3BC34DF0">
      <w:pPr>
        <w:pStyle w:val="CommentText"/>
      </w:pPr>
      <w:r>
        <w:t>I think it's worth underscoring the fact that diet has a bigger effect on microbiome composition than infection and even time (right?). In other words, diet is one of the most important factors driving variation in the zebrafish gut microbiome. Unlike prior studies, including the extensive research conducted in mammalian models, that have evaluated dietary effects on the gut microbiome using diets that fundamentally differ in macronutrient composition, our study reveals that even relatively consistent diets that are commonly selected as normal husbandry practices elicit these large impacts on microbiome composition.</w:t>
      </w:r>
      <w:r>
        <w:rPr>
          <w:rStyle w:val="CommentReference"/>
        </w:rPr>
        <w:annotationRef/>
      </w:r>
    </w:p>
  </w:comment>
  <w:comment w:id="400" w:author="Thomas Sharpton" w:date="2022-09-29T06:35:00Z" w:initials="TS">
    <w:p w14:paraId="6F7780B7" w14:textId="2B447EE0" w:rsidR="3BC34DF0" w:rsidRDefault="3BC34DF0">
      <w:pPr>
        <w:pStyle w:val="CommentText"/>
      </w:pPr>
      <w:r>
        <w:t>This seems to contradict the opening sentence of this paragraph.</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3AED03" w15:done="0"/>
  <w15:commentEx w15:paraId="41930DF5" w15:done="0"/>
  <w15:commentEx w15:paraId="75A2C25E" w15:done="0"/>
  <w15:commentEx w15:paraId="1CE9D660" w15:done="0"/>
  <w15:commentEx w15:paraId="7F75BDDD" w15:done="0"/>
  <w15:commentEx w15:paraId="6EF04BC8" w15:done="0"/>
  <w15:commentEx w15:paraId="1B173F4A" w15:done="0"/>
  <w15:commentEx w15:paraId="0255F82F" w15:done="0"/>
  <w15:commentEx w15:paraId="24940B04" w15:paraIdParent="0255F82F" w15:done="0"/>
  <w15:commentEx w15:paraId="1E02CFBA" w15:done="0"/>
  <w15:commentEx w15:paraId="22F82ED9" w15:paraIdParent="1E02CFBA" w15:done="0"/>
  <w15:commentEx w15:paraId="3DD62167" w15:done="0"/>
  <w15:commentEx w15:paraId="2299917C" w15:paraIdParent="3DD62167" w15:done="0"/>
  <w15:commentEx w15:paraId="787C9FAB" w15:done="0"/>
  <w15:commentEx w15:paraId="4B361C67" w15:done="0"/>
  <w15:commentEx w15:paraId="605DD567" w15:done="0"/>
  <w15:commentEx w15:paraId="3D548AF4" w15:done="0"/>
  <w15:commentEx w15:paraId="5E678FAD" w15:done="0"/>
  <w15:commentEx w15:paraId="3280D488" w15:done="0"/>
  <w15:commentEx w15:paraId="461BBD7B" w15:done="0"/>
  <w15:commentEx w15:paraId="57291DA0" w15:done="0"/>
  <w15:commentEx w15:paraId="48C4F0F9" w15:paraIdParent="57291DA0" w15:done="0"/>
  <w15:commentEx w15:paraId="4B6344EB" w15:done="0"/>
  <w15:commentEx w15:paraId="79AEAB0C" w15:paraIdParent="4B6344EB" w15:done="0"/>
  <w15:commentEx w15:paraId="1F6FBEE6" w15:done="0"/>
  <w15:commentEx w15:paraId="0704C1F6" w15:done="0"/>
  <w15:commentEx w15:paraId="48A78E0E" w15:done="0"/>
  <w15:commentEx w15:paraId="29AC1F02" w15:done="0"/>
  <w15:commentEx w15:paraId="31E0AF2A" w15:done="0"/>
  <w15:commentEx w15:paraId="60EE3F09" w15:done="0"/>
  <w15:commentEx w15:paraId="415D3EAB" w15:done="0"/>
  <w15:commentEx w15:paraId="7251A3EF" w15:done="0"/>
  <w15:commentEx w15:paraId="3A16DD56" w15:done="0"/>
  <w15:commentEx w15:paraId="44B32A51" w15:done="0"/>
  <w15:commentEx w15:paraId="1A4AD5D2" w15:done="0"/>
  <w15:commentEx w15:paraId="41D45BDB" w15:done="0"/>
  <w15:commentEx w15:paraId="7400DC48" w15:done="0"/>
  <w15:commentEx w15:paraId="01A6EC1C" w15:done="0"/>
  <w15:commentEx w15:paraId="6CBB1EEE" w15:done="0"/>
  <w15:commentEx w15:paraId="2B92D9EB" w15:done="0"/>
  <w15:commentEx w15:paraId="4D6B40EB" w15:paraIdParent="2B92D9EB" w15:done="0"/>
  <w15:commentEx w15:paraId="6CAAFC94" w15:done="0"/>
  <w15:commentEx w15:paraId="05739E1B" w15:done="0"/>
  <w15:commentEx w15:paraId="4407ECDF" w15:done="0"/>
  <w15:commentEx w15:paraId="7E11CBDB" w15:done="0"/>
  <w15:commentEx w15:paraId="40D37F34" w15:done="0"/>
  <w15:commentEx w15:paraId="587ABE22" w15:done="0"/>
  <w15:commentEx w15:paraId="697AE058" w15:done="0"/>
  <w15:commentEx w15:paraId="1F5D1840" w15:done="0"/>
  <w15:commentEx w15:paraId="4E88E77F" w15:done="0"/>
  <w15:commentEx w15:paraId="64C1EBF7" w15:done="0"/>
  <w15:commentEx w15:paraId="525F62A3" w15:done="0"/>
  <w15:commentEx w15:paraId="2F6D0E3C" w15:done="0"/>
  <w15:commentEx w15:paraId="65287500" w15:done="0"/>
  <w15:commentEx w15:paraId="3C355123" w15:done="0"/>
  <w15:commentEx w15:paraId="2EF05C43" w15:done="0"/>
  <w15:commentEx w15:paraId="613DEE5C" w15:done="0"/>
  <w15:commentEx w15:paraId="38BEF4FB" w15:done="0"/>
  <w15:commentEx w15:paraId="20957607" w15:done="0"/>
  <w15:commentEx w15:paraId="3AB7757A" w15:done="0"/>
  <w15:commentEx w15:paraId="49C1A2D8" w15:paraIdParent="3AB7757A" w15:done="0"/>
  <w15:commentEx w15:paraId="7179A53D" w15:done="0"/>
  <w15:commentEx w15:paraId="52D31EF6" w15:done="0"/>
  <w15:commentEx w15:paraId="63E8A3A5" w15:done="0"/>
  <w15:commentEx w15:paraId="6C083CF9" w15:done="0"/>
  <w15:commentEx w15:paraId="1CCAEC0C" w15:done="0"/>
  <w15:commentEx w15:paraId="28CBB6EB" w15:done="0"/>
  <w15:commentEx w15:paraId="546B57DB" w15:done="0"/>
  <w15:commentEx w15:paraId="22043919" w15:done="0"/>
  <w15:commentEx w15:paraId="1B2118C2" w15:done="0"/>
  <w15:commentEx w15:paraId="7260D5FD" w15:done="0"/>
  <w15:commentEx w15:paraId="29EB74AD" w15:done="0"/>
  <w15:commentEx w15:paraId="5A62212B" w15:done="0"/>
  <w15:commentEx w15:paraId="398D7512" w15:done="0"/>
  <w15:commentEx w15:paraId="17D9044C" w15:done="0"/>
  <w15:commentEx w15:paraId="61249840" w15:done="0"/>
  <w15:commentEx w15:paraId="24C472B0" w15:done="0"/>
  <w15:commentEx w15:paraId="3A7661C8" w15:done="0"/>
  <w15:commentEx w15:paraId="0F9629D9" w15:done="0"/>
  <w15:commentEx w15:paraId="72D3597D" w15:done="0"/>
  <w15:commentEx w15:paraId="4F8B5679" w15:done="0"/>
  <w15:commentEx w15:paraId="331B635A" w15:done="0"/>
  <w15:commentEx w15:paraId="07A10BAA" w15:done="0"/>
  <w15:commentEx w15:paraId="79CEB0B3" w15:done="0"/>
  <w15:commentEx w15:paraId="39072624" w15:done="0"/>
  <w15:commentEx w15:paraId="090EB43B" w15:done="0"/>
  <w15:commentEx w15:paraId="5C387813" w15:done="0"/>
  <w15:commentEx w15:paraId="15400163" w15:done="0"/>
  <w15:commentEx w15:paraId="6F1FD0A8" w15:done="0"/>
  <w15:commentEx w15:paraId="151BDA62" w15:done="0"/>
  <w15:commentEx w15:paraId="36707178" w15:done="0"/>
  <w15:commentEx w15:paraId="2C0B2393" w15:done="0"/>
  <w15:commentEx w15:paraId="0608D2E0" w15:done="0"/>
  <w15:commentEx w15:paraId="716F6901" w15:done="0"/>
  <w15:commentEx w15:paraId="29AE82BE" w15:done="0"/>
  <w15:commentEx w15:paraId="030856B1" w15:done="0"/>
  <w15:commentEx w15:paraId="5DAC3DDB" w15:paraIdParent="030856B1" w15:done="0"/>
  <w15:commentEx w15:paraId="59C9AB3E" w15:done="0"/>
  <w15:commentEx w15:paraId="5C6FF16E" w15:done="0"/>
  <w15:commentEx w15:paraId="6A4B27C1" w15:done="0"/>
  <w15:commentEx w15:paraId="03B78EBF" w15:done="0"/>
  <w15:commentEx w15:paraId="7611AE83" w15:done="0"/>
  <w15:commentEx w15:paraId="598E7A78" w15:done="0"/>
  <w15:commentEx w15:paraId="2E87331C" w15:done="0"/>
  <w15:commentEx w15:paraId="6F7780B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FDD1B" w16cex:dateUtc="2022-09-29T16:00:00Z"/>
  <w16cex:commentExtensible w16cex:durableId="26DFDD2B" w16cex:dateUtc="2022-09-29T16:00:00Z"/>
  <w16cex:commentExtensible w16cex:durableId="26DFDD13" w16cex:dateUtc="2022-09-29T16:00:00Z"/>
  <w16cex:commentExtensible w16cex:durableId="26BC990A" w16cex:dateUtc="2022-09-02T22:00:00Z"/>
  <w16cex:commentExtensible w16cex:durableId="1177DBAA" w16cex:dateUtc="2022-09-29T13:03:00Z"/>
  <w16cex:commentExtensible w16cex:durableId="26DFDD9D" w16cex:dateUtc="2022-09-29T16:02:00Z"/>
  <w16cex:commentExtensible w16cex:durableId="26BA1299" w16cex:dateUtc="2022-09-01T00:02:00Z"/>
  <w16cex:commentExtensible w16cex:durableId="26BB5EB0" w16cex:dateUtc="2022-09-01T23:39:00Z"/>
  <w16cex:commentExtensible w16cex:durableId="18B05D49" w16cex:dateUtc="2022-09-29T12:52:00Z"/>
  <w16cex:commentExtensible w16cex:durableId="1B4AF286" w16cex:dateUtc="2022-09-29T12:36:00Z"/>
  <w16cex:commentExtensible w16cex:durableId="567EAFDF" w16cex:dateUtc="2022-09-29T12:38:00Z"/>
  <w16cex:commentExtensible w16cex:durableId="4791636D" w16cex:dateUtc="2022-09-29T12:37:00Z"/>
  <w16cex:commentExtensible w16cex:durableId="1A3AD49A" w16cex:dateUtc="2022-09-29T12:38:00Z"/>
  <w16cex:commentExtensible w16cex:durableId="0D43F631" w16cex:dateUtc="2022-09-29T12:42:00Z"/>
  <w16cex:commentExtensible w16cex:durableId="28CB5E6A" w16cex:dateUtc="2022-09-29T12:42:00Z"/>
  <w16cex:commentExtensible w16cex:durableId="02C84EB7" w16cex:dateUtc="2022-09-29T12:43:00Z"/>
  <w16cex:commentExtensible w16cex:durableId="072B90CD" w16cex:dateUtc="2022-09-29T12:43:00Z"/>
  <w16cex:commentExtensible w16cex:durableId="14ACE5C7" w16cex:dateUtc="2022-09-29T12:53:00Z"/>
  <w16cex:commentExtensible w16cex:durableId="26B9AF3B" w16cex:dateUtc="2022-08-31T16:58:00Z"/>
  <w16cex:commentExtensible w16cex:durableId="26B8365E" w16cex:dateUtc="2022-08-30T14:10:00Z"/>
  <w16cex:commentExtensible w16cex:durableId="7CD65662" w16cex:dateUtc="2022-09-29T12:44:00Z"/>
  <w16cex:commentExtensible w16cex:durableId="01452B4B" w16cex:dateUtc="2022-09-29T12:45:00Z"/>
  <w16cex:commentExtensible w16cex:durableId="6A372260" w16cex:dateUtc="2022-09-29T12:46:00Z"/>
  <w16cex:commentExtensible w16cex:durableId="76C72953" w16cex:dateUtc="2022-09-29T12:46:00Z"/>
  <w16cex:commentExtensible w16cex:durableId="1A2B93F6" w16cex:dateUtc="2022-09-29T12:47:00Z"/>
  <w16cex:commentExtensible w16cex:durableId="5ADE775D" w16cex:dateUtc="2022-09-29T12:48:00Z"/>
  <w16cex:commentExtensible w16cex:durableId="1378792B" w16cex:dateUtc="2022-09-29T12:49:00Z"/>
  <w16cex:commentExtensible w16cex:durableId="28E8B4E0" w16cex:dateUtc="2022-09-29T12:51:00Z"/>
  <w16cex:commentExtensible w16cex:durableId="47C97EB8" w16cex:dateUtc="2022-09-29T12:51:00Z"/>
  <w16cex:commentExtensible w16cex:durableId="7FE70E80" w16cex:dateUtc="2022-09-29T12:52:00Z"/>
  <w16cex:commentExtensible w16cex:durableId="3D858E0A" w16cex:dateUtc="2022-09-29T12:54:00Z"/>
  <w16cex:commentExtensible w16cex:durableId="078E386C" w16cex:dateUtc="2022-09-29T12:58:00Z"/>
  <w16cex:commentExtensible w16cex:durableId="51B7452E" w16cex:dateUtc="2022-09-29T12:55:00Z"/>
  <w16cex:commentExtensible w16cex:durableId="1B3F14FB" w16cex:dateUtc="2022-09-29T12:55:00Z"/>
  <w16cex:commentExtensible w16cex:durableId="08010481" w16cex:dateUtc="2022-09-29T12:55:00Z"/>
  <w16cex:commentExtensible w16cex:durableId="486D5BAF" w16cex:dateUtc="2022-09-29T12:56:00Z"/>
  <w16cex:commentExtensible w16cex:durableId="2138B620" w16cex:dateUtc="2022-09-29T12:57:00Z"/>
  <w16cex:commentExtensible w16cex:durableId="5A697EF8" w16cex:dateUtc="2022-09-29T12:58:00Z"/>
  <w16cex:commentExtensible w16cex:durableId="18D53B16" w16cex:dateUtc="2022-09-29T12:58:00Z"/>
  <w16cex:commentExtensible w16cex:durableId="21D531F8" w16cex:dateUtc="2022-09-29T13:02:00Z"/>
  <w16cex:commentExtensible w16cex:durableId="50C2151C" w16cex:dateUtc="2022-09-29T13:04:00Z"/>
  <w16cex:commentExtensible w16cex:durableId="690B27B9" w16cex:dateUtc="2022-09-29T13:06:00Z"/>
  <w16cex:commentExtensible w16cex:durableId="2DCCF7CC" w16cex:dateUtc="2022-09-29T13:05:00Z"/>
  <w16cex:commentExtensible w16cex:durableId="39433A24" w16cex:dateUtc="2022-09-29T13:06:00Z"/>
  <w16cex:commentExtensible w16cex:durableId="435D96C5" w16cex:dateUtc="2022-09-29T13:08:00Z"/>
  <w16cex:commentExtensible w16cex:durableId="3DC5BFC4" w16cex:dateUtc="2022-09-29T13:07:00Z"/>
  <w16cex:commentExtensible w16cex:durableId="65008421" w16cex:dateUtc="2022-09-29T13:10:00Z"/>
  <w16cex:commentExtensible w16cex:durableId="22AAAF9E" w16cex:dateUtc="2022-09-29T13:10:00Z"/>
  <w16cex:commentExtensible w16cex:durableId="505D5354" w16cex:dateUtc="2022-09-29T13:11:00Z"/>
  <w16cex:commentExtensible w16cex:durableId="5FA3B34C" w16cex:dateUtc="2022-09-29T13:12:00Z"/>
  <w16cex:commentExtensible w16cex:durableId="0C47690C" w16cex:dateUtc="2022-09-29T13:12:00Z"/>
  <w16cex:commentExtensible w16cex:durableId="2A2E9D41" w16cex:dateUtc="2022-09-29T13:13:00Z"/>
  <w16cex:commentExtensible w16cex:durableId="6EC9DB7A" w16cex:dateUtc="2022-09-29T13:13:00Z"/>
  <w16cex:commentExtensible w16cex:durableId="58150FD7" w16cex:dateUtc="2022-09-29T13:14:00Z"/>
  <w16cex:commentExtensible w16cex:durableId="1460333A" w16cex:dateUtc="2022-09-29T13:15:00Z"/>
  <w16cex:commentExtensible w16cex:durableId="46FA15D8" w16cex:dateUtc="2022-09-29T13:19:00Z"/>
  <w16cex:commentExtensible w16cex:durableId="590B28E4" w16cex:dateUtc="2022-09-29T13:17:00Z"/>
  <w16cex:commentExtensible w16cex:durableId="34BE1488" w16cex:dateUtc="2022-09-29T13:17:00Z"/>
  <w16cex:commentExtensible w16cex:durableId="241C142D" w16cex:dateUtc="2022-09-29T13:20:00Z"/>
  <w16cex:commentExtensible w16cex:durableId="2FA95540" w16cex:dateUtc="2022-09-29T13:20:00Z"/>
  <w16cex:commentExtensible w16cex:durableId="6DCBD55B" w16cex:dateUtc="2022-09-29T13:21:00Z"/>
  <w16cex:commentExtensible w16cex:durableId="5F1C95B7" w16cex:dateUtc="2022-09-29T13:21:00Z"/>
  <w16cex:commentExtensible w16cex:durableId="2BD44B7A" w16cex:dateUtc="2022-09-29T13:22:00Z"/>
  <w16cex:commentExtensible w16cex:durableId="0457A9E8" w16cex:dateUtc="2022-09-29T13:27:00Z"/>
  <w16cex:commentExtensible w16cex:durableId="135008C7" w16cex:dateUtc="2022-09-29T13:22:00Z"/>
  <w16cex:commentExtensible w16cex:durableId="32B80D6A" w16cex:dateUtc="2022-09-29T13:23:00Z"/>
  <w16cex:commentExtensible w16cex:durableId="35721015" w16cex:dateUtc="2022-09-29T13:23:00Z"/>
  <w16cex:commentExtensible w16cex:durableId="1905961D" w16cex:dateUtc="2022-09-29T13:24:00Z"/>
  <w16cex:commentExtensible w16cex:durableId="5B305447" w16cex:dateUtc="2022-09-29T13:25:00Z"/>
  <w16cex:commentExtensible w16cex:durableId="0A96267E" w16cex:dateUtc="2022-09-29T13:26:00Z"/>
  <w16cex:commentExtensible w16cex:durableId="7505B2AE" w16cex:dateUtc="2022-09-29T13:26:00Z"/>
  <w16cex:commentExtensible w16cex:durableId="74F9B365" w16cex:dateUtc="2022-09-29T13:28:00Z"/>
  <w16cex:commentExtensible w16cex:durableId="09A3C447" w16cex:dateUtc="2022-09-29T13:30:00Z"/>
  <w16cex:commentExtensible w16cex:durableId="5CBA5BFC" w16cex:dateUtc="2022-09-29T13:30:00Z"/>
  <w16cex:commentExtensible w16cex:durableId="185C4010" w16cex:dateUtc="2022-09-29T13:32:00Z"/>
  <w16cex:commentExtensible w16cex:durableId="7AFE8A40" w16cex:dateUtc="2022-09-29T13:34:00Z"/>
  <w16cex:commentExtensible w16cex:durableId="5EA12107" w16cex:dateUtc="2022-09-29T13:33:00Z"/>
  <w16cex:commentExtensible w16cex:durableId="3866D6E9" w16cex:dateUtc="2022-09-29T13:39:00Z"/>
  <w16cex:commentExtensible w16cex:durableId="2BDB779A" w16cex:dateUtc="2022-09-29T13: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3AED03" w16cid:durableId="0611AB66"/>
  <w16cid:commentId w16cid:paraId="41930DF5" w16cid:durableId="10518865"/>
  <w16cid:commentId w16cid:paraId="75A2C25E" w16cid:durableId="491BFBF1"/>
  <w16cid:commentId w16cid:paraId="1CE9D660" w16cid:durableId="2CE72432"/>
  <w16cid:commentId w16cid:paraId="7F75BDDD" w16cid:durableId="53F26E92"/>
  <w16cid:commentId w16cid:paraId="6EF04BC8" w16cid:durableId="78D67626"/>
  <w16cid:commentId w16cid:paraId="1B173F4A" w16cid:durableId="30DE7CFE"/>
  <w16cid:commentId w16cid:paraId="0255F82F" w16cid:durableId="6F8D6F34"/>
  <w16cid:commentId w16cid:paraId="24940B04" w16cid:durableId="26DFDD1B"/>
  <w16cid:commentId w16cid:paraId="1E02CFBA" w16cid:durableId="5DBD6823"/>
  <w16cid:commentId w16cid:paraId="22F82ED9" w16cid:durableId="26DFDD2B"/>
  <w16cid:commentId w16cid:paraId="3DD62167" w16cid:durableId="7C9B9BC5"/>
  <w16cid:commentId w16cid:paraId="2299917C" w16cid:durableId="26DFDD13"/>
  <w16cid:commentId w16cid:paraId="787C9FAB" w16cid:durableId="61DC7D11"/>
  <w16cid:commentId w16cid:paraId="4B361C67" w16cid:durableId="16421C43"/>
  <w16cid:commentId w16cid:paraId="605DD567" w16cid:durableId="26BC990A"/>
  <w16cid:commentId w16cid:paraId="3D548AF4" w16cid:durableId="5987CA56"/>
  <w16cid:commentId w16cid:paraId="5E678FAD" w16cid:durableId="6E13FE02"/>
  <w16cid:commentId w16cid:paraId="3280D488" w16cid:durableId="0BDF5916"/>
  <w16cid:commentId w16cid:paraId="461BBD7B" w16cid:durableId="14D3B507"/>
  <w16cid:commentId w16cid:paraId="57291DA0" w16cid:durableId="1177DBAA"/>
  <w16cid:commentId w16cid:paraId="48C4F0F9" w16cid:durableId="26DFDD9D"/>
  <w16cid:commentId w16cid:paraId="4B6344EB" w16cid:durableId="26BA1299"/>
  <w16cid:commentId w16cid:paraId="79AEAB0C" w16cid:durableId="752471CE"/>
  <w16cid:commentId w16cid:paraId="1F6FBEE6" w16cid:durableId="716028B8"/>
  <w16cid:commentId w16cid:paraId="0704C1F6" w16cid:durableId="2C176441"/>
  <w16cid:commentId w16cid:paraId="48A78E0E" w16cid:durableId="6517566A"/>
  <w16cid:commentId w16cid:paraId="29AC1F02" w16cid:durableId="25C39C14"/>
  <w16cid:commentId w16cid:paraId="31E0AF2A" w16cid:durableId="7A82F379"/>
  <w16cid:commentId w16cid:paraId="60EE3F09" w16cid:durableId="4CB3DD98"/>
  <w16cid:commentId w16cid:paraId="415D3EAB" w16cid:durableId="2731F19D"/>
  <w16cid:commentId w16cid:paraId="7251A3EF" w16cid:durableId="371DEB96"/>
  <w16cid:commentId w16cid:paraId="3A16DD56" w16cid:durableId="26BB5EB0"/>
  <w16cid:commentId w16cid:paraId="44B32A51" w16cid:durableId="42988FA6"/>
  <w16cid:commentId w16cid:paraId="1A4AD5D2" w16cid:durableId="18B05D49"/>
  <w16cid:commentId w16cid:paraId="41D45BDB" w16cid:durableId="1B4AF286"/>
  <w16cid:commentId w16cid:paraId="7400DC48" w16cid:durableId="567EAFDF"/>
  <w16cid:commentId w16cid:paraId="01A6EC1C" w16cid:durableId="4791636D"/>
  <w16cid:commentId w16cid:paraId="6CBB1EEE" w16cid:durableId="1A3AD49A"/>
  <w16cid:commentId w16cid:paraId="2B92D9EB" w16cid:durableId="0D43F631"/>
  <w16cid:commentId w16cid:paraId="4D6B40EB" w16cid:durableId="28CB5E6A"/>
  <w16cid:commentId w16cid:paraId="6CAAFC94" w16cid:durableId="02C84EB7"/>
  <w16cid:commentId w16cid:paraId="05739E1B" w16cid:durableId="072B90CD"/>
  <w16cid:commentId w16cid:paraId="4407ECDF" w16cid:durableId="14ACE5C7"/>
  <w16cid:commentId w16cid:paraId="7E11CBDB" w16cid:durableId="26B9AF3B"/>
  <w16cid:commentId w16cid:paraId="40D37F34" w16cid:durableId="26B8365E"/>
  <w16cid:commentId w16cid:paraId="587ABE22" w16cid:durableId="7CD65662"/>
  <w16cid:commentId w16cid:paraId="697AE058" w16cid:durableId="01452B4B"/>
  <w16cid:commentId w16cid:paraId="1F5D1840" w16cid:durableId="6A372260"/>
  <w16cid:commentId w16cid:paraId="4E88E77F" w16cid:durableId="76C72953"/>
  <w16cid:commentId w16cid:paraId="64C1EBF7" w16cid:durableId="1A2B93F6"/>
  <w16cid:commentId w16cid:paraId="525F62A3" w16cid:durableId="5ADE775D"/>
  <w16cid:commentId w16cid:paraId="2F6D0E3C" w16cid:durableId="1378792B"/>
  <w16cid:commentId w16cid:paraId="65287500" w16cid:durableId="28E8B4E0"/>
  <w16cid:commentId w16cid:paraId="3C355123" w16cid:durableId="47C97EB8"/>
  <w16cid:commentId w16cid:paraId="2EF05C43" w16cid:durableId="7FE70E80"/>
  <w16cid:commentId w16cid:paraId="613DEE5C" w16cid:durableId="3D858E0A"/>
  <w16cid:commentId w16cid:paraId="38BEF4FB" w16cid:durableId="078E386C"/>
  <w16cid:commentId w16cid:paraId="20957607" w16cid:durableId="51B7452E"/>
  <w16cid:commentId w16cid:paraId="3AB7757A" w16cid:durableId="1B3F14FB"/>
  <w16cid:commentId w16cid:paraId="49C1A2D8" w16cid:durableId="08010481"/>
  <w16cid:commentId w16cid:paraId="7179A53D" w16cid:durableId="486D5BAF"/>
  <w16cid:commentId w16cid:paraId="52D31EF6" w16cid:durableId="2138B620"/>
  <w16cid:commentId w16cid:paraId="63E8A3A5" w16cid:durableId="5A697EF8"/>
  <w16cid:commentId w16cid:paraId="6C083CF9" w16cid:durableId="18D53B16"/>
  <w16cid:commentId w16cid:paraId="1CCAEC0C" w16cid:durableId="21D531F8"/>
  <w16cid:commentId w16cid:paraId="28CBB6EB" w16cid:durableId="50C2151C"/>
  <w16cid:commentId w16cid:paraId="546B57DB" w16cid:durableId="690B27B9"/>
  <w16cid:commentId w16cid:paraId="22043919" w16cid:durableId="2DCCF7CC"/>
  <w16cid:commentId w16cid:paraId="1B2118C2" w16cid:durableId="39433A24"/>
  <w16cid:commentId w16cid:paraId="7260D5FD" w16cid:durableId="435D96C5"/>
  <w16cid:commentId w16cid:paraId="29EB74AD" w16cid:durableId="3DC5BFC4"/>
  <w16cid:commentId w16cid:paraId="5A62212B" w16cid:durableId="65008421"/>
  <w16cid:commentId w16cid:paraId="398D7512" w16cid:durableId="22AAAF9E"/>
  <w16cid:commentId w16cid:paraId="17D9044C" w16cid:durableId="505D5354"/>
  <w16cid:commentId w16cid:paraId="61249840" w16cid:durableId="5FA3B34C"/>
  <w16cid:commentId w16cid:paraId="24C472B0" w16cid:durableId="0C47690C"/>
  <w16cid:commentId w16cid:paraId="3A7661C8" w16cid:durableId="2A2E9D41"/>
  <w16cid:commentId w16cid:paraId="0F9629D9" w16cid:durableId="6EC9DB7A"/>
  <w16cid:commentId w16cid:paraId="72D3597D" w16cid:durableId="58150FD7"/>
  <w16cid:commentId w16cid:paraId="4F8B5679" w16cid:durableId="1460333A"/>
  <w16cid:commentId w16cid:paraId="331B635A" w16cid:durableId="46FA15D8"/>
  <w16cid:commentId w16cid:paraId="07A10BAA" w16cid:durableId="590B28E4"/>
  <w16cid:commentId w16cid:paraId="79CEB0B3" w16cid:durableId="34BE1488"/>
  <w16cid:commentId w16cid:paraId="39072624" w16cid:durableId="241C142D"/>
  <w16cid:commentId w16cid:paraId="090EB43B" w16cid:durableId="2FA95540"/>
  <w16cid:commentId w16cid:paraId="5C387813" w16cid:durableId="6DCBD55B"/>
  <w16cid:commentId w16cid:paraId="15400163" w16cid:durableId="5F1C95B7"/>
  <w16cid:commentId w16cid:paraId="6F1FD0A8" w16cid:durableId="2BD44B7A"/>
  <w16cid:commentId w16cid:paraId="151BDA62" w16cid:durableId="0457A9E8"/>
  <w16cid:commentId w16cid:paraId="36707178" w16cid:durableId="135008C7"/>
  <w16cid:commentId w16cid:paraId="2C0B2393" w16cid:durableId="32B80D6A"/>
  <w16cid:commentId w16cid:paraId="0608D2E0" w16cid:durableId="35721015"/>
  <w16cid:commentId w16cid:paraId="716F6901" w16cid:durableId="1905961D"/>
  <w16cid:commentId w16cid:paraId="29AE82BE" w16cid:durableId="5B305447"/>
  <w16cid:commentId w16cid:paraId="030856B1" w16cid:durableId="0A96267E"/>
  <w16cid:commentId w16cid:paraId="5DAC3DDB" w16cid:durableId="7505B2AE"/>
  <w16cid:commentId w16cid:paraId="59C9AB3E" w16cid:durableId="74F9B365"/>
  <w16cid:commentId w16cid:paraId="5C6FF16E" w16cid:durableId="09A3C447"/>
  <w16cid:commentId w16cid:paraId="6A4B27C1" w16cid:durableId="5CBA5BFC"/>
  <w16cid:commentId w16cid:paraId="03B78EBF" w16cid:durableId="185C4010"/>
  <w16cid:commentId w16cid:paraId="7611AE83" w16cid:durableId="7AFE8A40"/>
  <w16cid:commentId w16cid:paraId="598E7A78" w16cid:durableId="5EA12107"/>
  <w16cid:commentId w16cid:paraId="2E87331C" w16cid:durableId="3866D6E9"/>
  <w16cid:commentId w16cid:paraId="6F7780B7" w16cid:durableId="2BDB779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D10212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25A2CF2"/>
    <w:multiLevelType w:val="hybridMultilevel"/>
    <w:tmpl w:val="36DAA4F2"/>
    <w:lvl w:ilvl="0" w:tplc="EA58C4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7F487E"/>
    <w:multiLevelType w:val="hybridMultilevel"/>
    <w:tmpl w:val="97FC4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2B3583"/>
    <w:multiLevelType w:val="hybridMultilevel"/>
    <w:tmpl w:val="580AF7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3F5F9C"/>
    <w:multiLevelType w:val="hybridMultilevel"/>
    <w:tmpl w:val="514C1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3D2B71"/>
    <w:multiLevelType w:val="hybridMultilevel"/>
    <w:tmpl w:val="B1B4D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835E83"/>
    <w:multiLevelType w:val="hybridMultilevel"/>
    <w:tmpl w:val="08A01B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58252B4"/>
    <w:multiLevelType w:val="hybridMultilevel"/>
    <w:tmpl w:val="440E56B2"/>
    <w:lvl w:ilvl="0" w:tplc="6A4095FC">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912344267">
    <w:abstractNumId w:val="7"/>
  </w:num>
  <w:num w:numId="2" w16cid:durableId="414018713">
    <w:abstractNumId w:val="4"/>
  </w:num>
  <w:num w:numId="3" w16cid:durableId="1876504448">
    <w:abstractNumId w:val="2"/>
  </w:num>
  <w:num w:numId="4" w16cid:durableId="1078215919">
    <w:abstractNumId w:val="3"/>
  </w:num>
  <w:num w:numId="5" w16cid:durableId="2097364233">
    <w:abstractNumId w:val="5"/>
  </w:num>
  <w:num w:numId="6" w16cid:durableId="1673333282">
    <w:abstractNumId w:val="6"/>
  </w:num>
  <w:num w:numId="7" w16cid:durableId="225919245">
    <w:abstractNumId w:val="0"/>
  </w:num>
  <w:num w:numId="8" w16cid:durableId="68736553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arpton, Thomas">
    <w15:presenceInfo w15:providerId="None" w15:userId="Sharpton, Thomas"/>
  </w15:person>
  <w15:person w15:author="Sieler Jr, Michael James">
    <w15:presenceInfo w15:providerId="AD" w15:userId="S::sielerjm@oregonstate.edu::7edeff3c-38ab-4ac3-a485-a5fc2ee9f54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doNotDisplayPageBoundaries/>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34BE"/>
    <w:rsid w:val="00002737"/>
    <w:rsid w:val="00003769"/>
    <w:rsid w:val="00003EF6"/>
    <w:rsid w:val="0000474D"/>
    <w:rsid w:val="00004B5A"/>
    <w:rsid w:val="00005AF5"/>
    <w:rsid w:val="00007466"/>
    <w:rsid w:val="0000758D"/>
    <w:rsid w:val="00011256"/>
    <w:rsid w:val="000114D0"/>
    <w:rsid w:val="00013868"/>
    <w:rsid w:val="00016EF9"/>
    <w:rsid w:val="000171D2"/>
    <w:rsid w:val="00020095"/>
    <w:rsid w:val="00020FA3"/>
    <w:rsid w:val="00021346"/>
    <w:rsid w:val="00022689"/>
    <w:rsid w:val="000235C2"/>
    <w:rsid w:val="0002491D"/>
    <w:rsid w:val="00024ADD"/>
    <w:rsid w:val="00034865"/>
    <w:rsid w:val="00034D03"/>
    <w:rsid w:val="00036EF5"/>
    <w:rsid w:val="0003756D"/>
    <w:rsid w:val="00040CB4"/>
    <w:rsid w:val="00044402"/>
    <w:rsid w:val="00044F5F"/>
    <w:rsid w:val="0004629C"/>
    <w:rsid w:val="00046344"/>
    <w:rsid w:val="00050123"/>
    <w:rsid w:val="00050744"/>
    <w:rsid w:val="00052B45"/>
    <w:rsid w:val="0005487A"/>
    <w:rsid w:val="00056BA2"/>
    <w:rsid w:val="00061D1D"/>
    <w:rsid w:val="00063CDC"/>
    <w:rsid w:val="000655B5"/>
    <w:rsid w:val="00065E28"/>
    <w:rsid w:val="0006759E"/>
    <w:rsid w:val="00072827"/>
    <w:rsid w:val="00077052"/>
    <w:rsid w:val="00080A50"/>
    <w:rsid w:val="00080C28"/>
    <w:rsid w:val="00086CA3"/>
    <w:rsid w:val="00091405"/>
    <w:rsid w:val="000A3EDF"/>
    <w:rsid w:val="000A7972"/>
    <w:rsid w:val="000B143B"/>
    <w:rsid w:val="000B4485"/>
    <w:rsid w:val="000C2995"/>
    <w:rsid w:val="000C4380"/>
    <w:rsid w:val="000C5D49"/>
    <w:rsid w:val="000C6D07"/>
    <w:rsid w:val="000D1BC1"/>
    <w:rsid w:val="000D2E8A"/>
    <w:rsid w:val="000D446F"/>
    <w:rsid w:val="000D4654"/>
    <w:rsid w:val="000D5C05"/>
    <w:rsid w:val="000D797F"/>
    <w:rsid w:val="000E00BC"/>
    <w:rsid w:val="000E0229"/>
    <w:rsid w:val="000E0E1E"/>
    <w:rsid w:val="000E279E"/>
    <w:rsid w:val="000E518B"/>
    <w:rsid w:val="000E7C41"/>
    <w:rsid w:val="000F0972"/>
    <w:rsid w:val="000F330A"/>
    <w:rsid w:val="000F460B"/>
    <w:rsid w:val="001020FC"/>
    <w:rsid w:val="001025AE"/>
    <w:rsid w:val="00103A7E"/>
    <w:rsid w:val="00104964"/>
    <w:rsid w:val="001132C5"/>
    <w:rsid w:val="00114594"/>
    <w:rsid w:val="001168CB"/>
    <w:rsid w:val="001205A9"/>
    <w:rsid w:val="001233EF"/>
    <w:rsid w:val="001303E7"/>
    <w:rsid w:val="00130C7D"/>
    <w:rsid w:val="0013428F"/>
    <w:rsid w:val="00134D7A"/>
    <w:rsid w:val="00140588"/>
    <w:rsid w:val="0014064F"/>
    <w:rsid w:val="00143C1E"/>
    <w:rsid w:val="001507EB"/>
    <w:rsid w:val="0015130C"/>
    <w:rsid w:val="00151EF3"/>
    <w:rsid w:val="001535A3"/>
    <w:rsid w:val="001539C3"/>
    <w:rsid w:val="0015507B"/>
    <w:rsid w:val="001608CC"/>
    <w:rsid w:val="0016282D"/>
    <w:rsid w:val="00163BA2"/>
    <w:rsid w:val="001644B1"/>
    <w:rsid w:val="0016723C"/>
    <w:rsid w:val="00167946"/>
    <w:rsid w:val="001774B3"/>
    <w:rsid w:val="001836F6"/>
    <w:rsid w:val="00183C03"/>
    <w:rsid w:val="001865BA"/>
    <w:rsid w:val="001869EB"/>
    <w:rsid w:val="00186AEA"/>
    <w:rsid w:val="001921A1"/>
    <w:rsid w:val="001A02E5"/>
    <w:rsid w:val="001A7863"/>
    <w:rsid w:val="001B2BEA"/>
    <w:rsid w:val="001B4609"/>
    <w:rsid w:val="001C0EA8"/>
    <w:rsid w:val="001C1D96"/>
    <w:rsid w:val="001C2997"/>
    <w:rsid w:val="001C584F"/>
    <w:rsid w:val="001C5D33"/>
    <w:rsid w:val="001D064F"/>
    <w:rsid w:val="001E0CCE"/>
    <w:rsid w:val="001E258B"/>
    <w:rsid w:val="001E4747"/>
    <w:rsid w:val="001F23A3"/>
    <w:rsid w:val="001F2E43"/>
    <w:rsid w:val="001F2F25"/>
    <w:rsid w:val="001F501F"/>
    <w:rsid w:val="001F5861"/>
    <w:rsid w:val="001F5F49"/>
    <w:rsid w:val="002005F1"/>
    <w:rsid w:val="00206757"/>
    <w:rsid w:val="002139D8"/>
    <w:rsid w:val="0022113E"/>
    <w:rsid w:val="00230A27"/>
    <w:rsid w:val="002510FE"/>
    <w:rsid w:val="00251A00"/>
    <w:rsid w:val="00253FCD"/>
    <w:rsid w:val="00260804"/>
    <w:rsid w:val="00261C68"/>
    <w:rsid w:val="00261D5A"/>
    <w:rsid w:val="002638AA"/>
    <w:rsid w:val="0027065E"/>
    <w:rsid w:val="0027116B"/>
    <w:rsid w:val="00273660"/>
    <w:rsid w:val="002753E2"/>
    <w:rsid w:val="00275561"/>
    <w:rsid w:val="00275D17"/>
    <w:rsid w:val="00275DB9"/>
    <w:rsid w:val="00275F1D"/>
    <w:rsid w:val="002769FA"/>
    <w:rsid w:val="00281741"/>
    <w:rsid w:val="00281C42"/>
    <w:rsid w:val="00284E26"/>
    <w:rsid w:val="002856BA"/>
    <w:rsid w:val="002902DA"/>
    <w:rsid w:val="00290DFF"/>
    <w:rsid w:val="0029334D"/>
    <w:rsid w:val="0029337F"/>
    <w:rsid w:val="00296E40"/>
    <w:rsid w:val="002A7FBA"/>
    <w:rsid w:val="002B0FFC"/>
    <w:rsid w:val="002B1A09"/>
    <w:rsid w:val="002B2178"/>
    <w:rsid w:val="002B268F"/>
    <w:rsid w:val="002B2937"/>
    <w:rsid w:val="002B7C5D"/>
    <w:rsid w:val="002C283E"/>
    <w:rsid w:val="002C5398"/>
    <w:rsid w:val="002C577C"/>
    <w:rsid w:val="002C5CE1"/>
    <w:rsid w:val="002C644B"/>
    <w:rsid w:val="002D4C54"/>
    <w:rsid w:val="002D512D"/>
    <w:rsid w:val="002D5E53"/>
    <w:rsid w:val="002E385F"/>
    <w:rsid w:val="002E7198"/>
    <w:rsid w:val="002E7C6B"/>
    <w:rsid w:val="002F1B00"/>
    <w:rsid w:val="002F2489"/>
    <w:rsid w:val="002F2F53"/>
    <w:rsid w:val="002F5AD4"/>
    <w:rsid w:val="002F5DD6"/>
    <w:rsid w:val="00304084"/>
    <w:rsid w:val="00304EBC"/>
    <w:rsid w:val="00305119"/>
    <w:rsid w:val="003072BD"/>
    <w:rsid w:val="00312DC8"/>
    <w:rsid w:val="00313705"/>
    <w:rsid w:val="00315122"/>
    <w:rsid w:val="00315159"/>
    <w:rsid w:val="00315C19"/>
    <w:rsid w:val="003164F3"/>
    <w:rsid w:val="0032305A"/>
    <w:rsid w:val="003251A0"/>
    <w:rsid w:val="00325EF0"/>
    <w:rsid w:val="00332239"/>
    <w:rsid w:val="00333B63"/>
    <w:rsid w:val="00333FE5"/>
    <w:rsid w:val="0033540B"/>
    <w:rsid w:val="00335FF4"/>
    <w:rsid w:val="00344A71"/>
    <w:rsid w:val="00345D8B"/>
    <w:rsid w:val="00352BA6"/>
    <w:rsid w:val="00361CB4"/>
    <w:rsid w:val="00366584"/>
    <w:rsid w:val="003667BA"/>
    <w:rsid w:val="00370FDB"/>
    <w:rsid w:val="00375005"/>
    <w:rsid w:val="003769EB"/>
    <w:rsid w:val="00376B30"/>
    <w:rsid w:val="00383FCC"/>
    <w:rsid w:val="00387AD3"/>
    <w:rsid w:val="00387EB0"/>
    <w:rsid w:val="00393A4F"/>
    <w:rsid w:val="003954AB"/>
    <w:rsid w:val="003A0118"/>
    <w:rsid w:val="003A0957"/>
    <w:rsid w:val="003A2B1C"/>
    <w:rsid w:val="003A2ED8"/>
    <w:rsid w:val="003A43FB"/>
    <w:rsid w:val="003A4764"/>
    <w:rsid w:val="003B1B40"/>
    <w:rsid w:val="003B20F2"/>
    <w:rsid w:val="003B3921"/>
    <w:rsid w:val="003B3DA4"/>
    <w:rsid w:val="003B5EC5"/>
    <w:rsid w:val="003B6DDF"/>
    <w:rsid w:val="003C3773"/>
    <w:rsid w:val="003C43B7"/>
    <w:rsid w:val="003C7A42"/>
    <w:rsid w:val="003D31BF"/>
    <w:rsid w:val="003D3737"/>
    <w:rsid w:val="003D4791"/>
    <w:rsid w:val="003D5AA5"/>
    <w:rsid w:val="003D7730"/>
    <w:rsid w:val="003D77DC"/>
    <w:rsid w:val="003E3B52"/>
    <w:rsid w:val="003F3127"/>
    <w:rsid w:val="003F6E9F"/>
    <w:rsid w:val="003F7C95"/>
    <w:rsid w:val="0040008E"/>
    <w:rsid w:val="00400301"/>
    <w:rsid w:val="00403273"/>
    <w:rsid w:val="004077C0"/>
    <w:rsid w:val="00417FA3"/>
    <w:rsid w:val="0042072B"/>
    <w:rsid w:val="00424DC7"/>
    <w:rsid w:val="00431D91"/>
    <w:rsid w:val="00440E86"/>
    <w:rsid w:val="004465BC"/>
    <w:rsid w:val="0044732D"/>
    <w:rsid w:val="00451272"/>
    <w:rsid w:val="00452558"/>
    <w:rsid w:val="004539C4"/>
    <w:rsid w:val="00455A22"/>
    <w:rsid w:val="00455F71"/>
    <w:rsid w:val="00457A52"/>
    <w:rsid w:val="0046314D"/>
    <w:rsid w:val="004669D8"/>
    <w:rsid w:val="0046721F"/>
    <w:rsid w:val="00467617"/>
    <w:rsid w:val="00467EE7"/>
    <w:rsid w:val="004714C0"/>
    <w:rsid w:val="004716DA"/>
    <w:rsid w:val="00471E00"/>
    <w:rsid w:val="00473E07"/>
    <w:rsid w:val="00475E33"/>
    <w:rsid w:val="00477EDE"/>
    <w:rsid w:val="00480016"/>
    <w:rsid w:val="00480089"/>
    <w:rsid w:val="004817C4"/>
    <w:rsid w:val="00481C9D"/>
    <w:rsid w:val="00483D6E"/>
    <w:rsid w:val="004854FC"/>
    <w:rsid w:val="0048737D"/>
    <w:rsid w:val="004875D9"/>
    <w:rsid w:val="00492E20"/>
    <w:rsid w:val="004972BE"/>
    <w:rsid w:val="004A05FE"/>
    <w:rsid w:val="004A156A"/>
    <w:rsid w:val="004A40E9"/>
    <w:rsid w:val="004A476D"/>
    <w:rsid w:val="004A5972"/>
    <w:rsid w:val="004B1253"/>
    <w:rsid w:val="004B2B98"/>
    <w:rsid w:val="004B431A"/>
    <w:rsid w:val="004B7046"/>
    <w:rsid w:val="004C0565"/>
    <w:rsid w:val="004C0698"/>
    <w:rsid w:val="004D1D1C"/>
    <w:rsid w:val="004E040B"/>
    <w:rsid w:val="004E168B"/>
    <w:rsid w:val="004E3345"/>
    <w:rsid w:val="004E4A60"/>
    <w:rsid w:val="004E6889"/>
    <w:rsid w:val="004E7473"/>
    <w:rsid w:val="004F413C"/>
    <w:rsid w:val="004F4BDC"/>
    <w:rsid w:val="004F5A39"/>
    <w:rsid w:val="00500888"/>
    <w:rsid w:val="00504B5D"/>
    <w:rsid w:val="00507F0D"/>
    <w:rsid w:val="00513D08"/>
    <w:rsid w:val="00523C73"/>
    <w:rsid w:val="00523F6E"/>
    <w:rsid w:val="0053058B"/>
    <w:rsid w:val="0053142A"/>
    <w:rsid w:val="00531923"/>
    <w:rsid w:val="00533676"/>
    <w:rsid w:val="00534B2E"/>
    <w:rsid w:val="005356D1"/>
    <w:rsid w:val="0053681E"/>
    <w:rsid w:val="00537262"/>
    <w:rsid w:val="00541196"/>
    <w:rsid w:val="00544220"/>
    <w:rsid w:val="005446CC"/>
    <w:rsid w:val="0054523E"/>
    <w:rsid w:val="005473A8"/>
    <w:rsid w:val="00554D7E"/>
    <w:rsid w:val="00557971"/>
    <w:rsid w:val="00557E38"/>
    <w:rsid w:val="005617E5"/>
    <w:rsid w:val="00564912"/>
    <w:rsid w:val="00570502"/>
    <w:rsid w:val="005736FE"/>
    <w:rsid w:val="005842CA"/>
    <w:rsid w:val="00591B7F"/>
    <w:rsid w:val="00593881"/>
    <w:rsid w:val="005951DA"/>
    <w:rsid w:val="005971E8"/>
    <w:rsid w:val="005A2C17"/>
    <w:rsid w:val="005A4BAB"/>
    <w:rsid w:val="005B49A9"/>
    <w:rsid w:val="005B72F5"/>
    <w:rsid w:val="005C1BCB"/>
    <w:rsid w:val="005C20C8"/>
    <w:rsid w:val="005D0147"/>
    <w:rsid w:val="005D0A0A"/>
    <w:rsid w:val="005D14A5"/>
    <w:rsid w:val="005D57AF"/>
    <w:rsid w:val="005D5D80"/>
    <w:rsid w:val="005D6C25"/>
    <w:rsid w:val="005D7286"/>
    <w:rsid w:val="005E2A26"/>
    <w:rsid w:val="005E5959"/>
    <w:rsid w:val="005F446E"/>
    <w:rsid w:val="00600B2B"/>
    <w:rsid w:val="00602D30"/>
    <w:rsid w:val="00604B0C"/>
    <w:rsid w:val="0060583F"/>
    <w:rsid w:val="00605AA6"/>
    <w:rsid w:val="0060645E"/>
    <w:rsid w:val="006078FC"/>
    <w:rsid w:val="00610B6D"/>
    <w:rsid w:val="006169D9"/>
    <w:rsid w:val="00625161"/>
    <w:rsid w:val="00625EA6"/>
    <w:rsid w:val="00631330"/>
    <w:rsid w:val="0063459C"/>
    <w:rsid w:val="006345A9"/>
    <w:rsid w:val="00634F47"/>
    <w:rsid w:val="00635553"/>
    <w:rsid w:val="0063776D"/>
    <w:rsid w:val="00641679"/>
    <w:rsid w:val="00641DF8"/>
    <w:rsid w:val="006440C2"/>
    <w:rsid w:val="00651E87"/>
    <w:rsid w:val="006613E7"/>
    <w:rsid w:val="00661790"/>
    <w:rsid w:val="00667019"/>
    <w:rsid w:val="0066751E"/>
    <w:rsid w:val="006704E4"/>
    <w:rsid w:val="00674A21"/>
    <w:rsid w:val="00675B82"/>
    <w:rsid w:val="00675D24"/>
    <w:rsid w:val="00681299"/>
    <w:rsid w:val="006815C9"/>
    <w:rsid w:val="00681D19"/>
    <w:rsid w:val="00681D25"/>
    <w:rsid w:val="00693864"/>
    <w:rsid w:val="006A2921"/>
    <w:rsid w:val="006A2F03"/>
    <w:rsid w:val="006A4400"/>
    <w:rsid w:val="006A56D2"/>
    <w:rsid w:val="006B0017"/>
    <w:rsid w:val="006B0831"/>
    <w:rsid w:val="006B23F5"/>
    <w:rsid w:val="006B349E"/>
    <w:rsid w:val="006B5596"/>
    <w:rsid w:val="006B7789"/>
    <w:rsid w:val="006C595A"/>
    <w:rsid w:val="006C65D6"/>
    <w:rsid w:val="006C6FAB"/>
    <w:rsid w:val="006C7931"/>
    <w:rsid w:val="006D4415"/>
    <w:rsid w:val="006D5C8B"/>
    <w:rsid w:val="006E093E"/>
    <w:rsid w:val="006E7C52"/>
    <w:rsid w:val="006F25E8"/>
    <w:rsid w:val="006F3283"/>
    <w:rsid w:val="006F46EA"/>
    <w:rsid w:val="006F6C3A"/>
    <w:rsid w:val="007018F9"/>
    <w:rsid w:val="007039F9"/>
    <w:rsid w:val="00706D6F"/>
    <w:rsid w:val="007075EC"/>
    <w:rsid w:val="0071267A"/>
    <w:rsid w:val="00712CA2"/>
    <w:rsid w:val="007179FF"/>
    <w:rsid w:val="00720EA0"/>
    <w:rsid w:val="00721BB5"/>
    <w:rsid w:val="007243ED"/>
    <w:rsid w:val="00724F56"/>
    <w:rsid w:val="007252C3"/>
    <w:rsid w:val="00726CA9"/>
    <w:rsid w:val="00730337"/>
    <w:rsid w:val="00730F60"/>
    <w:rsid w:val="00731DA5"/>
    <w:rsid w:val="00732736"/>
    <w:rsid w:val="007349CC"/>
    <w:rsid w:val="00735DE6"/>
    <w:rsid w:val="00736C85"/>
    <w:rsid w:val="0074056A"/>
    <w:rsid w:val="0074335D"/>
    <w:rsid w:val="007448CD"/>
    <w:rsid w:val="00745BB0"/>
    <w:rsid w:val="00754D73"/>
    <w:rsid w:val="00756EB0"/>
    <w:rsid w:val="007579D7"/>
    <w:rsid w:val="0076449F"/>
    <w:rsid w:val="00772899"/>
    <w:rsid w:val="00776605"/>
    <w:rsid w:val="0077759B"/>
    <w:rsid w:val="007826A5"/>
    <w:rsid w:val="00782892"/>
    <w:rsid w:val="0078295B"/>
    <w:rsid w:val="00782C13"/>
    <w:rsid w:val="00782D6C"/>
    <w:rsid w:val="00791EF8"/>
    <w:rsid w:val="00792818"/>
    <w:rsid w:val="00794EF0"/>
    <w:rsid w:val="0079783C"/>
    <w:rsid w:val="00797DBC"/>
    <w:rsid w:val="007A3474"/>
    <w:rsid w:val="007A34B9"/>
    <w:rsid w:val="007A3E05"/>
    <w:rsid w:val="007A6220"/>
    <w:rsid w:val="007A7D7E"/>
    <w:rsid w:val="007A7DAA"/>
    <w:rsid w:val="007B3763"/>
    <w:rsid w:val="007B5061"/>
    <w:rsid w:val="007B5701"/>
    <w:rsid w:val="007C2081"/>
    <w:rsid w:val="007C524F"/>
    <w:rsid w:val="007E45A7"/>
    <w:rsid w:val="007E4FD9"/>
    <w:rsid w:val="007E7CE1"/>
    <w:rsid w:val="007F2134"/>
    <w:rsid w:val="007F57B5"/>
    <w:rsid w:val="008001B4"/>
    <w:rsid w:val="0080614A"/>
    <w:rsid w:val="008142B6"/>
    <w:rsid w:val="00815872"/>
    <w:rsid w:val="008175DD"/>
    <w:rsid w:val="008237FF"/>
    <w:rsid w:val="00823B22"/>
    <w:rsid w:val="008328CF"/>
    <w:rsid w:val="008336A1"/>
    <w:rsid w:val="00837F91"/>
    <w:rsid w:val="00841D36"/>
    <w:rsid w:val="00851403"/>
    <w:rsid w:val="00860C4B"/>
    <w:rsid w:val="008619DF"/>
    <w:rsid w:val="0086308D"/>
    <w:rsid w:val="00863FA0"/>
    <w:rsid w:val="00871104"/>
    <w:rsid w:val="00872EBD"/>
    <w:rsid w:val="00872F1A"/>
    <w:rsid w:val="00872FD5"/>
    <w:rsid w:val="008740AE"/>
    <w:rsid w:val="008742F5"/>
    <w:rsid w:val="00875ACC"/>
    <w:rsid w:val="00883BBF"/>
    <w:rsid w:val="0088490D"/>
    <w:rsid w:val="00886422"/>
    <w:rsid w:val="008864CB"/>
    <w:rsid w:val="00892948"/>
    <w:rsid w:val="00893567"/>
    <w:rsid w:val="008A0058"/>
    <w:rsid w:val="008A03FE"/>
    <w:rsid w:val="008A4386"/>
    <w:rsid w:val="008A5A6A"/>
    <w:rsid w:val="008A6921"/>
    <w:rsid w:val="008A6995"/>
    <w:rsid w:val="008A77FE"/>
    <w:rsid w:val="008B2FA7"/>
    <w:rsid w:val="008B3924"/>
    <w:rsid w:val="008B3A77"/>
    <w:rsid w:val="008B5760"/>
    <w:rsid w:val="008B73F2"/>
    <w:rsid w:val="008B7929"/>
    <w:rsid w:val="008C043C"/>
    <w:rsid w:val="008C0AF5"/>
    <w:rsid w:val="008C0E5F"/>
    <w:rsid w:val="008C1F74"/>
    <w:rsid w:val="008C5B07"/>
    <w:rsid w:val="008D22E6"/>
    <w:rsid w:val="008D6ED1"/>
    <w:rsid w:val="008E2595"/>
    <w:rsid w:val="008E33A7"/>
    <w:rsid w:val="008E3A83"/>
    <w:rsid w:val="008E497C"/>
    <w:rsid w:val="008E51E0"/>
    <w:rsid w:val="008E5623"/>
    <w:rsid w:val="009044BD"/>
    <w:rsid w:val="00905892"/>
    <w:rsid w:val="00907A23"/>
    <w:rsid w:val="00912589"/>
    <w:rsid w:val="009133E9"/>
    <w:rsid w:val="00915C1F"/>
    <w:rsid w:val="00915F22"/>
    <w:rsid w:val="00916CA7"/>
    <w:rsid w:val="00917781"/>
    <w:rsid w:val="00920AB7"/>
    <w:rsid w:val="0092466E"/>
    <w:rsid w:val="00925B15"/>
    <w:rsid w:val="0092615C"/>
    <w:rsid w:val="009320C9"/>
    <w:rsid w:val="00940DFC"/>
    <w:rsid w:val="00941191"/>
    <w:rsid w:val="00941257"/>
    <w:rsid w:val="009428D5"/>
    <w:rsid w:val="009431AC"/>
    <w:rsid w:val="00943F2D"/>
    <w:rsid w:val="00945441"/>
    <w:rsid w:val="00946C52"/>
    <w:rsid w:val="00947F2C"/>
    <w:rsid w:val="009553FB"/>
    <w:rsid w:val="00956165"/>
    <w:rsid w:val="00956C3E"/>
    <w:rsid w:val="00957DEC"/>
    <w:rsid w:val="00963F57"/>
    <w:rsid w:val="00970597"/>
    <w:rsid w:val="00970E25"/>
    <w:rsid w:val="00974D13"/>
    <w:rsid w:val="00975950"/>
    <w:rsid w:val="009802F8"/>
    <w:rsid w:val="0098104A"/>
    <w:rsid w:val="00981A77"/>
    <w:rsid w:val="009855E6"/>
    <w:rsid w:val="00986FA3"/>
    <w:rsid w:val="009873E5"/>
    <w:rsid w:val="00987AE4"/>
    <w:rsid w:val="00990A47"/>
    <w:rsid w:val="009913AE"/>
    <w:rsid w:val="00997070"/>
    <w:rsid w:val="009A0539"/>
    <w:rsid w:val="009A404A"/>
    <w:rsid w:val="009A767D"/>
    <w:rsid w:val="009A792B"/>
    <w:rsid w:val="009C3481"/>
    <w:rsid w:val="009C5317"/>
    <w:rsid w:val="009C597F"/>
    <w:rsid w:val="009C5B5A"/>
    <w:rsid w:val="009C68BA"/>
    <w:rsid w:val="009D3ED6"/>
    <w:rsid w:val="009D452D"/>
    <w:rsid w:val="009D4E63"/>
    <w:rsid w:val="009D4ED3"/>
    <w:rsid w:val="009E1358"/>
    <w:rsid w:val="009E5C42"/>
    <w:rsid w:val="009E6BC5"/>
    <w:rsid w:val="009F13E5"/>
    <w:rsid w:val="009F5F1B"/>
    <w:rsid w:val="00A022C2"/>
    <w:rsid w:val="00A05993"/>
    <w:rsid w:val="00A12128"/>
    <w:rsid w:val="00A169AB"/>
    <w:rsid w:val="00A16CFB"/>
    <w:rsid w:val="00A20B9B"/>
    <w:rsid w:val="00A24625"/>
    <w:rsid w:val="00A25640"/>
    <w:rsid w:val="00A26991"/>
    <w:rsid w:val="00A26B94"/>
    <w:rsid w:val="00A27169"/>
    <w:rsid w:val="00A32CD7"/>
    <w:rsid w:val="00A32F27"/>
    <w:rsid w:val="00A36C50"/>
    <w:rsid w:val="00A458FB"/>
    <w:rsid w:val="00A522E6"/>
    <w:rsid w:val="00A5407D"/>
    <w:rsid w:val="00A546AF"/>
    <w:rsid w:val="00A62701"/>
    <w:rsid w:val="00A65ADA"/>
    <w:rsid w:val="00A67B28"/>
    <w:rsid w:val="00A71686"/>
    <w:rsid w:val="00A71AC1"/>
    <w:rsid w:val="00A72AB4"/>
    <w:rsid w:val="00A73428"/>
    <w:rsid w:val="00A74F66"/>
    <w:rsid w:val="00A75141"/>
    <w:rsid w:val="00A75307"/>
    <w:rsid w:val="00A7690A"/>
    <w:rsid w:val="00A816E8"/>
    <w:rsid w:val="00A82E25"/>
    <w:rsid w:val="00A852A1"/>
    <w:rsid w:val="00A85A60"/>
    <w:rsid w:val="00A863CA"/>
    <w:rsid w:val="00A87A8A"/>
    <w:rsid w:val="00A9014D"/>
    <w:rsid w:val="00A90B50"/>
    <w:rsid w:val="00A92F9D"/>
    <w:rsid w:val="00A95ED0"/>
    <w:rsid w:val="00A97FED"/>
    <w:rsid w:val="00AA386C"/>
    <w:rsid w:val="00AA4DED"/>
    <w:rsid w:val="00AA4E82"/>
    <w:rsid w:val="00AA5284"/>
    <w:rsid w:val="00AA6B15"/>
    <w:rsid w:val="00AB434F"/>
    <w:rsid w:val="00AB682E"/>
    <w:rsid w:val="00AC6964"/>
    <w:rsid w:val="00AD2214"/>
    <w:rsid w:val="00AD4B44"/>
    <w:rsid w:val="00AD55EB"/>
    <w:rsid w:val="00AE1B67"/>
    <w:rsid w:val="00AE3DEA"/>
    <w:rsid w:val="00AF005E"/>
    <w:rsid w:val="00AF120E"/>
    <w:rsid w:val="00AF4DEC"/>
    <w:rsid w:val="00B00468"/>
    <w:rsid w:val="00B004EB"/>
    <w:rsid w:val="00B0586E"/>
    <w:rsid w:val="00B11191"/>
    <w:rsid w:val="00B1371F"/>
    <w:rsid w:val="00B210D5"/>
    <w:rsid w:val="00B24FF4"/>
    <w:rsid w:val="00B255C4"/>
    <w:rsid w:val="00B35D66"/>
    <w:rsid w:val="00B432C4"/>
    <w:rsid w:val="00B44D6C"/>
    <w:rsid w:val="00B44DF3"/>
    <w:rsid w:val="00B4613D"/>
    <w:rsid w:val="00B5420B"/>
    <w:rsid w:val="00B55E4A"/>
    <w:rsid w:val="00B569CF"/>
    <w:rsid w:val="00B6277C"/>
    <w:rsid w:val="00B6290E"/>
    <w:rsid w:val="00B6495A"/>
    <w:rsid w:val="00B65776"/>
    <w:rsid w:val="00B706EC"/>
    <w:rsid w:val="00B757D4"/>
    <w:rsid w:val="00B8058B"/>
    <w:rsid w:val="00B80F01"/>
    <w:rsid w:val="00B8183B"/>
    <w:rsid w:val="00B8340C"/>
    <w:rsid w:val="00B90D17"/>
    <w:rsid w:val="00B93CAF"/>
    <w:rsid w:val="00B93E7F"/>
    <w:rsid w:val="00B94885"/>
    <w:rsid w:val="00B967E9"/>
    <w:rsid w:val="00B969A4"/>
    <w:rsid w:val="00B970C1"/>
    <w:rsid w:val="00BA38FB"/>
    <w:rsid w:val="00BA39B2"/>
    <w:rsid w:val="00BA3A05"/>
    <w:rsid w:val="00BA45B8"/>
    <w:rsid w:val="00BA77FD"/>
    <w:rsid w:val="00BA7E41"/>
    <w:rsid w:val="00BB6BCB"/>
    <w:rsid w:val="00BC0C67"/>
    <w:rsid w:val="00BC2198"/>
    <w:rsid w:val="00BC3D21"/>
    <w:rsid w:val="00BC74A0"/>
    <w:rsid w:val="00BD0F32"/>
    <w:rsid w:val="00BD32AB"/>
    <w:rsid w:val="00BD4043"/>
    <w:rsid w:val="00BD473A"/>
    <w:rsid w:val="00BD4F14"/>
    <w:rsid w:val="00BD65DB"/>
    <w:rsid w:val="00BD6BD5"/>
    <w:rsid w:val="00BE0D3D"/>
    <w:rsid w:val="00BE1AC0"/>
    <w:rsid w:val="00BE33D8"/>
    <w:rsid w:val="00BE3AB5"/>
    <w:rsid w:val="00BE4964"/>
    <w:rsid w:val="00BE663D"/>
    <w:rsid w:val="00BF2DCF"/>
    <w:rsid w:val="00BF2FD5"/>
    <w:rsid w:val="00C002ED"/>
    <w:rsid w:val="00C0119F"/>
    <w:rsid w:val="00C034AE"/>
    <w:rsid w:val="00C03513"/>
    <w:rsid w:val="00C129F6"/>
    <w:rsid w:val="00C14D45"/>
    <w:rsid w:val="00C15FE7"/>
    <w:rsid w:val="00C20A11"/>
    <w:rsid w:val="00C20DA0"/>
    <w:rsid w:val="00C23698"/>
    <w:rsid w:val="00C26791"/>
    <w:rsid w:val="00C26F21"/>
    <w:rsid w:val="00C339F5"/>
    <w:rsid w:val="00C346F0"/>
    <w:rsid w:val="00C3475F"/>
    <w:rsid w:val="00C35553"/>
    <w:rsid w:val="00C36867"/>
    <w:rsid w:val="00C37A1A"/>
    <w:rsid w:val="00C37DED"/>
    <w:rsid w:val="00C4058E"/>
    <w:rsid w:val="00C41207"/>
    <w:rsid w:val="00C425F1"/>
    <w:rsid w:val="00C430A5"/>
    <w:rsid w:val="00C43B6B"/>
    <w:rsid w:val="00C45B71"/>
    <w:rsid w:val="00C47CBA"/>
    <w:rsid w:val="00C54B85"/>
    <w:rsid w:val="00C553AB"/>
    <w:rsid w:val="00C55A91"/>
    <w:rsid w:val="00C6046F"/>
    <w:rsid w:val="00C60981"/>
    <w:rsid w:val="00C61085"/>
    <w:rsid w:val="00C61D6F"/>
    <w:rsid w:val="00C6360C"/>
    <w:rsid w:val="00C67C52"/>
    <w:rsid w:val="00C721B1"/>
    <w:rsid w:val="00C7408E"/>
    <w:rsid w:val="00C767B2"/>
    <w:rsid w:val="00C7725F"/>
    <w:rsid w:val="00C80D08"/>
    <w:rsid w:val="00C84E4D"/>
    <w:rsid w:val="00C8593C"/>
    <w:rsid w:val="00C86D44"/>
    <w:rsid w:val="00C87DF9"/>
    <w:rsid w:val="00C901AE"/>
    <w:rsid w:val="00C956B5"/>
    <w:rsid w:val="00CA1B5A"/>
    <w:rsid w:val="00CA24AF"/>
    <w:rsid w:val="00CA34BE"/>
    <w:rsid w:val="00CA4DE5"/>
    <w:rsid w:val="00CA60C7"/>
    <w:rsid w:val="00CB1196"/>
    <w:rsid w:val="00CB3F50"/>
    <w:rsid w:val="00CB5B29"/>
    <w:rsid w:val="00CC20D7"/>
    <w:rsid w:val="00CC21AA"/>
    <w:rsid w:val="00CC4CF2"/>
    <w:rsid w:val="00CC777A"/>
    <w:rsid w:val="00CD3147"/>
    <w:rsid w:val="00CD691C"/>
    <w:rsid w:val="00CD695E"/>
    <w:rsid w:val="00CD7410"/>
    <w:rsid w:val="00CE0FD3"/>
    <w:rsid w:val="00CE1075"/>
    <w:rsid w:val="00CE1EA5"/>
    <w:rsid w:val="00CE2BA5"/>
    <w:rsid w:val="00CE45D2"/>
    <w:rsid w:val="00CE4985"/>
    <w:rsid w:val="00CF1066"/>
    <w:rsid w:val="00CF16A2"/>
    <w:rsid w:val="00CF308C"/>
    <w:rsid w:val="00CF3586"/>
    <w:rsid w:val="00CF6C93"/>
    <w:rsid w:val="00D00E60"/>
    <w:rsid w:val="00D01335"/>
    <w:rsid w:val="00D03843"/>
    <w:rsid w:val="00D053D4"/>
    <w:rsid w:val="00D06789"/>
    <w:rsid w:val="00D076AA"/>
    <w:rsid w:val="00D10640"/>
    <w:rsid w:val="00D121C1"/>
    <w:rsid w:val="00D150F8"/>
    <w:rsid w:val="00D210B0"/>
    <w:rsid w:val="00D3022B"/>
    <w:rsid w:val="00D3025F"/>
    <w:rsid w:val="00D30F20"/>
    <w:rsid w:val="00D32645"/>
    <w:rsid w:val="00D328D0"/>
    <w:rsid w:val="00D3786C"/>
    <w:rsid w:val="00D407DA"/>
    <w:rsid w:val="00D44FBD"/>
    <w:rsid w:val="00D4698D"/>
    <w:rsid w:val="00D478A6"/>
    <w:rsid w:val="00D50F37"/>
    <w:rsid w:val="00D54C4A"/>
    <w:rsid w:val="00D54D93"/>
    <w:rsid w:val="00D55C99"/>
    <w:rsid w:val="00D60163"/>
    <w:rsid w:val="00D61849"/>
    <w:rsid w:val="00D652BA"/>
    <w:rsid w:val="00D65962"/>
    <w:rsid w:val="00D65FA1"/>
    <w:rsid w:val="00D66D96"/>
    <w:rsid w:val="00D67EDE"/>
    <w:rsid w:val="00D7462E"/>
    <w:rsid w:val="00D75065"/>
    <w:rsid w:val="00D8058A"/>
    <w:rsid w:val="00D82F3A"/>
    <w:rsid w:val="00D91B30"/>
    <w:rsid w:val="00D93CD7"/>
    <w:rsid w:val="00D94917"/>
    <w:rsid w:val="00DA0DCE"/>
    <w:rsid w:val="00DA3168"/>
    <w:rsid w:val="00DA580E"/>
    <w:rsid w:val="00DB180F"/>
    <w:rsid w:val="00DB35A6"/>
    <w:rsid w:val="00DB4FD8"/>
    <w:rsid w:val="00DB6AB1"/>
    <w:rsid w:val="00DB7FE6"/>
    <w:rsid w:val="00DC110A"/>
    <w:rsid w:val="00DD037B"/>
    <w:rsid w:val="00DE38AB"/>
    <w:rsid w:val="00DE4B7A"/>
    <w:rsid w:val="00DE6AD4"/>
    <w:rsid w:val="00DE7394"/>
    <w:rsid w:val="00DF0698"/>
    <w:rsid w:val="00DF2455"/>
    <w:rsid w:val="00DF4B0C"/>
    <w:rsid w:val="00DF4E21"/>
    <w:rsid w:val="00E02417"/>
    <w:rsid w:val="00E147DB"/>
    <w:rsid w:val="00E15404"/>
    <w:rsid w:val="00E16315"/>
    <w:rsid w:val="00E203CF"/>
    <w:rsid w:val="00E23428"/>
    <w:rsid w:val="00E23D08"/>
    <w:rsid w:val="00E26A4F"/>
    <w:rsid w:val="00E324A5"/>
    <w:rsid w:val="00E34683"/>
    <w:rsid w:val="00E35426"/>
    <w:rsid w:val="00E3620D"/>
    <w:rsid w:val="00E43813"/>
    <w:rsid w:val="00E43ACA"/>
    <w:rsid w:val="00E50985"/>
    <w:rsid w:val="00E52177"/>
    <w:rsid w:val="00E547C6"/>
    <w:rsid w:val="00E55A63"/>
    <w:rsid w:val="00E55B24"/>
    <w:rsid w:val="00E563A1"/>
    <w:rsid w:val="00E61D23"/>
    <w:rsid w:val="00E63B0E"/>
    <w:rsid w:val="00E65010"/>
    <w:rsid w:val="00E67007"/>
    <w:rsid w:val="00E73802"/>
    <w:rsid w:val="00E744DA"/>
    <w:rsid w:val="00E76338"/>
    <w:rsid w:val="00E76C84"/>
    <w:rsid w:val="00E77A96"/>
    <w:rsid w:val="00E85152"/>
    <w:rsid w:val="00E87F7B"/>
    <w:rsid w:val="00E9204C"/>
    <w:rsid w:val="00EA2862"/>
    <w:rsid w:val="00EA3514"/>
    <w:rsid w:val="00EA35B8"/>
    <w:rsid w:val="00EC1C34"/>
    <w:rsid w:val="00EC2D5C"/>
    <w:rsid w:val="00ED02B2"/>
    <w:rsid w:val="00ED172C"/>
    <w:rsid w:val="00ED19AD"/>
    <w:rsid w:val="00EE0AF4"/>
    <w:rsid w:val="00EE2DD3"/>
    <w:rsid w:val="00EF23D9"/>
    <w:rsid w:val="00F063BE"/>
    <w:rsid w:val="00F11DB8"/>
    <w:rsid w:val="00F12A21"/>
    <w:rsid w:val="00F160CE"/>
    <w:rsid w:val="00F20701"/>
    <w:rsid w:val="00F2360E"/>
    <w:rsid w:val="00F246AD"/>
    <w:rsid w:val="00F25361"/>
    <w:rsid w:val="00F2614C"/>
    <w:rsid w:val="00F322E9"/>
    <w:rsid w:val="00F33FEF"/>
    <w:rsid w:val="00F37AAF"/>
    <w:rsid w:val="00F37F34"/>
    <w:rsid w:val="00F432AB"/>
    <w:rsid w:val="00F45476"/>
    <w:rsid w:val="00F45F41"/>
    <w:rsid w:val="00F53129"/>
    <w:rsid w:val="00F54431"/>
    <w:rsid w:val="00F552EE"/>
    <w:rsid w:val="00F60986"/>
    <w:rsid w:val="00F65DC9"/>
    <w:rsid w:val="00F71893"/>
    <w:rsid w:val="00F7598B"/>
    <w:rsid w:val="00F77BE6"/>
    <w:rsid w:val="00F845FC"/>
    <w:rsid w:val="00F900A8"/>
    <w:rsid w:val="00F91A1C"/>
    <w:rsid w:val="00F92ED8"/>
    <w:rsid w:val="00F9335B"/>
    <w:rsid w:val="00FA1891"/>
    <w:rsid w:val="00FA4C66"/>
    <w:rsid w:val="00FA5BEE"/>
    <w:rsid w:val="00FB1CD9"/>
    <w:rsid w:val="00FB5C8A"/>
    <w:rsid w:val="00FB7D76"/>
    <w:rsid w:val="00FC1F75"/>
    <w:rsid w:val="00FC42AB"/>
    <w:rsid w:val="00FC4345"/>
    <w:rsid w:val="00FC5E06"/>
    <w:rsid w:val="00FD364F"/>
    <w:rsid w:val="00FD3F9F"/>
    <w:rsid w:val="00FD6FF7"/>
    <w:rsid w:val="00FE0DA8"/>
    <w:rsid w:val="00FE1E2D"/>
    <w:rsid w:val="00FE32C9"/>
    <w:rsid w:val="00FE4D33"/>
    <w:rsid w:val="00FF02A3"/>
    <w:rsid w:val="00FF2F1E"/>
    <w:rsid w:val="00FF6814"/>
    <w:rsid w:val="00FF6D75"/>
    <w:rsid w:val="00FF6E82"/>
    <w:rsid w:val="3BC34DF0"/>
    <w:rsid w:val="785AF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06E5C"/>
  <w15:chartTrackingRefBased/>
  <w15:docId w15:val="{12CB0495-15D0-2D40-9F9B-B892BB689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75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A34BE"/>
    <w:rPr>
      <w:sz w:val="16"/>
      <w:szCs w:val="16"/>
    </w:rPr>
  </w:style>
  <w:style w:type="paragraph" w:styleId="ListParagraph">
    <w:name w:val="List Paragraph"/>
    <w:basedOn w:val="Normal"/>
    <w:uiPriority w:val="34"/>
    <w:qFormat/>
    <w:rsid w:val="003251A0"/>
    <w:pPr>
      <w:ind w:left="720"/>
      <w:contextualSpacing/>
    </w:pPr>
    <w:rPr>
      <w:rFonts w:asciiTheme="minorHAnsi" w:eastAsiaTheme="minorHAnsi" w:hAnsiTheme="minorHAnsi" w:cstheme="minorBidi"/>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A1891"/>
    <w:rPr>
      <w:b/>
      <w:bCs/>
    </w:rPr>
  </w:style>
  <w:style w:type="character" w:customStyle="1" w:styleId="CommentSubjectChar">
    <w:name w:val="Comment Subject Char"/>
    <w:basedOn w:val="CommentTextChar"/>
    <w:link w:val="CommentSubject"/>
    <w:uiPriority w:val="99"/>
    <w:semiHidden/>
    <w:rsid w:val="00FA1891"/>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F20701"/>
    <w:pPr>
      <w:spacing w:before="100" w:beforeAutospacing="1" w:after="100" w:afterAutospacing="1"/>
    </w:pPr>
  </w:style>
  <w:style w:type="table" w:styleId="TableGrid">
    <w:name w:val="Table Grid"/>
    <w:basedOn w:val="TableNormal"/>
    <w:uiPriority w:val="39"/>
    <w:rsid w:val="00F37F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675B82"/>
    <w:pPr>
      <w:numPr>
        <w:numId w:val="7"/>
      </w:numPr>
      <w:contextualSpacing/>
    </w:pPr>
  </w:style>
  <w:style w:type="paragraph" w:styleId="Revision">
    <w:name w:val="Revision"/>
    <w:hidden/>
    <w:uiPriority w:val="99"/>
    <w:semiHidden/>
    <w:rsid w:val="008740AE"/>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E4381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3813"/>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7561">
      <w:bodyDiv w:val="1"/>
      <w:marLeft w:val="0"/>
      <w:marRight w:val="0"/>
      <w:marTop w:val="0"/>
      <w:marBottom w:val="0"/>
      <w:divBdr>
        <w:top w:val="none" w:sz="0" w:space="0" w:color="auto"/>
        <w:left w:val="none" w:sz="0" w:space="0" w:color="auto"/>
        <w:bottom w:val="none" w:sz="0" w:space="0" w:color="auto"/>
        <w:right w:val="none" w:sz="0" w:space="0" w:color="auto"/>
      </w:divBdr>
    </w:div>
    <w:div w:id="51078664">
      <w:bodyDiv w:val="1"/>
      <w:marLeft w:val="0"/>
      <w:marRight w:val="0"/>
      <w:marTop w:val="0"/>
      <w:marBottom w:val="0"/>
      <w:divBdr>
        <w:top w:val="none" w:sz="0" w:space="0" w:color="auto"/>
        <w:left w:val="none" w:sz="0" w:space="0" w:color="auto"/>
        <w:bottom w:val="none" w:sz="0" w:space="0" w:color="auto"/>
        <w:right w:val="none" w:sz="0" w:space="0" w:color="auto"/>
      </w:divBdr>
    </w:div>
    <w:div w:id="184486170">
      <w:bodyDiv w:val="1"/>
      <w:marLeft w:val="0"/>
      <w:marRight w:val="0"/>
      <w:marTop w:val="0"/>
      <w:marBottom w:val="0"/>
      <w:divBdr>
        <w:top w:val="none" w:sz="0" w:space="0" w:color="auto"/>
        <w:left w:val="none" w:sz="0" w:space="0" w:color="auto"/>
        <w:bottom w:val="none" w:sz="0" w:space="0" w:color="auto"/>
        <w:right w:val="none" w:sz="0" w:space="0" w:color="auto"/>
      </w:divBdr>
    </w:div>
    <w:div w:id="383136174">
      <w:bodyDiv w:val="1"/>
      <w:marLeft w:val="0"/>
      <w:marRight w:val="0"/>
      <w:marTop w:val="0"/>
      <w:marBottom w:val="0"/>
      <w:divBdr>
        <w:top w:val="none" w:sz="0" w:space="0" w:color="auto"/>
        <w:left w:val="none" w:sz="0" w:space="0" w:color="auto"/>
        <w:bottom w:val="none" w:sz="0" w:space="0" w:color="auto"/>
        <w:right w:val="none" w:sz="0" w:space="0" w:color="auto"/>
      </w:divBdr>
    </w:div>
    <w:div w:id="501815726">
      <w:bodyDiv w:val="1"/>
      <w:marLeft w:val="0"/>
      <w:marRight w:val="0"/>
      <w:marTop w:val="0"/>
      <w:marBottom w:val="0"/>
      <w:divBdr>
        <w:top w:val="none" w:sz="0" w:space="0" w:color="auto"/>
        <w:left w:val="none" w:sz="0" w:space="0" w:color="auto"/>
        <w:bottom w:val="none" w:sz="0" w:space="0" w:color="auto"/>
        <w:right w:val="none" w:sz="0" w:space="0" w:color="auto"/>
      </w:divBdr>
    </w:div>
    <w:div w:id="594825497">
      <w:bodyDiv w:val="1"/>
      <w:marLeft w:val="0"/>
      <w:marRight w:val="0"/>
      <w:marTop w:val="0"/>
      <w:marBottom w:val="0"/>
      <w:divBdr>
        <w:top w:val="none" w:sz="0" w:space="0" w:color="auto"/>
        <w:left w:val="none" w:sz="0" w:space="0" w:color="auto"/>
        <w:bottom w:val="none" w:sz="0" w:space="0" w:color="auto"/>
        <w:right w:val="none" w:sz="0" w:space="0" w:color="auto"/>
      </w:divBdr>
    </w:div>
    <w:div w:id="866258382">
      <w:bodyDiv w:val="1"/>
      <w:marLeft w:val="0"/>
      <w:marRight w:val="0"/>
      <w:marTop w:val="0"/>
      <w:marBottom w:val="0"/>
      <w:divBdr>
        <w:top w:val="none" w:sz="0" w:space="0" w:color="auto"/>
        <w:left w:val="none" w:sz="0" w:space="0" w:color="auto"/>
        <w:bottom w:val="none" w:sz="0" w:space="0" w:color="auto"/>
        <w:right w:val="none" w:sz="0" w:space="0" w:color="auto"/>
      </w:divBdr>
    </w:div>
    <w:div w:id="1050425347">
      <w:bodyDiv w:val="1"/>
      <w:marLeft w:val="0"/>
      <w:marRight w:val="0"/>
      <w:marTop w:val="0"/>
      <w:marBottom w:val="0"/>
      <w:divBdr>
        <w:top w:val="none" w:sz="0" w:space="0" w:color="auto"/>
        <w:left w:val="none" w:sz="0" w:space="0" w:color="auto"/>
        <w:bottom w:val="none" w:sz="0" w:space="0" w:color="auto"/>
        <w:right w:val="none" w:sz="0" w:space="0" w:color="auto"/>
      </w:divBdr>
    </w:div>
    <w:div w:id="1056511762">
      <w:bodyDiv w:val="1"/>
      <w:marLeft w:val="0"/>
      <w:marRight w:val="0"/>
      <w:marTop w:val="0"/>
      <w:marBottom w:val="0"/>
      <w:divBdr>
        <w:top w:val="none" w:sz="0" w:space="0" w:color="auto"/>
        <w:left w:val="none" w:sz="0" w:space="0" w:color="auto"/>
        <w:bottom w:val="none" w:sz="0" w:space="0" w:color="auto"/>
        <w:right w:val="none" w:sz="0" w:space="0" w:color="auto"/>
      </w:divBdr>
    </w:div>
    <w:div w:id="1141769984">
      <w:bodyDiv w:val="1"/>
      <w:marLeft w:val="0"/>
      <w:marRight w:val="0"/>
      <w:marTop w:val="0"/>
      <w:marBottom w:val="0"/>
      <w:divBdr>
        <w:top w:val="none" w:sz="0" w:space="0" w:color="auto"/>
        <w:left w:val="none" w:sz="0" w:space="0" w:color="auto"/>
        <w:bottom w:val="none" w:sz="0" w:space="0" w:color="auto"/>
        <w:right w:val="none" w:sz="0" w:space="0" w:color="auto"/>
      </w:divBdr>
      <w:divsChild>
        <w:div w:id="2062173744">
          <w:marLeft w:val="0"/>
          <w:marRight w:val="0"/>
          <w:marTop w:val="0"/>
          <w:marBottom w:val="0"/>
          <w:divBdr>
            <w:top w:val="none" w:sz="0" w:space="0" w:color="auto"/>
            <w:left w:val="none" w:sz="0" w:space="0" w:color="auto"/>
            <w:bottom w:val="none" w:sz="0" w:space="0" w:color="auto"/>
            <w:right w:val="none" w:sz="0" w:space="0" w:color="auto"/>
          </w:divBdr>
          <w:divsChild>
            <w:div w:id="1926450201">
              <w:marLeft w:val="0"/>
              <w:marRight w:val="0"/>
              <w:marTop w:val="0"/>
              <w:marBottom w:val="0"/>
              <w:divBdr>
                <w:top w:val="none" w:sz="0" w:space="0" w:color="auto"/>
                <w:left w:val="none" w:sz="0" w:space="0" w:color="auto"/>
                <w:bottom w:val="none" w:sz="0" w:space="0" w:color="auto"/>
                <w:right w:val="none" w:sz="0" w:space="0" w:color="auto"/>
              </w:divBdr>
              <w:divsChild>
                <w:div w:id="2590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3174">
      <w:bodyDiv w:val="1"/>
      <w:marLeft w:val="0"/>
      <w:marRight w:val="0"/>
      <w:marTop w:val="0"/>
      <w:marBottom w:val="0"/>
      <w:divBdr>
        <w:top w:val="none" w:sz="0" w:space="0" w:color="auto"/>
        <w:left w:val="none" w:sz="0" w:space="0" w:color="auto"/>
        <w:bottom w:val="none" w:sz="0" w:space="0" w:color="auto"/>
        <w:right w:val="none" w:sz="0" w:space="0" w:color="auto"/>
      </w:divBdr>
    </w:div>
    <w:div w:id="1223444617">
      <w:bodyDiv w:val="1"/>
      <w:marLeft w:val="0"/>
      <w:marRight w:val="0"/>
      <w:marTop w:val="0"/>
      <w:marBottom w:val="0"/>
      <w:divBdr>
        <w:top w:val="none" w:sz="0" w:space="0" w:color="auto"/>
        <w:left w:val="none" w:sz="0" w:space="0" w:color="auto"/>
        <w:bottom w:val="none" w:sz="0" w:space="0" w:color="auto"/>
        <w:right w:val="none" w:sz="0" w:space="0" w:color="auto"/>
      </w:divBdr>
    </w:div>
    <w:div w:id="1265724022">
      <w:bodyDiv w:val="1"/>
      <w:marLeft w:val="0"/>
      <w:marRight w:val="0"/>
      <w:marTop w:val="0"/>
      <w:marBottom w:val="0"/>
      <w:divBdr>
        <w:top w:val="none" w:sz="0" w:space="0" w:color="auto"/>
        <w:left w:val="none" w:sz="0" w:space="0" w:color="auto"/>
        <w:bottom w:val="none" w:sz="0" w:space="0" w:color="auto"/>
        <w:right w:val="none" w:sz="0" w:space="0" w:color="auto"/>
      </w:divBdr>
    </w:div>
    <w:div w:id="1394430128">
      <w:bodyDiv w:val="1"/>
      <w:marLeft w:val="0"/>
      <w:marRight w:val="0"/>
      <w:marTop w:val="0"/>
      <w:marBottom w:val="0"/>
      <w:divBdr>
        <w:top w:val="none" w:sz="0" w:space="0" w:color="auto"/>
        <w:left w:val="none" w:sz="0" w:space="0" w:color="auto"/>
        <w:bottom w:val="none" w:sz="0" w:space="0" w:color="auto"/>
        <w:right w:val="none" w:sz="0" w:space="0" w:color="auto"/>
      </w:divBdr>
    </w:div>
    <w:div w:id="1528373230">
      <w:bodyDiv w:val="1"/>
      <w:marLeft w:val="0"/>
      <w:marRight w:val="0"/>
      <w:marTop w:val="0"/>
      <w:marBottom w:val="0"/>
      <w:divBdr>
        <w:top w:val="none" w:sz="0" w:space="0" w:color="auto"/>
        <w:left w:val="none" w:sz="0" w:space="0" w:color="auto"/>
        <w:bottom w:val="none" w:sz="0" w:space="0" w:color="auto"/>
        <w:right w:val="none" w:sz="0" w:space="0" w:color="auto"/>
      </w:divBdr>
    </w:div>
    <w:div w:id="1646398825">
      <w:bodyDiv w:val="1"/>
      <w:marLeft w:val="0"/>
      <w:marRight w:val="0"/>
      <w:marTop w:val="0"/>
      <w:marBottom w:val="0"/>
      <w:divBdr>
        <w:top w:val="none" w:sz="0" w:space="0" w:color="auto"/>
        <w:left w:val="none" w:sz="0" w:space="0" w:color="auto"/>
        <w:bottom w:val="none" w:sz="0" w:space="0" w:color="auto"/>
        <w:right w:val="none" w:sz="0" w:space="0" w:color="auto"/>
      </w:divBdr>
    </w:div>
    <w:div w:id="1839466707">
      <w:bodyDiv w:val="1"/>
      <w:marLeft w:val="0"/>
      <w:marRight w:val="0"/>
      <w:marTop w:val="0"/>
      <w:marBottom w:val="0"/>
      <w:divBdr>
        <w:top w:val="none" w:sz="0" w:space="0" w:color="auto"/>
        <w:left w:val="none" w:sz="0" w:space="0" w:color="auto"/>
        <w:bottom w:val="none" w:sz="0" w:space="0" w:color="auto"/>
        <w:right w:val="none" w:sz="0" w:space="0" w:color="auto"/>
      </w:divBdr>
    </w:div>
    <w:div w:id="2132743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comments" Target="comments.xml"/><Relationship Id="rId90" Type="http://schemas.openxmlformats.org/officeDocument/2006/relationships/image" Target="media/image82.png"/><Relationship Id="rId95" Type="http://schemas.microsoft.com/office/2011/relationships/people" Target="peop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microsoft.com/office/2018/08/relationships/commentsExtensible" Target="commentsExtensible.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microsoft.com/office/2016/09/relationships/commentsIds" Target="commentsId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32</Pages>
  <Words>4155</Words>
  <Characters>23688</Characters>
  <Application>Microsoft Office Word</Application>
  <DocSecurity>0</DocSecurity>
  <Lines>197</Lines>
  <Paragraphs>55</Paragraphs>
  <ScaleCrop>false</ScaleCrop>
  <Company/>
  <LinksUpToDate>false</LinksUpToDate>
  <CharactersWithSpaces>27788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Sieler Jr, Michael James</dc:creator>
  <cp:keywords/>
  <dc:description/>
  <cp:lastModifiedBy>Sieler Jr, Michael James</cp:lastModifiedBy>
  <cp:revision>5</cp:revision>
  <cp:lastPrinted>2022-09-02T22:55:00Z</cp:lastPrinted>
  <dcterms:created xsi:type="dcterms:W3CDTF">2022-09-28T23:28:00Z</dcterms:created>
  <dcterms:modified xsi:type="dcterms:W3CDTF">2022-09-29T16:02:00Z</dcterms:modified>
</cp:coreProperties>
</file>