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61E16" w:rsidRDefault="00B61E16" w14:paraId="227DEA24" w14:textId="697F8FE6">
      <w:pPr>
        <w:rPr>
          <w:rFonts w:ascii="Arial" w:hAnsi="Arial" w:cs="Arial"/>
          <w:b/>
          <w:bCs/>
          <w:sz w:val="22"/>
          <w:szCs w:val="22"/>
        </w:rPr>
      </w:pPr>
    </w:p>
    <w:p w:rsidR="00B61E16" w:rsidP="00451272" w:rsidRDefault="00B61E16" w14:paraId="4264B9EE" w14:textId="77777777">
      <w:pPr>
        <w:spacing w:line="276" w:lineRule="auto"/>
        <w:jc w:val="center"/>
        <w:rPr>
          <w:rFonts w:ascii="Arial" w:hAnsi="Arial" w:cs="Arial"/>
          <w:b/>
          <w:bCs/>
          <w:sz w:val="22"/>
          <w:szCs w:val="22"/>
        </w:rPr>
      </w:pPr>
    </w:p>
    <w:p w:rsidR="00B61E16" w:rsidP="00451272" w:rsidRDefault="00B61E16" w14:paraId="31A4AB8C" w14:textId="77777777">
      <w:pPr>
        <w:spacing w:line="276" w:lineRule="auto"/>
        <w:jc w:val="center"/>
        <w:rPr>
          <w:rFonts w:ascii="Arial" w:hAnsi="Arial" w:cs="Arial"/>
          <w:b/>
          <w:bCs/>
          <w:sz w:val="22"/>
          <w:szCs w:val="22"/>
        </w:rPr>
      </w:pPr>
    </w:p>
    <w:p w:rsidR="00B61E16" w:rsidP="00451272" w:rsidRDefault="00B61E16" w14:paraId="199BD7EE" w14:textId="77777777">
      <w:pPr>
        <w:spacing w:line="276" w:lineRule="auto"/>
        <w:jc w:val="center"/>
        <w:rPr>
          <w:rFonts w:ascii="Arial" w:hAnsi="Arial" w:cs="Arial"/>
          <w:b/>
          <w:bCs/>
          <w:sz w:val="22"/>
          <w:szCs w:val="22"/>
        </w:rPr>
      </w:pPr>
    </w:p>
    <w:p w:rsidRPr="001878A2" w:rsidR="002510FE" w:rsidP="00451272" w:rsidRDefault="006C6FAB" w14:paraId="215A1420" w14:textId="1555DA13">
      <w:pPr>
        <w:spacing w:line="276" w:lineRule="auto"/>
        <w:jc w:val="center"/>
        <w:rPr>
          <w:rFonts w:ascii="Arial" w:hAnsi="Arial" w:cs="Arial"/>
          <w:b/>
          <w:bCs/>
          <w:sz w:val="22"/>
          <w:szCs w:val="22"/>
        </w:rPr>
      </w:pPr>
      <w:r w:rsidRPr="001878A2">
        <w:rPr>
          <w:rFonts w:ascii="Arial" w:hAnsi="Arial" w:cs="Arial"/>
          <w:b/>
          <w:bCs/>
          <w:sz w:val="22"/>
          <w:szCs w:val="22"/>
        </w:rPr>
        <w:t>Common laboratory diets</w:t>
      </w:r>
      <w:r w:rsidRPr="001878A2" w:rsidR="009D4E63">
        <w:rPr>
          <w:rFonts w:ascii="Arial" w:hAnsi="Arial" w:cs="Arial"/>
          <w:b/>
          <w:bCs/>
          <w:sz w:val="22"/>
          <w:szCs w:val="22"/>
        </w:rPr>
        <w:t xml:space="preserve"> differentially</w:t>
      </w:r>
      <w:r w:rsidRPr="001878A2">
        <w:rPr>
          <w:rFonts w:ascii="Arial" w:hAnsi="Arial" w:cs="Arial"/>
          <w:b/>
          <w:bCs/>
          <w:sz w:val="22"/>
          <w:szCs w:val="22"/>
        </w:rPr>
        <w:t xml:space="preserve"> </w:t>
      </w:r>
      <w:r w:rsidRPr="001878A2" w:rsidR="00BE0D3D">
        <w:rPr>
          <w:rFonts w:ascii="Arial" w:hAnsi="Arial" w:cs="Arial"/>
          <w:b/>
          <w:bCs/>
          <w:sz w:val="22"/>
          <w:szCs w:val="22"/>
        </w:rPr>
        <w:t>influence</w:t>
      </w:r>
      <w:r w:rsidRPr="001878A2">
        <w:rPr>
          <w:rFonts w:ascii="Arial" w:hAnsi="Arial" w:cs="Arial"/>
          <w:b/>
          <w:bCs/>
          <w:sz w:val="22"/>
          <w:szCs w:val="22"/>
        </w:rPr>
        <w:t xml:space="preserve"> z</w:t>
      </w:r>
      <w:r w:rsidRPr="001878A2" w:rsidR="002510FE">
        <w:rPr>
          <w:rFonts w:ascii="Arial" w:hAnsi="Arial" w:cs="Arial"/>
          <w:b/>
          <w:bCs/>
          <w:sz w:val="22"/>
          <w:szCs w:val="22"/>
        </w:rPr>
        <w:t>ebrafish gut microbiome’s</w:t>
      </w:r>
      <w:r w:rsidRPr="001878A2">
        <w:rPr>
          <w:rFonts w:ascii="Arial" w:hAnsi="Arial" w:cs="Arial"/>
          <w:b/>
          <w:bCs/>
          <w:sz w:val="22"/>
          <w:szCs w:val="22"/>
        </w:rPr>
        <w:t xml:space="preserve"> successional</w:t>
      </w:r>
      <w:r w:rsidRPr="001878A2" w:rsidR="002510FE">
        <w:rPr>
          <w:rFonts w:ascii="Arial" w:hAnsi="Arial" w:cs="Arial"/>
          <w:b/>
          <w:bCs/>
          <w:sz w:val="22"/>
          <w:szCs w:val="22"/>
        </w:rPr>
        <w:t xml:space="preserve"> development</w:t>
      </w:r>
      <w:r w:rsidRPr="001878A2" w:rsidR="00CF6C93">
        <w:rPr>
          <w:rFonts w:ascii="Arial" w:hAnsi="Arial" w:cs="Arial"/>
          <w:b/>
          <w:bCs/>
          <w:sz w:val="22"/>
          <w:szCs w:val="22"/>
        </w:rPr>
        <w:t xml:space="preserve"> and</w:t>
      </w:r>
      <w:r w:rsidRPr="001878A2" w:rsidR="002510FE">
        <w:rPr>
          <w:rFonts w:ascii="Arial" w:hAnsi="Arial" w:cs="Arial"/>
          <w:b/>
          <w:bCs/>
          <w:sz w:val="22"/>
          <w:szCs w:val="22"/>
        </w:rPr>
        <w:t xml:space="preserve"> </w:t>
      </w:r>
      <w:r w:rsidRPr="001878A2" w:rsidR="00CF6C93">
        <w:rPr>
          <w:rFonts w:ascii="Arial" w:hAnsi="Arial" w:cs="Arial"/>
          <w:b/>
          <w:bCs/>
          <w:sz w:val="22"/>
          <w:szCs w:val="22"/>
        </w:rPr>
        <w:t>sensitivity to pathogen exposure</w:t>
      </w:r>
    </w:p>
    <w:p w:rsidRPr="001878A2" w:rsidR="00B44DF3" w:rsidP="00451272" w:rsidRDefault="00B44DF3" w14:paraId="5B1EC74E" w14:textId="6FF96147">
      <w:pPr>
        <w:spacing w:line="276" w:lineRule="auto"/>
        <w:rPr>
          <w:rFonts w:ascii="Arial" w:hAnsi="Arial" w:cs="Arial"/>
          <w:sz w:val="22"/>
          <w:szCs w:val="22"/>
        </w:rPr>
      </w:pPr>
    </w:p>
    <w:p w:rsidRPr="001878A2" w:rsidR="00E43813" w:rsidP="004C7C3F" w:rsidRDefault="00E43813" w14:paraId="4D15C7F8" w14:textId="2112FDC8">
      <w:pPr>
        <w:spacing w:line="276" w:lineRule="auto"/>
        <w:jc w:val="center"/>
        <w:rPr>
          <w:rFonts w:ascii="Arial" w:hAnsi="Arial" w:cs="Arial"/>
          <w:sz w:val="22"/>
          <w:szCs w:val="22"/>
        </w:rPr>
      </w:pPr>
      <w:r w:rsidRPr="001878A2">
        <w:rPr>
          <w:rFonts w:ascii="Arial" w:hAnsi="Arial" w:cs="Arial"/>
          <w:sz w:val="22"/>
          <w:szCs w:val="22"/>
        </w:rPr>
        <w:t xml:space="preserve">Michael Sieler, </w:t>
      </w:r>
      <w:r w:rsidRPr="001878A2" w:rsidR="005A1025">
        <w:rPr>
          <w:rFonts w:ascii="Arial" w:hAnsi="Arial" w:cs="Arial"/>
          <w:sz w:val="22"/>
          <w:szCs w:val="22"/>
        </w:rPr>
        <w:t>Colleen</w:t>
      </w:r>
      <w:r w:rsidRPr="001878A2">
        <w:rPr>
          <w:rFonts w:ascii="Arial" w:hAnsi="Arial" w:cs="Arial"/>
          <w:sz w:val="22"/>
          <w:szCs w:val="22"/>
        </w:rPr>
        <w:t xml:space="preserve"> Al-</w:t>
      </w:r>
      <w:proofErr w:type="spellStart"/>
      <w:r w:rsidRPr="001878A2">
        <w:rPr>
          <w:rFonts w:ascii="Arial" w:hAnsi="Arial" w:cs="Arial"/>
          <w:sz w:val="22"/>
          <w:szCs w:val="22"/>
        </w:rPr>
        <w:t>Samarrie</w:t>
      </w:r>
      <w:proofErr w:type="spellEnd"/>
      <w:r w:rsidRPr="001878A2">
        <w:rPr>
          <w:rFonts w:ascii="Arial" w:hAnsi="Arial" w:cs="Arial"/>
          <w:sz w:val="22"/>
          <w:szCs w:val="22"/>
        </w:rPr>
        <w:t>, Kristin Kasschau, Michael Kent, Thomas J. Sharpton</w:t>
      </w:r>
    </w:p>
    <w:p w:rsidRPr="001878A2" w:rsidR="00E43813" w:rsidP="00451272" w:rsidRDefault="00E43813" w14:paraId="7C843079" w14:textId="77777777">
      <w:pPr>
        <w:spacing w:line="276" w:lineRule="auto"/>
        <w:rPr>
          <w:rFonts w:ascii="Arial" w:hAnsi="Arial" w:cs="Arial"/>
          <w:sz w:val="22"/>
          <w:szCs w:val="22"/>
        </w:rPr>
      </w:pPr>
    </w:p>
    <w:p w:rsidRPr="001878A2" w:rsidR="00D06789" w:rsidP="00451272" w:rsidRDefault="00D06789" w14:paraId="6E3C4C07" w14:textId="61F12534">
      <w:pPr>
        <w:spacing w:line="276" w:lineRule="auto"/>
        <w:rPr>
          <w:rFonts w:ascii="Arial" w:hAnsi="Arial" w:cs="Arial"/>
          <w:sz w:val="22"/>
          <w:szCs w:val="22"/>
        </w:rPr>
      </w:pPr>
      <w:commentRangeStart w:id="0"/>
      <w:r w:rsidRPr="001878A2">
        <w:rPr>
          <w:rFonts w:ascii="Arial" w:hAnsi="Arial" w:cs="Arial"/>
          <w:b/>
          <w:bCs/>
          <w:sz w:val="22"/>
          <w:szCs w:val="22"/>
        </w:rPr>
        <w:t>Abstract</w:t>
      </w:r>
      <w:commentRangeEnd w:id="0"/>
      <w:r w:rsidRPr="001878A2" w:rsidR="00400301">
        <w:rPr>
          <w:rStyle w:val="CommentReference"/>
          <w:rFonts w:ascii="Arial" w:hAnsi="Arial" w:cs="Arial"/>
          <w:sz w:val="22"/>
          <w:szCs w:val="22"/>
        </w:rPr>
        <w:commentReference w:id="0"/>
      </w:r>
    </w:p>
    <w:p w:rsidRPr="001878A2" w:rsidR="00BD5ECE" w:rsidP="00451272" w:rsidRDefault="00BD5ECE" w14:paraId="61F97496" w14:textId="77777777">
      <w:pPr>
        <w:spacing w:line="276" w:lineRule="auto"/>
        <w:rPr>
          <w:rFonts w:ascii="Arial" w:hAnsi="Arial" w:cs="Arial"/>
          <w:sz w:val="22"/>
          <w:szCs w:val="22"/>
        </w:rPr>
      </w:pPr>
    </w:p>
    <w:p w:rsidRPr="001878A2" w:rsidR="00BA181A" w:rsidP="00451272" w:rsidRDefault="00BA181A" w14:paraId="66012DC2" w14:textId="2B25843E">
      <w:pPr>
        <w:spacing w:line="276" w:lineRule="auto"/>
        <w:rPr>
          <w:rFonts w:ascii="Arial" w:hAnsi="Arial" w:cs="Arial"/>
          <w:sz w:val="22"/>
          <w:szCs w:val="22"/>
        </w:rPr>
      </w:pPr>
      <w:r w:rsidRPr="26C88814" w:rsidR="26C88814">
        <w:rPr>
          <w:rFonts w:ascii="Arial" w:hAnsi="Arial" w:cs="Arial"/>
          <w:sz w:val="22"/>
          <w:szCs w:val="22"/>
        </w:rPr>
        <w:t>Despite the long-established importance of zebrafish as a model organism and their increasing use in microbiome-targeted studies, relatively little is known about how husbandry practices involving diet impact the zebrafish gut microbiome. Given</w:t>
      </w:r>
      <w:del w:author="Thomas Sharpton" w:date="2022-11-08T13:32:48.007Z" w:id="1358683714">
        <w:r w:rsidRPr="26C88814" w:rsidDel="26C88814">
          <w:rPr>
            <w:rFonts w:ascii="Arial" w:hAnsi="Arial" w:cs="Arial"/>
            <w:sz w:val="22"/>
            <w:szCs w:val="22"/>
          </w:rPr>
          <w:delText>,</w:delText>
        </w:r>
      </w:del>
      <w:r w:rsidRPr="26C88814" w:rsidR="26C88814">
        <w:rPr>
          <w:rFonts w:ascii="Arial" w:hAnsi="Arial" w:cs="Arial"/>
          <w:sz w:val="22"/>
          <w:szCs w:val="22"/>
        </w:rPr>
        <w:t xml:space="preserve"> the microbiome’s important role in mediating host physiology and the potential for diet to drive variation in microbiome composition, we sought to clarify how three different dietary formulations that are commonly used in zebrafish facilities impact</w:t>
      </w:r>
      <w:del w:author="Thomas Sharpton" w:date="2022-11-08T13:33:09.318Z" w:id="1957798484">
        <w:r w:rsidRPr="26C88814" w:rsidDel="26C88814">
          <w:rPr>
            <w:rFonts w:ascii="Arial" w:hAnsi="Arial" w:cs="Arial"/>
            <w:sz w:val="22"/>
            <w:szCs w:val="22"/>
          </w:rPr>
          <w:delText>s</w:delText>
        </w:r>
      </w:del>
      <w:r w:rsidRPr="26C88814" w:rsidR="26C88814">
        <w:rPr>
          <w:rFonts w:ascii="Arial" w:hAnsi="Arial" w:cs="Arial"/>
          <w:sz w:val="22"/>
          <w:szCs w:val="22"/>
        </w:rPr>
        <w:t xml:space="preserve"> the gut microbiome. We reared approximately 60 fish on each diet throughout their lifespan and compared the composition of their microbiomes </w:t>
      </w:r>
      <w:del w:author="Thomas Sharpton" w:date="2022-11-08T13:33:35.333Z" w:id="1701610976">
        <w:r w:rsidRPr="26C88814" w:rsidDel="26C88814">
          <w:rPr>
            <w:rFonts w:ascii="Arial" w:hAnsi="Arial" w:cs="Arial"/>
            <w:sz w:val="22"/>
            <w:szCs w:val="22"/>
          </w:rPr>
          <w:delText>at both</w:delText>
        </w:r>
      </w:del>
      <w:ins w:author="Thomas Sharpton" w:date="2022-11-08T13:33:35.43Z" w:id="961197785">
        <w:r w:rsidRPr="26C88814" w:rsidR="26C88814">
          <w:rPr>
            <w:rFonts w:ascii="Arial" w:hAnsi="Arial" w:cs="Arial"/>
            <w:sz w:val="22"/>
            <w:szCs w:val="22"/>
          </w:rPr>
          <w:t>in</w:t>
        </w:r>
      </w:ins>
      <w:r w:rsidRPr="26C88814" w:rsidR="26C88814">
        <w:rPr>
          <w:rFonts w:ascii="Arial" w:hAnsi="Arial" w:cs="Arial"/>
          <w:sz w:val="22"/>
          <w:szCs w:val="22"/>
        </w:rPr>
        <w:t xml:space="preserve"> </w:t>
      </w:r>
      <w:del w:author="Thomas Sharpton" w:date="2022-11-08T13:34:52.494Z" w:id="1119183859">
        <w:r w:rsidRPr="26C88814" w:rsidDel="26C88814">
          <w:rPr>
            <w:rFonts w:ascii="Arial" w:hAnsi="Arial" w:cs="Arial"/>
            <w:sz w:val="22"/>
            <w:szCs w:val="22"/>
          </w:rPr>
          <w:delText>4-</w:delText>
        </w:r>
      </w:del>
      <w:r w:rsidRPr="26C88814" w:rsidR="26C88814">
        <w:rPr>
          <w:rFonts w:ascii="Arial" w:hAnsi="Arial" w:cs="Arial"/>
          <w:sz w:val="22"/>
          <w:szCs w:val="22"/>
        </w:rPr>
        <w:t xml:space="preserve"> </w:t>
      </w:r>
      <w:commentRangeStart w:id="1841505600"/>
      <w:ins w:author="Thomas Sharpton" w:date="2022-11-08T13:34:59.552Z" w:id="1413569105">
        <w:r w:rsidRPr="26C88814" w:rsidR="26C88814">
          <w:rPr>
            <w:rFonts w:ascii="Arial" w:hAnsi="Arial" w:cs="Arial"/>
            <w:sz w:val="22"/>
            <w:szCs w:val="22"/>
          </w:rPr>
          <w:t>juvenile</w:t>
        </w:r>
      </w:ins>
      <w:commentRangeEnd w:id="1841505600"/>
      <w:r>
        <w:rPr>
          <w:rStyle w:val="CommentReference"/>
        </w:rPr>
        <w:commentReference w:id="1841505600"/>
      </w:r>
      <w:ins w:author="Thomas Sharpton" w:date="2022-11-08T13:34:59.552Z" w:id="969540310">
        <w:r w:rsidRPr="26C88814" w:rsidR="26C88814">
          <w:rPr>
            <w:rFonts w:ascii="Arial" w:hAnsi="Arial" w:cs="Arial"/>
            <w:sz w:val="22"/>
            <w:szCs w:val="22"/>
          </w:rPr>
          <w:t xml:space="preserve"> (4-mo o</w:t>
        </w:r>
      </w:ins>
      <w:ins w:author="Thomas Sharpton" w:date="2022-11-08T13:35:00.417Z" w:id="1067752808">
        <w:r w:rsidRPr="26C88814" w:rsidR="26C88814">
          <w:rPr>
            <w:rFonts w:ascii="Arial" w:hAnsi="Arial" w:cs="Arial"/>
            <w:sz w:val="22"/>
            <w:szCs w:val="22"/>
          </w:rPr>
          <w:t>ld)</w:t>
        </w:r>
      </w:ins>
      <w:ins w:author="Thomas Sharpton" w:date="2022-11-08T13:34:59.552Z" w:id="827909776">
        <w:r w:rsidRPr="26C88814" w:rsidR="26C88814">
          <w:rPr>
            <w:rFonts w:ascii="Arial" w:hAnsi="Arial" w:cs="Arial"/>
            <w:sz w:val="22"/>
            <w:szCs w:val="22"/>
          </w:rPr>
          <w:t xml:space="preserve"> </w:t>
        </w:r>
      </w:ins>
      <w:r w:rsidRPr="26C88814" w:rsidR="26C88814">
        <w:rPr>
          <w:rFonts w:ascii="Arial" w:hAnsi="Arial" w:cs="Arial"/>
          <w:sz w:val="22"/>
          <w:szCs w:val="22"/>
        </w:rPr>
        <w:t xml:space="preserve">and </w:t>
      </w:r>
      <w:ins w:author="Thomas Sharpton" w:date="2022-11-08T13:35:07.473Z" w:id="2094908542">
        <w:r w:rsidRPr="26C88814" w:rsidR="26C88814">
          <w:rPr>
            <w:rFonts w:ascii="Arial" w:hAnsi="Arial" w:cs="Arial"/>
            <w:sz w:val="22"/>
            <w:szCs w:val="22"/>
          </w:rPr>
          <w:t xml:space="preserve">adult (7-mo old) </w:t>
        </w:r>
      </w:ins>
      <w:del w:author="Thomas Sharpton" w:date="2022-11-08T13:35:10.349Z" w:id="573635411">
        <w:r w:rsidRPr="26C88814" w:rsidDel="26C88814">
          <w:rPr>
            <w:rFonts w:ascii="Arial" w:hAnsi="Arial" w:cs="Arial"/>
            <w:sz w:val="22"/>
            <w:szCs w:val="22"/>
          </w:rPr>
          <w:delText>7-month</w:delText>
        </w:r>
        <w:r w:rsidRPr="26C88814" w:rsidDel="26C88814">
          <w:rPr>
            <w:rFonts w:ascii="Arial" w:hAnsi="Arial" w:cs="Arial"/>
            <w:sz w:val="22"/>
            <w:szCs w:val="22"/>
          </w:rPr>
          <w:delText>s-</w:delText>
        </w:r>
        <w:r w:rsidRPr="26C88814" w:rsidDel="26C88814">
          <w:rPr>
            <w:rFonts w:ascii="Arial" w:hAnsi="Arial" w:cs="Arial"/>
            <w:sz w:val="22"/>
            <w:szCs w:val="22"/>
          </w:rPr>
          <w:delText>old</w:delText>
        </w:r>
      </w:del>
      <w:ins w:author="Thomas Sharpton" w:date="2022-11-08T13:33:55.263Z" w:id="1624970228">
        <w:r w:rsidRPr="26C88814" w:rsidR="26C88814">
          <w:rPr>
            <w:rFonts w:ascii="Arial" w:hAnsi="Arial" w:cs="Arial"/>
            <w:sz w:val="22"/>
            <w:szCs w:val="22"/>
          </w:rPr>
          <w:t>fish</w:t>
        </w:r>
      </w:ins>
      <w:r w:rsidRPr="26C88814" w:rsidR="26C88814">
        <w:rPr>
          <w:rFonts w:ascii="Arial" w:hAnsi="Arial" w:cs="Arial"/>
          <w:sz w:val="22"/>
          <w:szCs w:val="22"/>
        </w:rPr>
        <w:t xml:space="preserve">. Our analysis finds that diet has a substantial impact on the composition of the gut microbiome </w:t>
      </w:r>
      <w:ins w:author="Thomas Sharpton" w:date="2022-11-08T13:37:36.983Z" w:id="242547504">
        <w:r w:rsidRPr="26C88814" w:rsidR="26C88814">
          <w:rPr>
            <w:rFonts w:ascii="Arial" w:hAnsi="Arial" w:cs="Arial"/>
            <w:sz w:val="22"/>
            <w:szCs w:val="22"/>
          </w:rPr>
          <w:t>in both juvenile and adult fish, and that diet also impacts the developmental variation in the gut microbiome.</w:t>
        </w:r>
      </w:ins>
      <w:r w:rsidRPr="26C88814" w:rsidR="26C88814">
        <w:rPr>
          <w:rFonts w:ascii="Arial" w:hAnsi="Arial" w:cs="Arial"/>
          <w:sz w:val="22"/>
          <w:szCs w:val="22"/>
        </w:rPr>
        <w:t xml:space="preserve"> </w:t>
      </w:r>
      <w:del w:author="Thomas Sharpton" w:date="2022-11-08T13:34:38.887Z" w:id="90202871">
        <w:r w:rsidRPr="26C88814" w:rsidDel="26C88814">
          <w:rPr>
            <w:rFonts w:ascii="Arial" w:hAnsi="Arial" w:cs="Arial"/>
            <w:sz w:val="22"/>
            <w:szCs w:val="22"/>
          </w:rPr>
          <w:delText>at both 4- and 7-months-old</w:delText>
        </w:r>
      </w:del>
      <w:ins w:author="Thomas Sharpton" w:date="2022-11-08T13:34:41.67Z" w:id="1036942974">
        <w:r w:rsidRPr="26C88814" w:rsidR="26C88814">
          <w:rPr>
            <w:rFonts w:ascii="Arial" w:hAnsi="Arial" w:cs="Arial"/>
            <w:sz w:val="22"/>
            <w:szCs w:val="22"/>
          </w:rPr>
          <w:t>across development</w:t>
        </w:r>
      </w:ins>
      <w:r w:rsidRPr="26C88814" w:rsidR="26C88814">
        <w:rPr>
          <w:rFonts w:ascii="Arial" w:hAnsi="Arial" w:cs="Arial"/>
          <w:sz w:val="22"/>
          <w:szCs w:val="22"/>
        </w:rPr>
        <w:t xml:space="preserve">. </w:t>
      </w:r>
      <w:del w:author="Thomas Sharpton" w:date="2022-11-08T13:35:34.757Z" w:id="118441095">
        <w:r w:rsidRPr="26C88814" w:rsidDel="26C88814">
          <w:rPr>
            <w:rFonts w:ascii="Arial" w:hAnsi="Arial" w:cs="Arial"/>
            <w:sz w:val="22"/>
            <w:szCs w:val="22"/>
          </w:rPr>
          <w:delText>Moreover, the developmental dynamics of the microbiome differ as a function of diet.</w:delText>
        </w:r>
      </w:del>
      <w:r w:rsidRPr="26C88814" w:rsidR="26C88814">
        <w:rPr>
          <w:rFonts w:ascii="Arial" w:hAnsi="Arial" w:cs="Arial"/>
          <w:sz w:val="22"/>
          <w:szCs w:val="22"/>
        </w:rPr>
        <w:t xml:space="preserve"> We further evaluated whether the 7-month-old fish microbiome compositions that result from dietary variation are differentially sensitive to infection by a common laboratory pathogen: </w:t>
      </w:r>
      <w:r w:rsidRPr="26C88814" w:rsidR="26C88814">
        <w:rPr>
          <w:rFonts w:ascii="Arial" w:hAnsi="Arial" w:cs="Arial"/>
          <w:i w:val="1"/>
          <w:iCs w:val="1"/>
          <w:sz w:val="22"/>
          <w:szCs w:val="22"/>
        </w:rPr>
        <w:t xml:space="preserve">Mycobacterium </w:t>
      </w:r>
      <w:proofErr w:type="spellStart"/>
      <w:r w:rsidRPr="26C88814" w:rsidR="26C88814">
        <w:rPr>
          <w:rFonts w:ascii="Arial" w:hAnsi="Arial" w:cs="Arial"/>
          <w:i w:val="1"/>
          <w:iCs w:val="1"/>
          <w:sz w:val="22"/>
          <w:szCs w:val="22"/>
        </w:rPr>
        <w:t>chelonae</w:t>
      </w:r>
      <w:proofErr w:type="spellEnd"/>
      <w:r w:rsidRPr="26C88814" w:rsidR="26C88814">
        <w:rPr>
          <w:rFonts w:ascii="Arial" w:hAnsi="Arial" w:cs="Arial"/>
          <w:sz w:val="22"/>
          <w:szCs w:val="22"/>
        </w:rPr>
        <w:t>. Our analysis finds that the</w:t>
      </w:r>
      <w:ins w:author="Thomas Sharpton" w:date="2022-11-08T13:38:36.921Z" w:id="798637763">
        <w:r w:rsidRPr="26C88814" w:rsidR="26C88814">
          <w:rPr>
            <w:rFonts w:ascii="Arial" w:hAnsi="Arial" w:cs="Arial"/>
            <w:sz w:val="22"/>
            <w:szCs w:val="22"/>
          </w:rPr>
          <w:t xml:space="preserve"> gut microbiome’s sensitivity to </w:t>
        </w:r>
      </w:ins>
      <w:del w:author="Thomas Sharpton" w:date="2022-11-08T13:38:42.059Z" w:id="1924859071">
        <w:r w:rsidRPr="26C88814" w:rsidDel="26C88814">
          <w:rPr>
            <w:rFonts w:ascii="Arial" w:hAnsi="Arial" w:cs="Arial"/>
            <w:sz w:val="22"/>
            <w:szCs w:val="22"/>
          </w:rPr>
          <w:delText xml:space="preserve"> impact of</w:delText>
        </w:r>
      </w:del>
      <w:r w:rsidRPr="26C88814" w:rsidR="26C88814">
        <w:rPr>
          <w:rFonts w:ascii="Arial" w:hAnsi="Arial" w:cs="Arial"/>
          <w:sz w:val="22"/>
          <w:szCs w:val="22"/>
        </w:rPr>
        <w:t xml:space="preserve"> </w:t>
      </w:r>
      <w:r w:rsidRPr="26C88814" w:rsidR="26C88814">
        <w:rPr>
          <w:rFonts w:ascii="Arial" w:hAnsi="Arial" w:cs="Arial"/>
          <w:i w:val="1"/>
          <w:iCs w:val="1"/>
          <w:sz w:val="22"/>
          <w:szCs w:val="22"/>
        </w:rPr>
        <w:t xml:space="preserve">M. </w:t>
      </w:r>
      <w:proofErr w:type="spellStart"/>
      <w:r w:rsidRPr="26C88814" w:rsidR="26C88814">
        <w:rPr>
          <w:rFonts w:ascii="Arial" w:hAnsi="Arial" w:cs="Arial"/>
          <w:i w:val="1"/>
          <w:iCs w:val="1"/>
          <w:sz w:val="22"/>
          <w:szCs w:val="22"/>
        </w:rPr>
        <w:t>chelonae</w:t>
      </w:r>
      <w:proofErr w:type="spellEnd"/>
      <w:r w:rsidRPr="26C88814" w:rsidR="26C88814">
        <w:rPr>
          <w:rFonts w:ascii="Arial" w:hAnsi="Arial" w:cs="Arial"/>
          <w:sz w:val="22"/>
          <w:szCs w:val="22"/>
        </w:rPr>
        <w:t xml:space="preserve"> infection </w:t>
      </w:r>
      <w:ins w:author="Thomas Sharpton" w:date="2022-11-08T13:38:49.8Z" w:id="2142428134">
        <w:r w:rsidRPr="26C88814" w:rsidR="26C88814">
          <w:rPr>
            <w:rFonts w:ascii="Arial" w:hAnsi="Arial" w:cs="Arial"/>
            <w:sz w:val="22"/>
            <w:szCs w:val="22"/>
          </w:rPr>
          <w:t xml:space="preserve">varies as a function of </w:t>
        </w:r>
      </w:ins>
      <w:del w:author="Thomas Sharpton" w:date="2022-11-08T13:38:57.385Z" w:id="1840307876">
        <w:r w:rsidRPr="26C88814" w:rsidDel="26C88814">
          <w:rPr>
            <w:rFonts w:ascii="Arial" w:hAnsi="Arial" w:cs="Arial"/>
            <w:sz w:val="22"/>
            <w:szCs w:val="22"/>
          </w:rPr>
          <w:delText xml:space="preserve">on the gut microbiome differs as a function of </w:delText>
        </w:r>
      </w:del>
      <w:r w:rsidRPr="26C88814" w:rsidR="26C88814">
        <w:rPr>
          <w:rFonts w:ascii="Arial" w:hAnsi="Arial" w:cs="Arial"/>
          <w:sz w:val="22"/>
          <w:szCs w:val="22"/>
        </w:rPr>
        <w:t>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rsidRPr="001878A2" w:rsidR="00D06789" w:rsidP="00451272" w:rsidRDefault="00D06789" w14:paraId="45F06DA4" w14:textId="77777777">
      <w:pPr>
        <w:spacing w:line="276" w:lineRule="auto"/>
        <w:rPr>
          <w:rFonts w:ascii="Arial" w:hAnsi="Arial" w:cs="Arial"/>
          <w:b/>
          <w:bCs/>
          <w:sz w:val="22"/>
          <w:szCs w:val="22"/>
        </w:rPr>
      </w:pPr>
    </w:p>
    <w:p w:rsidRPr="001878A2" w:rsidR="005F446E" w:rsidP="00451272" w:rsidRDefault="00D06789" w14:paraId="79A96829" w14:textId="1A3D8A54">
      <w:pPr>
        <w:spacing w:line="276" w:lineRule="auto"/>
        <w:rPr>
          <w:rFonts w:ascii="Arial" w:hAnsi="Arial" w:cs="Arial"/>
          <w:b/>
          <w:bCs/>
          <w:sz w:val="22"/>
          <w:szCs w:val="22"/>
        </w:rPr>
      </w:pPr>
      <w:r w:rsidRPr="001878A2">
        <w:rPr>
          <w:rFonts w:ascii="Arial" w:hAnsi="Arial" w:cs="Arial"/>
          <w:b/>
          <w:bCs/>
          <w:sz w:val="22"/>
          <w:szCs w:val="22"/>
        </w:rPr>
        <w:t>Introduction</w:t>
      </w:r>
    </w:p>
    <w:p w:rsidRPr="001878A2" w:rsidR="005F446E" w:rsidP="00451272" w:rsidRDefault="005F446E" w14:paraId="2AD6257F" w14:textId="77777777">
      <w:pPr>
        <w:spacing w:line="276" w:lineRule="auto"/>
        <w:rPr>
          <w:rFonts w:ascii="Arial" w:hAnsi="Arial" w:cs="Arial"/>
          <w:sz w:val="22"/>
          <w:szCs w:val="22"/>
        </w:rPr>
      </w:pPr>
    </w:p>
    <w:p w:rsidRPr="001878A2" w:rsidR="00140F1D" w:rsidP="49C60A84" w:rsidRDefault="00140F1D" w14:paraId="062A438D" w14:textId="4F6A8D8D">
      <w:pPr>
        <w:rPr>
          <w:ins w:author="Thomas Sharpton" w:date="2022-11-08T14:36:11.628Z" w:id="1568642981"/>
          <w:rFonts w:ascii="Arial" w:hAnsi="Arial" w:cs="Arial"/>
          <w:sz w:val="22"/>
          <w:szCs w:val="22"/>
        </w:rPr>
      </w:pPr>
      <w:del w:author="Thomas Sharpton" w:date="2022-11-08T14:31:52.756Z" w:id="1282602605">
        <w:r w:rsidRPr="23B0D8DD" w:rsidDel="23B0D8DD">
          <w:rPr>
            <w:rFonts w:ascii="Arial" w:hAnsi="Arial" w:cs="Arial"/>
            <w:sz w:val="22"/>
            <w:szCs w:val="22"/>
          </w:rPr>
          <w:delText>The gut microbiome plays an important role in</w:delText>
        </w:r>
      </w:del>
      <w:ins w:author="Thomas Sharpton" w:date="2022-11-08T14:31:59.026Z" w:id="1541910832">
        <w:r w:rsidRPr="23B0D8DD" w:rsidR="23B0D8DD">
          <w:rPr>
            <w:rFonts w:ascii="Arial" w:hAnsi="Arial" w:cs="Arial"/>
            <w:sz w:val="22"/>
            <w:szCs w:val="22"/>
          </w:rPr>
          <w:t xml:space="preserve">In the effort to understand how the gut microbiome </w:t>
        </w:r>
      </w:ins>
      <w:ins w:author="Thomas Sharpton" w:date="2022-11-08T14:32:30.148Z" w:id="1449645087">
        <w:r w:rsidRPr="23B0D8DD" w:rsidR="23B0D8DD">
          <w:rPr>
            <w:rFonts w:ascii="Arial" w:hAnsi="Arial" w:cs="Arial"/>
            <w:sz w:val="22"/>
            <w:szCs w:val="22"/>
          </w:rPr>
          <w:t>mediates vertebrate health, zebrafish (</w:t>
        </w:r>
        <w:r w:rsidRPr="23B0D8DD" w:rsidR="23B0D8DD">
          <w:rPr>
            <w:rFonts w:ascii="Arial" w:hAnsi="Arial" w:cs="Arial"/>
            <w:i w:val="1"/>
            <w:iCs w:val="1"/>
            <w:sz w:val="22"/>
            <w:szCs w:val="22"/>
            <w:rPrChange w:author="Thomas Sharpton" w:date="2022-11-08T14:32:49.028Z" w:id="16986965">
              <w:rPr>
                <w:rFonts w:ascii="Arial" w:hAnsi="Arial" w:cs="Arial"/>
                <w:sz w:val="22"/>
                <w:szCs w:val="22"/>
              </w:rPr>
            </w:rPrChange>
          </w:rPr>
          <w:t>Danio rerio</w:t>
        </w:r>
        <w:r w:rsidRPr="23B0D8DD" w:rsidR="23B0D8DD">
          <w:rPr>
            <w:rFonts w:ascii="Arial" w:hAnsi="Arial" w:cs="Arial"/>
            <w:sz w:val="22"/>
            <w:szCs w:val="22"/>
          </w:rPr>
          <w:t xml:space="preserve">) have emerged as an important microbiome experimental model organism </w:t>
        </w:r>
      </w:ins>
      <w:del w:author="Thomas Sharpton" w:date="2022-11-08T14:32:41.267Z" w:id="1038367799">
        <w:r w:rsidRPr="23B0D8DD" w:rsidDel="23B0D8DD">
          <w:rPr>
            <w:rFonts w:ascii="Arial" w:hAnsi="Arial" w:cs="Arial"/>
            <w:sz w:val="22"/>
            <w:szCs w:val="22"/>
          </w:rPr>
          <w:delText xml:space="preserve"> supporting the health of its host through nutrient metabolism, </w:delText>
        </w:r>
      </w:del>
      <w:commentRangeStart w:id="2094728029"/>
      <w:del w:author="Thomas Sharpton" w:date="2022-11-08T14:32:41.267Z" w:id="881057976">
        <w:r w:rsidRPr="23B0D8DD" w:rsidDel="23B0D8DD">
          <w:rPr>
            <w:rFonts w:ascii="Arial" w:hAnsi="Arial" w:cs="Arial"/>
            <w:sz w:val="22"/>
            <w:szCs w:val="22"/>
          </w:rPr>
          <w:delText>supporting</w:delText>
        </w:r>
      </w:del>
      <w:commentRangeEnd w:id="2094728029"/>
      <w:r>
        <w:rPr>
          <w:rStyle w:val="CommentReference"/>
        </w:rPr>
        <w:commentReference w:id="2094728029"/>
      </w:r>
      <w:del w:author="Thomas Sharpton" w:date="2022-11-08T14:32:41.267Z" w:id="1168493324">
        <w:r w:rsidRPr="23B0D8DD" w:rsidDel="23B0D8DD">
          <w:rPr>
            <w:rFonts w:ascii="Arial" w:hAnsi="Arial" w:cs="Arial"/>
            <w:sz w:val="22"/>
            <w:szCs w:val="22"/>
          </w:rPr>
          <w:delText xml:space="preserve"> the immune system, and protecting against pathogens. </w:delText>
        </w:r>
        <w:r w:rsidRPr="23B0D8DD" w:rsidDel="23B0D8DD">
          <w:rPr>
            <w:rFonts w:ascii="Arial" w:hAnsi="Arial" w:cs="Arial"/>
            <w:sz w:val="22"/>
            <w:szCs w:val="22"/>
          </w:rPr>
          <w:delText xml:space="preserve">To better </w:delText>
        </w:r>
      </w:del>
      <w:commentRangeStart w:id="414699796"/>
      <w:del w:author="Thomas Sharpton" w:date="2022-11-08T14:32:41.267Z" w:id="182881978">
        <w:r w:rsidRPr="23B0D8DD" w:rsidDel="23B0D8DD">
          <w:rPr>
            <w:rFonts w:ascii="Arial" w:hAnsi="Arial" w:cs="Arial"/>
            <w:sz w:val="22"/>
            <w:szCs w:val="22"/>
          </w:rPr>
          <w:delText>understand</w:delText>
        </w:r>
      </w:del>
      <w:commentRangeEnd w:id="414699796"/>
      <w:r>
        <w:rPr>
          <w:rStyle w:val="CommentReference"/>
        </w:rPr>
        <w:commentReference w:id="414699796"/>
      </w:r>
      <w:del w:author="Thomas Sharpton" w:date="2022-11-08T14:32:41.267Z" w:id="1033649319">
        <w:r w:rsidRPr="23B0D8DD" w:rsidDel="23B0D8DD">
          <w:rPr>
            <w:rFonts w:ascii="Arial" w:hAnsi="Arial" w:cs="Arial"/>
            <w:sz w:val="22"/>
            <w:szCs w:val="22"/>
          </w:rPr>
          <w:delText xml:space="preserve"> the gut microbiome, zebrafish (</w:delText>
        </w:r>
        <w:r w:rsidRPr="23B0D8DD" w:rsidDel="23B0D8DD">
          <w:rPr>
            <w:rFonts w:ascii="Arial" w:hAnsi="Arial" w:cs="Arial"/>
            <w:i w:val="1"/>
            <w:iCs w:val="1"/>
            <w:sz w:val="22"/>
            <w:szCs w:val="22"/>
          </w:rPr>
          <w:delText>Danio rerio</w:delText>
        </w:r>
        <w:r w:rsidRPr="23B0D8DD" w:rsidDel="23B0D8DD">
          <w:rPr>
            <w:rFonts w:ascii="Arial" w:hAnsi="Arial" w:cs="Arial"/>
            <w:sz w:val="22"/>
            <w:szCs w:val="22"/>
          </w:rPr>
          <w:delText>) have emerged as an important model organism due to their extensive homology to early human development, high-throughput experimental methods</w:delText>
        </w:r>
        <w:r w:rsidRPr="23B0D8DD" w:rsidDel="23B0D8DD">
          <w:rPr>
            <w:rFonts w:ascii="Arial" w:hAnsi="Arial" w:cs="Arial"/>
            <w:sz w:val="22"/>
            <w:szCs w:val="22"/>
          </w:rPr>
          <w:delText xml:space="preserve"> and ability to directly manipulate their gut microbiomes</w:delText>
        </w:r>
      </w:del>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1</w:t>
      </w:r>
      <w:r w:rsidRPr="23B0D8DD">
        <w:rPr>
          <w:rFonts w:ascii="Arial" w:hAnsi="Arial" w:cs="Arial"/>
          <w:sz w:val="22"/>
          <w:szCs w:val="22"/>
        </w:rPr>
        <w:fldChar w:fldCharType="end"/>
      </w:r>
      <w:r w:rsidRPr="23B0D8DD" w:rsidR="23B0D8DD">
        <w:rPr>
          <w:rFonts w:ascii="Arial" w:hAnsi="Arial" w:cs="Arial"/>
          <w:sz w:val="22"/>
          <w:szCs w:val="22"/>
        </w:rPr>
        <w:t xml:space="preserve">. Despite </w:t>
      </w:r>
      <w:del w:author="Thomas Sharpton" w:date="2022-11-08T14:33:09.786Z" w:id="909850959">
        <w:r w:rsidRPr="23B0D8DD" w:rsidDel="23B0D8DD">
          <w:rPr>
            <w:rFonts w:ascii="Arial" w:hAnsi="Arial" w:cs="Arial"/>
            <w:sz w:val="22"/>
            <w:szCs w:val="22"/>
          </w:rPr>
          <w:delText>zebrafish’s</w:delText>
        </w:r>
      </w:del>
      <w:r w:rsidRPr="23B0D8DD" w:rsidR="23B0D8DD">
        <w:rPr>
          <w:rFonts w:ascii="Arial" w:hAnsi="Arial" w:cs="Arial"/>
          <w:sz w:val="22"/>
          <w:szCs w:val="22"/>
        </w:rPr>
        <w:t xml:space="preserve"> the</w:t>
      </w:r>
      <w:del w:author="Thomas Sharpton" w:date="2022-11-08T14:33:12.183Z" w:id="2061238736">
        <w:r w:rsidRPr="23B0D8DD" w:rsidDel="23B0D8DD">
          <w:rPr>
            <w:rFonts w:ascii="Arial" w:hAnsi="Arial" w:cs="Arial"/>
            <w:sz w:val="22"/>
            <w:szCs w:val="22"/>
          </w:rPr>
          <w:delText>ir</w:delText>
        </w:r>
      </w:del>
      <w:r w:rsidRPr="23B0D8DD" w:rsidR="23B0D8DD">
        <w:rPr>
          <w:rFonts w:ascii="Arial" w:hAnsi="Arial" w:cs="Arial"/>
          <w:sz w:val="22"/>
          <w:szCs w:val="22"/>
        </w:rPr>
        <w:t xml:space="preserve"> increasing use </w:t>
      </w:r>
      <w:ins w:author="Thomas Sharpton" w:date="2022-11-08T13:44:49.121Z" w:id="434657109">
        <w:r w:rsidRPr="23B0D8DD" w:rsidR="23B0D8DD">
          <w:rPr>
            <w:rFonts w:ascii="Arial" w:hAnsi="Arial" w:cs="Arial"/>
            <w:sz w:val="22"/>
            <w:szCs w:val="22"/>
          </w:rPr>
          <w:t xml:space="preserve">of zebrafish </w:t>
        </w:r>
      </w:ins>
      <w:r w:rsidRPr="23B0D8DD" w:rsidR="23B0D8DD">
        <w:rPr>
          <w:rFonts w:ascii="Arial" w:hAnsi="Arial" w:cs="Arial"/>
          <w:sz w:val="22"/>
          <w:szCs w:val="22"/>
        </w:rPr>
        <w:t>in microbiome</w:t>
      </w:r>
      <w:del w:author="Thomas Sharpton" w:date="2022-11-08T14:33:19.222Z" w:id="380061118">
        <w:r w:rsidRPr="23B0D8DD" w:rsidDel="23B0D8DD">
          <w:rPr>
            <w:rFonts w:ascii="Arial" w:hAnsi="Arial" w:cs="Arial"/>
            <w:sz w:val="22"/>
            <w:szCs w:val="22"/>
          </w:rPr>
          <w:delText>-targeted studies</w:delText>
        </w:r>
      </w:del>
      <w:ins w:author="Thomas Sharpton" w:date="2022-11-08T14:33:20.984Z" w:id="87911066">
        <w:r w:rsidRPr="23B0D8DD" w:rsidR="23B0D8DD">
          <w:rPr>
            <w:rFonts w:ascii="Arial" w:hAnsi="Arial" w:cs="Arial"/>
            <w:sz w:val="22"/>
            <w:szCs w:val="22"/>
          </w:rPr>
          <w:t xml:space="preserve"> research</w:t>
        </w:r>
      </w:ins>
      <w:r w:rsidRPr="23B0D8DD" w:rsidR="23B0D8DD">
        <w:rPr>
          <w:rFonts w:ascii="Arial" w:hAnsi="Arial" w:cs="Arial"/>
          <w:sz w:val="22"/>
          <w:szCs w:val="22"/>
        </w:rPr>
        <w:t xml:space="preserve">, key knowledge gaps remain about how </w:t>
      </w:r>
      <w:del w:author="Thomas Sharpton" w:date="2022-11-08T14:33:30.262Z" w:id="1005480747">
        <w:r w:rsidRPr="23B0D8DD" w:rsidDel="23B0D8DD">
          <w:rPr>
            <w:rFonts w:ascii="Arial" w:hAnsi="Arial" w:cs="Arial"/>
            <w:sz w:val="22"/>
            <w:szCs w:val="22"/>
          </w:rPr>
          <w:delText>diet</w:delText>
        </w:r>
      </w:del>
      <w:ins w:author="Thomas Sharpton" w:date="2022-11-08T14:33:40.264Z" w:id="1818378699">
        <w:r w:rsidRPr="23B0D8DD" w:rsidR="23B0D8DD">
          <w:rPr>
            <w:rFonts w:ascii="Arial" w:hAnsi="Arial" w:cs="Arial"/>
            <w:sz w:val="22"/>
            <w:szCs w:val="22"/>
          </w:rPr>
          <w:t xml:space="preserve">different </w:t>
        </w:r>
      </w:ins>
      <w:ins w:author="Thomas Sharpton" w:date="2022-11-08T14:34:26.993Z" w:id="456041486">
        <w:r w:rsidRPr="23B0D8DD" w:rsidR="23B0D8DD">
          <w:rPr>
            <w:rFonts w:ascii="Arial" w:hAnsi="Arial" w:cs="Arial"/>
            <w:sz w:val="22"/>
            <w:szCs w:val="22"/>
          </w:rPr>
          <w:t xml:space="preserve">zebrafish </w:t>
        </w:r>
      </w:ins>
      <w:ins w:author="Thomas Sharpton" w:date="2022-11-08T14:33:40.264Z" w:id="2052749561">
        <w:r w:rsidRPr="23B0D8DD" w:rsidR="23B0D8DD">
          <w:rPr>
            <w:rFonts w:ascii="Arial" w:hAnsi="Arial" w:cs="Arial"/>
            <w:sz w:val="22"/>
            <w:szCs w:val="22"/>
          </w:rPr>
          <w:t>husbandry practices, especially diet,</w:t>
        </w:r>
      </w:ins>
      <w:r w:rsidRPr="23B0D8DD" w:rsidR="23B0D8DD">
        <w:rPr>
          <w:rFonts w:ascii="Arial" w:hAnsi="Arial" w:cs="Arial"/>
          <w:sz w:val="22"/>
          <w:szCs w:val="22"/>
        </w:rPr>
        <w:t xml:space="preserve"> influences </w:t>
      </w:r>
      <w:del w:author="Thomas Sharpton" w:date="2022-11-08T14:34:44.189Z" w:id="388996739">
        <w:r w:rsidRPr="23B0D8DD" w:rsidDel="23B0D8DD">
          <w:rPr>
            <w:rFonts w:ascii="Arial" w:hAnsi="Arial" w:cs="Arial"/>
            <w:sz w:val="22"/>
            <w:szCs w:val="22"/>
          </w:rPr>
          <w:delText>their microbiome and their health</w:delText>
        </w:r>
      </w:del>
      <w:ins w:author="Thomas Sharpton" w:date="2022-11-08T14:34:46.245Z" w:id="497260594">
        <w:r w:rsidRPr="23B0D8DD" w:rsidR="23B0D8DD">
          <w:rPr>
            <w:rFonts w:ascii="Arial" w:hAnsi="Arial" w:cs="Arial"/>
            <w:sz w:val="22"/>
            <w:szCs w:val="22"/>
          </w:rPr>
          <w:t>m</w:t>
        </w:r>
        <w:r w:rsidRPr="23B0D8DD" w:rsidR="23B0D8DD">
          <w:rPr>
            <w:rFonts w:ascii="Arial" w:hAnsi="Arial" w:cs="Arial"/>
            <w:sz w:val="22"/>
            <w:szCs w:val="22"/>
          </w:rPr>
          <w:t>i</w:t>
        </w:r>
        <w:r w:rsidRPr="23B0D8DD" w:rsidR="23B0D8DD">
          <w:rPr>
            <w:rFonts w:ascii="Arial" w:hAnsi="Arial" w:cs="Arial"/>
            <w:sz w:val="22"/>
            <w:szCs w:val="22"/>
          </w:rPr>
          <w:t>c</w:t>
        </w:r>
        <w:r w:rsidRPr="23B0D8DD" w:rsidR="23B0D8DD">
          <w:rPr>
            <w:rFonts w:ascii="Arial" w:hAnsi="Arial" w:cs="Arial"/>
            <w:sz w:val="22"/>
            <w:szCs w:val="22"/>
          </w:rPr>
          <w:t>r</w:t>
        </w:r>
        <w:r w:rsidRPr="23B0D8DD" w:rsidR="23B0D8DD">
          <w:rPr>
            <w:rFonts w:ascii="Arial" w:hAnsi="Arial" w:cs="Arial"/>
            <w:sz w:val="22"/>
            <w:szCs w:val="22"/>
          </w:rPr>
          <w:t>o</w:t>
        </w:r>
        <w:r w:rsidRPr="23B0D8DD" w:rsidR="23B0D8DD">
          <w:rPr>
            <w:rFonts w:ascii="Arial" w:hAnsi="Arial" w:cs="Arial"/>
            <w:sz w:val="22"/>
            <w:szCs w:val="22"/>
          </w:rPr>
          <w:t>b</w:t>
        </w:r>
        <w:r w:rsidRPr="23B0D8DD" w:rsidR="23B0D8DD">
          <w:rPr>
            <w:rFonts w:ascii="Arial" w:hAnsi="Arial" w:cs="Arial"/>
            <w:sz w:val="22"/>
            <w:szCs w:val="22"/>
          </w:rPr>
          <w:t>i</w:t>
        </w:r>
        <w:r w:rsidRPr="23B0D8DD" w:rsidR="23B0D8DD">
          <w:rPr>
            <w:rFonts w:ascii="Arial" w:hAnsi="Arial" w:cs="Arial"/>
            <w:sz w:val="22"/>
            <w:szCs w:val="22"/>
          </w:rPr>
          <w:t>o</w:t>
        </w:r>
        <w:r w:rsidRPr="23B0D8DD" w:rsidR="23B0D8DD">
          <w:rPr>
            <w:rFonts w:ascii="Arial" w:hAnsi="Arial" w:cs="Arial"/>
            <w:sz w:val="22"/>
            <w:szCs w:val="22"/>
          </w:rPr>
          <w:t>m</w:t>
        </w:r>
        <w:r w:rsidRPr="23B0D8DD" w:rsidR="23B0D8DD">
          <w:rPr>
            <w:rFonts w:ascii="Arial" w:hAnsi="Arial" w:cs="Arial"/>
            <w:sz w:val="22"/>
            <w:szCs w:val="22"/>
          </w:rPr>
          <w:t>e</w:t>
        </w:r>
        <w:r w:rsidRPr="23B0D8DD" w:rsidR="23B0D8DD">
          <w:rPr>
            <w:rFonts w:ascii="Arial" w:hAnsi="Arial" w:cs="Arial"/>
            <w:sz w:val="22"/>
            <w:szCs w:val="22"/>
          </w:rPr>
          <w:t xml:space="preserve"> </w:t>
        </w:r>
        <w:r w:rsidRPr="23B0D8DD" w:rsidR="23B0D8DD">
          <w:rPr>
            <w:rFonts w:ascii="Arial" w:hAnsi="Arial" w:cs="Arial"/>
            <w:sz w:val="22"/>
            <w:szCs w:val="22"/>
          </w:rPr>
          <w:t>c</w:t>
        </w:r>
        <w:r w:rsidRPr="23B0D8DD" w:rsidR="23B0D8DD">
          <w:rPr>
            <w:rFonts w:ascii="Arial" w:hAnsi="Arial" w:cs="Arial"/>
            <w:sz w:val="22"/>
            <w:szCs w:val="22"/>
          </w:rPr>
          <w:t>o</w:t>
        </w:r>
        <w:r w:rsidRPr="23B0D8DD" w:rsidR="23B0D8DD">
          <w:rPr>
            <w:rFonts w:ascii="Arial" w:hAnsi="Arial" w:cs="Arial"/>
            <w:sz w:val="22"/>
            <w:szCs w:val="22"/>
          </w:rPr>
          <w:t>m</w:t>
        </w:r>
        <w:r w:rsidRPr="23B0D8DD" w:rsidR="23B0D8DD">
          <w:rPr>
            <w:rFonts w:ascii="Arial" w:hAnsi="Arial" w:cs="Arial"/>
            <w:sz w:val="22"/>
            <w:szCs w:val="22"/>
          </w:rPr>
          <w:t>p</w:t>
        </w:r>
        <w:r w:rsidRPr="23B0D8DD" w:rsidR="23B0D8DD">
          <w:rPr>
            <w:rFonts w:ascii="Arial" w:hAnsi="Arial" w:cs="Arial"/>
            <w:sz w:val="22"/>
            <w:szCs w:val="22"/>
          </w:rPr>
          <w:t>o</w:t>
        </w:r>
        <w:r w:rsidRPr="23B0D8DD" w:rsidR="23B0D8DD">
          <w:rPr>
            <w:rFonts w:ascii="Arial" w:hAnsi="Arial" w:cs="Arial"/>
            <w:sz w:val="22"/>
            <w:szCs w:val="22"/>
          </w:rPr>
          <w:t>s</w:t>
        </w:r>
        <w:r w:rsidRPr="23B0D8DD" w:rsidR="23B0D8DD">
          <w:rPr>
            <w:rFonts w:ascii="Arial" w:hAnsi="Arial" w:cs="Arial"/>
            <w:sz w:val="22"/>
            <w:szCs w:val="22"/>
          </w:rPr>
          <w:t>i</w:t>
        </w:r>
        <w:r w:rsidRPr="23B0D8DD" w:rsidR="23B0D8DD">
          <w:rPr>
            <w:rFonts w:ascii="Arial" w:hAnsi="Arial" w:cs="Arial"/>
            <w:sz w:val="22"/>
            <w:szCs w:val="22"/>
          </w:rPr>
          <w:t>t</w:t>
        </w:r>
        <w:r w:rsidRPr="23B0D8DD" w:rsidR="23B0D8DD">
          <w:rPr>
            <w:rFonts w:ascii="Arial" w:hAnsi="Arial" w:cs="Arial"/>
            <w:sz w:val="22"/>
            <w:szCs w:val="22"/>
          </w:rPr>
          <w:t>i</w:t>
        </w:r>
        <w:r w:rsidRPr="23B0D8DD" w:rsidR="23B0D8DD">
          <w:rPr>
            <w:rFonts w:ascii="Arial" w:hAnsi="Arial" w:cs="Arial"/>
            <w:sz w:val="22"/>
            <w:szCs w:val="22"/>
          </w:rPr>
          <w:t>o</w:t>
        </w:r>
        <w:r w:rsidRPr="23B0D8DD" w:rsidR="23B0D8DD">
          <w:rPr>
            <w:rFonts w:ascii="Arial" w:hAnsi="Arial" w:cs="Arial"/>
            <w:sz w:val="22"/>
            <w:szCs w:val="22"/>
          </w:rPr>
          <w:t>n</w:t>
        </w:r>
      </w:ins>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2</w:t>
      </w:r>
      <w:r w:rsidRPr="23B0D8DD">
        <w:rPr>
          <w:rFonts w:ascii="Arial" w:hAnsi="Arial" w:cs="Arial"/>
          <w:sz w:val="22"/>
          <w:szCs w:val="22"/>
        </w:rPr>
        <w:fldChar w:fldCharType="end"/>
      </w:r>
      <w:r w:rsidRPr="23B0D8DD" w:rsidR="23B0D8DD">
        <w:rPr>
          <w:rFonts w:ascii="Arial" w:hAnsi="Arial" w:cs="Arial"/>
          <w:sz w:val="22"/>
          <w:szCs w:val="22"/>
        </w:rPr>
        <w:t xml:space="preserve">. </w:t>
      </w:r>
      <w:ins w:author="Thomas Sharpton" w:date="2022-11-08T14:34:59.97Z" w:id="1317320639">
        <w:r w:rsidRPr="23B0D8DD" w:rsidR="23B0D8DD">
          <w:rPr>
            <w:rFonts w:ascii="Arial" w:hAnsi="Arial" w:cs="Arial"/>
            <w:sz w:val="22"/>
            <w:szCs w:val="22"/>
          </w:rPr>
          <w:t>For</w:t>
        </w:r>
      </w:ins>
      <w:ins w:author="Thomas Sharpton" w:date="2022-11-08T14:35:02.129Z" w:id="1491840746">
        <w:r w:rsidRPr="23B0D8DD" w:rsidR="23B0D8DD">
          <w:rPr>
            <w:rFonts w:ascii="Arial" w:hAnsi="Arial" w:cs="Arial"/>
            <w:sz w:val="22"/>
            <w:szCs w:val="22"/>
          </w:rPr>
          <w:t xml:space="preserve"> example, </w:t>
        </w:r>
        <w:r w:rsidRPr="23B0D8DD" w:rsidR="23B0D8DD">
          <w:rPr>
            <w:rFonts w:ascii="Arial" w:hAnsi="Arial" w:cs="Arial"/>
            <w:sz w:val="22"/>
            <w:szCs w:val="22"/>
          </w:rPr>
          <w:t>i</w:t>
        </w:r>
      </w:ins>
      <w:del w:author="Thomas Sharpton" w:date="2022-11-08T14:35:01.903Z" w:id="2143097313">
        <w:r w:rsidRPr="23B0D8DD" w:rsidDel="23B0D8DD">
          <w:rPr>
            <w:rFonts w:ascii="Arial" w:hAnsi="Arial" w:cs="Arial"/>
            <w:sz w:val="22"/>
            <w:szCs w:val="22"/>
          </w:rPr>
          <w:delText>I</w:delText>
        </w:r>
      </w:del>
      <w:proofErr w:type="gramStart"/>
      <w:r w:rsidRPr="23B0D8DD" w:rsidR="23B0D8DD">
        <w:rPr>
          <w:rFonts w:ascii="Arial" w:hAnsi="Arial" w:cs="Arial"/>
          <w:sz w:val="22"/>
          <w:szCs w:val="22"/>
        </w:rPr>
        <w:t>n</w:t>
      </w:r>
      <w:proofErr w:type="gramEnd"/>
      <w:r w:rsidRPr="23B0D8DD" w:rsidR="23B0D8DD">
        <w:rPr>
          <w:rFonts w:ascii="Arial" w:hAnsi="Arial" w:cs="Arial"/>
          <w:sz w:val="22"/>
          <w:szCs w:val="22"/>
        </w:rPr>
        <w:t xml:space="preserve"> contrast to mice, zebrafish do not have a standard reference diet</w:t>
      </w:r>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3</w:t>
      </w:r>
      <w:r w:rsidRPr="23B0D8DD">
        <w:rPr>
          <w:rFonts w:ascii="Arial" w:hAnsi="Arial" w:cs="Arial"/>
          <w:sz w:val="22"/>
          <w:szCs w:val="22"/>
        </w:rPr>
        <w:fldChar w:fldCharType="end"/>
      </w:r>
      <w:r w:rsidRPr="23B0D8DD" w:rsidR="23B0D8DD">
        <w:rPr>
          <w:rFonts w:ascii="Arial" w:hAnsi="Arial" w:cs="Arial"/>
          <w:sz w:val="22"/>
          <w:szCs w:val="22"/>
        </w:rPr>
        <w:t>. Instead, zebrafish</w:t>
      </w:r>
      <w:ins w:author="Thomas Sharpton" w:date="2022-11-08T13:40:35.211Z" w:id="854721300">
        <w:r w:rsidRPr="23B0D8DD" w:rsidR="23B0D8DD">
          <w:rPr>
            <w:rFonts w:ascii="Arial" w:hAnsi="Arial" w:cs="Arial"/>
            <w:sz w:val="22"/>
            <w:szCs w:val="22"/>
          </w:rPr>
          <w:t xml:space="preserve"> research facilities </w:t>
        </w:r>
      </w:ins>
      <w:del w:author="Thomas Sharpton" w:date="2022-11-08T13:40:54.363Z" w:id="1820017197">
        <w:r w:rsidRPr="23B0D8DD" w:rsidDel="23B0D8DD">
          <w:rPr>
            <w:rFonts w:ascii="Arial" w:hAnsi="Arial" w:cs="Arial"/>
            <w:sz w:val="22"/>
            <w:szCs w:val="22"/>
          </w:rPr>
          <w:delText xml:space="preserve"> are fed a variety of</w:delText>
        </w:r>
      </w:del>
      <w:ins w:author="Thomas Sharpton" w:date="2022-11-08T14:03:59.665Z" w:id="135372911">
        <w:r w:rsidRPr="23B0D8DD" w:rsidR="23B0D8DD">
          <w:rPr>
            <w:rFonts w:ascii="Arial" w:hAnsi="Arial" w:cs="Arial"/>
            <w:sz w:val="22"/>
            <w:szCs w:val="22"/>
          </w:rPr>
          <w:t xml:space="preserve">vary </w:t>
        </w:r>
      </w:ins>
      <w:ins w:author="Thomas Sharpton" w:date="2022-11-08T14:35:17.399Z" w:id="1307057235">
        <w:r w:rsidRPr="23B0D8DD" w:rsidR="23B0D8DD">
          <w:rPr>
            <w:rFonts w:ascii="Arial" w:hAnsi="Arial" w:cs="Arial"/>
            <w:sz w:val="22"/>
            <w:szCs w:val="22"/>
          </w:rPr>
          <w:t>by</w:t>
        </w:r>
      </w:ins>
      <w:ins w:author="Thomas Sharpton" w:date="2022-11-08T14:03:59.665Z" w:id="764546222">
        <w:r w:rsidRPr="23B0D8DD" w:rsidR="23B0D8DD">
          <w:rPr>
            <w:rFonts w:ascii="Arial" w:hAnsi="Arial" w:cs="Arial"/>
            <w:sz w:val="22"/>
            <w:szCs w:val="22"/>
          </w:rPr>
          <w:t xml:space="preserve"> </w:t>
        </w:r>
      </w:ins>
      <w:ins w:author="Thomas Sharpton" w:date="2022-11-08T14:04:04.354Z" w:id="234312701">
        <w:r w:rsidRPr="23B0D8DD" w:rsidR="23B0D8DD">
          <w:rPr>
            <w:rFonts w:ascii="Arial" w:hAnsi="Arial" w:cs="Arial"/>
            <w:sz w:val="22"/>
            <w:szCs w:val="22"/>
          </w:rPr>
          <w:t>dietary</w:t>
        </w:r>
      </w:ins>
      <w:ins w:author="Thomas Sharpton" w:date="2022-11-08T14:03:38.101Z" w:id="1356383909">
        <w:r w:rsidRPr="23B0D8DD" w:rsidR="23B0D8DD">
          <w:rPr>
            <w:rFonts w:ascii="Arial" w:hAnsi="Arial" w:cs="Arial"/>
            <w:sz w:val="22"/>
            <w:szCs w:val="22"/>
          </w:rPr>
          <w:t xml:space="preserve"> husbandry practice</w:t>
        </w:r>
      </w:ins>
      <w:ins w:author="Thomas Sharpton" w:date="2022-11-08T13:45:47.037Z" w:id="238657735">
        <w:r w:rsidRPr="23B0D8DD" w:rsidR="23B0D8DD">
          <w:rPr>
            <w:rFonts w:ascii="Arial" w:hAnsi="Arial" w:cs="Arial"/>
            <w:sz w:val="22"/>
            <w:szCs w:val="22"/>
          </w:rPr>
          <w:t xml:space="preserve">, which can impact </w:t>
        </w:r>
      </w:ins>
      <w:del w:author="Thomas Sharpton" w:date="2022-11-08T14:35:25.955Z" w:id="1044963964">
        <w:r w:rsidRPr="23B0D8DD" w:rsidDel="23B0D8DD">
          <w:rPr>
            <w:rFonts w:ascii="Arial" w:hAnsi="Arial" w:cs="Arial"/>
            <w:sz w:val="22"/>
            <w:szCs w:val="22"/>
          </w:rPr>
          <w:delText xml:space="preserve"> d</w:delText>
        </w:r>
      </w:del>
      <w:del w:author="Thomas Sharpton" w:date="2022-11-08T13:45:51.231Z" w:id="922543284">
        <w:r w:rsidRPr="23B0D8DD" w:rsidDel="23B0D8DD">
          <w:rPr>
            <w:rFonts w:ascii="Arial" w:hAnsi="Arial" w:cs="Arial"/>
            <w:sz w:val="22"/>
            <w:szCs w:val="22"/>
          </w:rPr>
          <w:delText>iets, which</w:delText>
        </w:r>
        <w:r w:rsidRPr="23B0D8DD" w:rsidDel="23B0D8DD">
          <w:rPr>
            <w:rFonts w:ascii="Arial" w:hAnsi="Arial" w:cs="Arial"/>
            <w:sz w:val="22"/>
            <w:szCs w:val="22"/>
          </w:rPr>
          <w:delText xml:space="preserve"> impact zebrafish</w:delText>
        </w:r>
      </w:del>
      <w:r w:rsidRPr="23B0D8DD" w:rsidR="23B0D8DD">
        <w:rPr>
          <w:rFonts w:ascii="Arial" w:hAnsi="Arial" w:cs="Arial"/>
          <w:sz w:val="22"/>
          <w:szCs w:val="22"/>
        </w:rPr>
        <w:t xml:space="preserve"> physiological and reproductive outcomes</w:t>
      </w:r>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4–6</w:t>
      </w:r>
      <w:ins w:author="Thomas Sharpton" w:date="2022-11-08T13:42:00.795Z" w:id="558421317">
        <w:r w:rsidRPr="23B0D8DD" w:rsidR="23B0D8DD">
          <w:rPr>
            <w:rFonts w:ascii="Arial" w:hAnsi="Arial" w:cs="Arial"/>
            <w:sz w:val="22"/>
            <w:szCs w:val="22"/>
            <w:vertAlign w:val="superscript"/>
          </w:rPr>
          <w:t>,</w:t>
        </w:r>
      </w:ins>
      <w:r w:rsidRPr="23B0D8DD">
        <w:rPr>
          <w:rFonts w:ascii="Arial" w:hAnsi="Arial" w:cs="Arial"/>
          <w:sz w:val="22"/>
          <w:szCs w:val="22"/>
        </w:rPr>
        <w:fldChar w:fldCharType="end"/>
      </w:r>
      <w:del w:author="Thomas Sharpton" w:date="2022-11-08T13:45:59.919Z" w:id="1505699137">
        <w:r w:rsidRPr="23B0D8DD" w:rsidDel="23B0D8DD">
          <w:rPr>
            <w:rFonts w:ascii="Arial" w:hAnsi="Arial" w:cs="Arial"/>
            <w:sz w:val="22"/>
            <w:szCs w:val="22"/>
          </w:rPr>
          <w:delText>.</w:delText>
        </w:r>
      </w:del>
      <w:ins w:author="Thomas Sharpton" w:date="2022-11-08T13:42:32.176Z" w:id="1114008492">
        <w:r w:rsidRPr="23B0D8DD" w:rsidR="23B0D8DD">
          <w:rPr>
            <w:rFonts w:ascii="Arial" w:hAnsi="Arial" w:cs="Arial"/>
            <w:sz w:val="22"/>
            <w:szCs w:val="22"/>
          </w:rPr>
          <w:t>.</w:t>
        </w:r>
      </w:ins>
      <w:ins w:author="Thomas Sharpton" w:date="2022-11-08T14:35:40.525Z" w:id="69843250">
        <w:r w:rsidRPr="23B0D8DD" w:rsidR="23B0D8DD">
          <w:rPr>
            <w:rFonts w:ascii="Arial" w:hAnsi="Arial" w:cs="Arial"/>
            <w:sz w:val="22"/>
            <w:szCs w:val="22"/>
          </w:rPr>
          <w:t xml:space="preserve"> Given that </w:t>
        </w:r>
      </w:ins>
      <w:ins w:author="Thomas Sharpton" w:date="2022-11-08T14:22:59.992Z" w:id="1237727488">
        <w:r w:rsidRPr="23B0D8DD" w:rsidR="23B0D8DD">
          <w:rPr>
            <w:rFonts w:ascii="Arial" w:hAnsi="Arial" w:cs="Arial"/>
            <w:sz w:val="22"/>
            <w:szCs w:val="22"/>
          </w:rPr>
          <w:t>diet plays an important role in shaping the composition of the gut microbiome in other animal models, including mice</w:t>
        </w:r>
      </w:ins>
      <w:ins w:author="Thomas Sharpton" w:date="2022-11-08T14:23:27.356Z" w:id="265192174">
        <w:r w:rsidRPr="23B0D8DD" w:rsidR="23B0D8DD">
          <w:rPr>
            <w:rFonts w:ascii="Arial" w:hAnsi="Arial" w:cs="Arial"/>
            <w:sz w:val="22"/>
            <w:szCs w:val="22"/>
          </w:rPr>
          <w:t xml:space="preserve"> {citation}</w:t>
        </w:r>
      </w:ins>
      <w:ins w:author="Thomas Sharpton" w:date="2022-11-08T14:22:59.992Z" w:id="107885302">
        <w:r w:rsidRPr="23B0D8DD" w:rsidR="23B0D8DD">
          <w:rPr>
            <w:rFonts w:ascii="Arial" w:hAnsi="Arial" w:cs="Arial"/>
            <w:sz w:val="22"/>
            <w:szCs w:val="22"/>
          </w:rPr>
          <w:t xml:space="preserve">, </w:t>
        </w:r>
      </w:ins>
      <w:ins w:author="Thomas Sharpton" w:date="2022-11-08T14:35:59.637Z" w:id="1018565873">
        <w:r w:rsidRPr="23B0D8DD" w:rsidR="23B0D8DD">
          <w:rPr>
            <w:rFonts w:ascii="Arial" w:hAnsi="Arial" w:cs="Arial"/>
            <w:sz w:val="22"/>
            <w:szCs w:val="22"/>
          </w:rPr>
          <w:t xml:space="preserve">we hypothesize </w:t>
        </w:r>
      </w:ins>
      <w:ins w:author="Thomas Sharpton" w:date="2022-11-08T14:36:25.758Z" w:id="2103882060">
        <w:r w:rsidRPr="23B0D8DD" w:rsidR="23B0D8DD">
          <w:rPr>
            <w:rFonts w:ascii="Arial" w:hAnsi="Arial" w:cs="Arial"/>
            <w:sz w:val="22"/>
            <w:szCs w:val="22"/>
          </w:rPr>
          <w:t xml:space="preserve">that variation in dietary husbandry practice also impacts the composition of the zebrafish gut microbiome. </w:t>
        </w:r>
      </w:ins>
      <w:ins w:author="Thomas Sharpton" w:date="2022-11-08T14:39:59.809Z" w:id="192658219">
        <w:r w:rsidRPr="23B0D8DD" w:rsidR="23B0D8DD">
          <w:rPr>
            <w:rFonts w:ascii="Arial" w:hAnsi="Arial" w:cs="Arial"/>
            <w:sz w:val="22"/>
            <w:szCs w:val="22"/>
          </w:rPr>
          <w:t>Quantifying</w:t>
        </w:r>
      </w:ins>
      <w:ins w:author="Thomas Sharpton" w:date="2022-11-08T14:38:59.8Z" w:id="1692151918">
        <w:r w:rsidRPr="23B0D8DD" w:rsidR="23B0D8DD">
          <w:rPr>
            <w:rFonts w:ascii="Arial" w:hAnsi="Arial" w:cs="Arial"/>
            <w:sz w:val="22"/>
            <w:szCs w:val="22"/>
          </w:rPr>
          <w:t xml:space="preserve"> this association is important because it could explain</w:t>
        </w:r>
      </w:ins>
      <w:ins w:author="Thomas Sharpton" w:date="2022-11-08T14:39:17.131Z" w:id="586700393">
        <w:r w:rsidRPr="23B0D8DD" w:rsidR="23B0D8DD">
          <w:rPr>
            <w:rFonts w:ascii="Arial" w:hAnsi="Arial" w:cs="Arial"/>
            <w:sz w:val="22"/>
            <w:szCs w:val="22"/>
          </w:rPr>
          <w:t xml:space="preserve"> why, despite the existence of a core gut microbiome, gut microbiome composition differs across research facilities, improve efforts to integrate data across investigations, and </w:t>
        </w:r>
      </w:ins>
      <w:ins w:author="Thomas Sharpton" w:date="2022-11-08T14:40:30.877Z" w:id="1684239859">
        <w:r w:rsidRPr="23B0D8DD" w:rsidR="23B0D8DD">
          <w:rPr>
            <w:rFonts w:ascii="Arial" w:hAnsi="Arial" w:cs="Arial"/>
            <w:sz w:val="22"/>
            <w:szCs w:val="22"/>
          </w:rPr>
          <w:t>clarify how dietary variation manifests as physiological variation.</w:t>
        </w:r>
      </w:ins>
    </w:p>
    <w:p w:rsidRPr="001878A2" w:rsidR="00140F1D" w:rsidP="3B286C8C" w:rsidRDefault="00140F1D" w14:paraId="368F1CE3" w14:textId="7E76939E">
      <w:pPr>
        <w:pStyle w:val="Normal"/>
        <w:rPr>
          <w:ins w:author="Thomas Sharpton" w:date="2022-11-08T13:50:17.694Z" w:id="211308513"/>
          <w:rFonts w:ascii="Times New Roman" w:hAnsi="Times New Roman" w:eastAsia="Times New Roman" w:cs="Times New Roman"/>
          <w:sz w:val="22"/>
          <w:szCs w:val="22"/>
        </w:rPr>
      </w:pPr>
    </w:p>
    <w:p w:rsidRPr="001878A2" w:rsidR="00140F1D" w:rsidP="3EA07C49" w:rsidRDefault="00140F1D" w14:paraId="6B707B54" w14:textId="74F8FB4B">
      <w:pPr>
        <w:pStyle w:val="Normal"/>
        <w:rPr>
          <w:ins w:author="Thomas Sharpton" w:date="2022-11-08T14:54:10.61Z" w:id="2081137072"/>
          <w:rFonts w:ascii="Arial" w:hAnsi="Arial" w:cs="Arial"/>
          <w:sz w:val="22"/>
          <w:szCs w:val="22"/>
        </w:rPr>
      </w:pPr>
      <w:ins w:author="Thomas Sharpton" w:date="2022-11-08T14:21:46.929Z" w:id="616216896">
        <w:r w:rsidRPr="3EA07C49" w:rsidR="3EA07C49">
          <w:rPr>
            <w:rFonts w:ascii="Arial" w:hAnsi="Arial" w:cs="Arial"/>
            <w:sz w:val="22"/>
            <w:szCs w:val="22"/>
          </w:rPr>
          <w:t xml:space="preserve">Relatively little is known about </w:t>
        </w:r>
      </w:ins>
      <w:ins w:author="Thomas Sharpton" w:date="2022-11-08T14:41:42.377Z" w:id="388399911">
        <w:r w:rsidRPr="3EA07C49" w:rsidR="3EA07C49">
          <w:rPr>
            <w:rFonts w:ascii="Arial" w:hAnsi="Arial" w:cs="Arial"/>
            <w:sz w:val="22"/>
            <w:szCs w:val="22"/>
          </w:rPr>
          <w:t xml:space="preserve">how </w:t>
        </w:r>
      </w:ins>
      <w:ins w:author="Thomas Sharpton" w:date="2022-11-08T14:25:47.082Z" w:id="1685114131">
        <w:r w:rsidRPr="3EA07C49" w:rsidR="3EA07C49">
          <w:rPr>
            <w:rFonts w:ascii="Arial" w:hAnsi="Arial" w:cs="Arial"/>
            <w:sz w:val="22"/>
            <w:szCs w:val="22"/>
          </w:rPr>
          <w:t xml:space="preserve">variation in dietary husbandry practice </w:t>
        </w:r>
      </w:ins>
      <w:ins w:author="Thomas Sharpton" w:date="2022-11-08T14:21:46.929Z" w:id="869884813">
        <w:r w:rsidRPr="3EA07C49" w:rsidR="3EA07C49">
          <w:rPr>
            <w:rFonts w:ascii="Arial" w:hAnsi="Arial" w:cs="Arial"/>
            <w:sz w:val="22"/>
            <w:szCs w:val="22"/>
          </w:rPr>
          <w:t xml:space="preserve">impacts the zebrafish gut microbiome. </w:t>
        </w:r>
      </w:ins>
      <w:ins w:author="Thomas Sharpton" w:date="2022-11-08T13:50:41.301Z" w:id="602126999">
        <w:r w:rsidRPr="3EA07C49" w:rsidR="3EA07C49">
          <w:rPr>
            <w:rFonts w:ascii="Arial" w:hAnsi="Arial" w:cs="Arial"/>
            <w:sz w:val="22"/>
            <w:szCs w:val="22"/>
          </w:rPr>
          <w:t>Prior studies</w:t>
        </w:r>
      </w:ins>
      <w:ins w:author="Thomas Sharpton" w:date="2022-11-08T14:26:59.968Z" w:id="866288095">
        <w:r w:rsidRPr="3EA07C49" w:rsidR="3EA07C49">
          <w:rPr>
            <w:rFonts w:ascii="Arial" w:hAnsi="Arial" w:cs="Arial"/>
            <w:sz w:val="22"/>
            <w:szCs w:val="22"/>
          </w:rPr>
          <w:t xml:space="preserve"> </w:t>
        </w:r>
      </w:ins>
      <w:ins w:author="Thomas Sharpton" w:date="2022-11-08T14:43:09.539Z" w:id="954026452">
        <w:r w:rsidRPr="3EA07C49" w:rsidR="3EA07C49">
          <w:rPr>
            <w:rFonts w:ascii="Arial" w:hAnsi="Arial" w:cs="Arial"/>
            <w:sz w:val="22"/>
            <w:szCs w:val="22"/>
          </w:rPr>
          <w:t>that</w:t>
        </w:r>
      </w:ins>
      <w:ins w:author="Thomas Sharpton" w:date="2022-11-08T14:26:59.968Z" w:id="23018528">
        <w:r w:rsidRPr="3EA07C49" w:rsidR="3EA07C49">
          <w:rPr>
            <w:rFonts w:ascii="Arial" w:hAnsi="Arial" w:cs="Arial"/>
            <w:sz w:val="22"/>
            <w:szCs w:val="22"/>
          </w:rPr>
          <w:t xml:space="preserve"> measured the </w:t>
        </w:r>
      </w:ins>
      <w:ins w:author="Thomas Sharpton" w:date="2022-11-08T14:43:16.554Z" w:id="1669827254">
        <w:r w:rsidRPr="3EA07C49" w:rsidR="3EA07C49">
          <w:rPr>
            <w:rFonts w:ascii="Arial" w:hAnsi="Arial" w:cs="Arial"/>
            <w:sz w:val="22"/>
            <w:szCs w:val="22"/>
          </w:rPr>
          <w:t xml:space="preserve">impact of </w:t>
        </w:r>
      </w:ins>
      <w:ins w:author="Thomas Sharpton" w:date="2022-11-08T14:26:59.968Z" w:id="1091765756">
        <w:r w:rsidRPr="3EA07C49" w:rsidR="3EA07C49">
          <w:rPr>
            <w:rFonts w:ascii="Arial" w:hAnsi="Arial" w:cs="Arial"/>
            <w:sz w:val="22"/>
            <w:szCs w:val="22"/>
          </w:rPr>
          <w:t>diet</w:t>
        </w:r>
        <w:r w:rsidRPr="3EA07C49" w:rsidR="3EA07C49">
          <w:rPr>
            <w:rFonts w:ascii="Arial" w:hAnsi="Arial" w:cs="Arial"/>
            <w:sz w:val="22"/>
            <w:szCs w:val="22"/>
          </w:rPr>
          <w:t xml:space="preserve"> on the zebrafish gut microbiome</w:t>
        </w:r>
      </w:ins>
      <w:ins w:author="Thomas Sharpton" w:date="2022-11-08T14:43:33.716Z" w:id="1539333239">
        <w:r w:rsidRPr="3EA07C49" w:rsidR="3EA07C49">
          <w:rPr>
            <w:rFonts w:ascii="Arial" w:hAnsi="Arial" w:cs="Arial"/>
            <w:sz w:val="22"/>
            <w:szCs w:val="22"/>
          </w:rPr>
          <w:t xml:space="preserve"> has</w:t>
        </w:r>
      </w:ins>
      <w:ins w:author="Thomas Sharpton" w:date="2022-11-08T14:27:03.679Z" w:id="1494870948">
        <w:r w:rsidRPr="3EA07C49" w:rsidR="3EA07C49">
          <w:rPr>
            <w:rFonts w:ascii="Arial" w:hAnsi="Arial" w:cs="Arial"/>
            <w:sz w:val="22"/>
            <w:szCs w:val="22"/>
          </w:rPr>
          <w:t xml:space="preserve"> largely considered</w:t>
        </w:r>
      </w:ins>
      <w:ins w:author="Thomas Sharpton" w:date="2022-11-08T13:51:59.896Z" w:id="1276722392">
        <w:r w:rsidRPr="3EA07C49" w:rsidR="3EA07C49">
          <w:rPr>
            <w:rFonts w:ascii="Arial" w:hAnsi="Arial" w:cs="Arial"/>
            <w:sz w:val="22"/>
            <w:szCs w:val="22"/>
          </w:rPr>
          <w:t xml:space="preserve"> how</w:t>
        </w:r>
      </w:ins>
      <w:ins w:author="Thomas Sharpton" w:date="2022-11-08T13:52:11.535Z" w:id="2020865394">
        <w:r w:rsidRPr="3EA07C49" w:rsidR="3EA07C49">
          <w:rPr>
            <w:rFonts w:ascii="Arial" w:hAnsi="Arial" w:cs="Arial"/>
            <w:sz w:val="22"/>
            <w:szCs w:val="22"/>
          </w:rPr>
          <w:t xml:space="preserve"> </w:t>
        </w:r>
      </w:ins>
      <w:ins w:author="Thomas Sharpton" w:date="2022-11-08T14:43:40.416Z" w:id="1283539933">
        <w:r w:rsidRPr="3EA07C49" w:rsidR="3EA07C49">
          <w:rPr>
            <w:rFonts w:ascii="Arial" w:hAnsi="Arial" w:cs="Arial"/>
            <w:sz w:val="22"/>
            <w:szCs w:val="22"/>
          </w:rPr>
          <w:t>substantial</w:t>
        </w:r>
      </w:ins>
      <w:ins w:author="Thomas Sharpton" w:date="2022-11-08T13:51:59.896Z" w:id="5626966">
        <w:r w:rsidRPr="3EA07C49" w:rsidR="3EA07C49">
          <w:rPr>
            <w:rFonts w:ascii="Arial" w:hAnsi="Arial" w:cs="Arial"/>
            <w:sz w:val="22"/>
            <w:szCs w:val="22"/>
          </w:rPr>
          <w:t xml:space="preserve"> var</w:t>
        </w:r>
      </w:ins>
      <w:ins w:author="Thomas Sharpton" w:date="2022-11-08T13:52:44.804Z" w:id="1104046609">
        <w:r w:rsidRPr="3EA07C49" w:rsidR="3EA07C49">
          <w:rPr>
            <w:rFonts w:ascii="Arial" w:hAnsi="Arial" w:cs="Arial"/>
            <w:sz w:val="22"/>
            <w:szCs w:val="22"/>
          </w:rPr>
          <w:t xml:space="preserve">iation in specific macronutrients </w:t>
        </w:r>
        <w:r w:rsidRPr="3EA07C49" w:rsidR="3EA07C49">
          <w:rPr>
            <w:rFonts w:ascii="Arial" w:hAnsi="Arial" w:cs="Arial"/>
            <w:sz w:val="22"/>
            <w:szCs w:val="22"/>
          </w:rPr>
          <w:t>impact</w:t>
        </w:r>
      </w:ins>
      <w:ins w:author="Thomas Sharpton" w:date="2022-11-08T14:27:16.381Z" w:id="1120695140">
        <w:r w:rsidRPr="3EA07C49" w:rsidR="3EA07C49">
          <w:rPr>
            <w:rFonts w:ascii="Arial" w:hAnsi="Arial" w:cs="Arial"/>
            <w:sz w:val="22"/>
            <w:szCs w:val="22"/>
          </w:rPr>
          <w:t>s</w:t>
        </w:r>
      </w:ins>
      <w:ins w:author="Thomas Sharpton" w:date="2022-11-08T13:52:44.804Z" w:id="1469257215">
        <w:r w:rsidRPr="3EA07C49" w:rsidR="3EA07C49">
          <w:rPr>
            <w:rFonts w:ascii="Arial" w:hAnsi="Arial" w:cs="Arial"/>
            <w:sz w:val="22"/>
            <w:szCs w:val="22"/>
          </w:rPr>
          <w:t xml:space="preserve"> the gut microbiome</w:t>
        </w:r>
      </w:ins>
      <w:ins w:author="Thomas Sharpton" w:date="2022-11-08T14:43:54.473Z" w:id="529328167">
        <w:r w:rsidRPr="3EA07C49" w:rsidR="3EA07C49">
          <w:rPr>
            <w:rFonts w:ascii="Arial" w:hAnsi="Arial" w:cs="Arial"/>
            <w:sz w:val="22"/>
            <w:szCs w:val="22"/>
          </w:rPr>
          <w:t xml:space="preserve"> (e.g., high fat versus low fat diets)</w:t>
        </w:r>
      </w:ins>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{"citationID":"BiwhJkS7","properties":{"formattedCitation":"\\super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3EA07C49">
        <w:rPr>
          <w:rFonts w:ascii="Arial" w:hAnsi="Arial" w:cs="Arial"/>
          <w:sz w:val="22"/>
          <w:szCs w:val="22"/>
        </w:rPr>
        <w:fldChar w:fldCharType="separate"/>
      </w:r>
      <w:ins w:author="Thomas Sharpton" w:date="2022-11-08T13:53:02.569Z" w:id="125567609">
        <w:r w:rsidRPr="3EA07C49" w:rsidR="3EA07C49">
          <w:rPr>
            <w:rFonts w:ascii="Arial" w:hAnsi="Arial" w:cs="Arial"/>
            <w:sz w:val="22"/>
            <w:szCs w:val="22"/>
            <w:vertAlign w:val="superscript"/>
          </w:rPr>
          <w:t>7–9</w:t>
        </w:r>
      </w:ins>
      <w:r w:rsidRPr="3EA07C49">
        <w:rPr>
          <w:rFonts w:ascii="Arial" w:hAnsi="Arial" w:cs="Arial"/>
          <w:sz w:val="22"/>
          <w:szCs w:val="22"/>
        </w:rPr>
        <w:fldChar w:fldCharType="end"/>
      </w:r>
      <w:ins w:author="Thomas Sharpton" w:date="2022-11-08T14:28:12.543Z" w:id="1843389784">
        <w:r w:rsidRPr="3EA07C49" w:rsidR="3EA07C49">
          <w:rPr>
            <w:rFonts w:ascii="Arial" w:hAnsi="Arial" w:cs="Arial"/>
            <w:sz w:val="22"/>
            <w:szCs w:val="22"/>
            <w:vertAlign w:val="superscript"/>
          </w:rPr>
          <w:t>;</w:t>
        </w:r>
      </w:ins>
      <w:ins w:author="Thomas Sharpton" w:date="2022-11-08T14:44:59.883Z" w:id="330165181">
        <w:r w:rsidRPr="3EA07C49" w:rsidR="3EA07C49">
          <w:rPr>
            <w:rFonts w:ascii="Arial" w:hAnsi="Arial" w:cs="Arial"/>
            <w:sz w:val="22"/>
            <w:szCs w:val="22"/>
          </w:rPr>
          <w:t xml:space="preserve">. This variation is not typically representative of the variation in nutrient content observed across standard dietary husbandry practices. Additionally, these studies have typically rear fish </w:t>
        </w:r>
        <w:r w:rsidRPr="3EA07C49" w:rsidR="3EA07C49">
          <w:rPr>
            <w:rFonts w:ascii="Arial" w:hAnsi="Arial" w:cs="Arial"/>
            <w:sz w:val="22"/>
            <w:szCs w:val="22"/>
          </w:rPr>
          <w:t>ona</w:t>
        </w:r>
        <w:r w:rsidRPr="3EA07C49" w:rsidR="3EA07C49">
          <w:rPr>
            <w:rFonts w:ascii="Arial" w:hAnsi="Arial" w:cs="Arial"/>
            <w:sz w:val="22"/>
            <w:szCs w:val="22"/>
          </w:rPr>
          <w:t xml:space="preserve"> singular </w:t>
        </w:r>
      </w:ins>
      <w:ins w:author="Thomas Sharpton" w:date="2022-11-08T14:45:58.094Z" w:id="1227665024">
        <w:r w:rsidRPr="3EA07C49" w:rsidR="3EA07C49">
          <w:rPr>
            <w:rFonts w:ascii="Arial" w:hAnsi="Arial" w:cs="Arial"/>
            <w:sz w:val="22"/>
            <w:szCs w:val="22"/>
          </w:rPr>
          <w:t>diet up to the point of experimentation, at which point fish are exposed to alternative diets. While insightful about acute effects, such experimental designs do not model the chronic dietary exposure that fish experience through hu</w:t>
        </w:r>
        <w:r w:rsidRPr="3EA07C49" w:rsidR="3EA07C49">
          <w:rPr>
            <w:rFonts w:ascii="Arial" w:hAnsi="Arial" w:cs="Arial"/>
            <w:sz w:val="22"/>
            <w:szCs w:val="22"/>
          </w:rPr>
          <w:t xml:space="preserve">sbandry. </w:t>
        </w:r>
      </w:ins>
      <w:ins w:author="Thomas Sharpton" w:date="2022-11-08T14:46:47.996Z" w:id="676767337">
        <w:r w:rsidRPr="3EA07C49" w:rsidR="3EA07C49">
          <w:rPr>
            <w:rFonts w:ascii="Arial" w:hAnsi="Arial" w:cs="Arial"/>
            <w:sz w:val="22"/>
            <w:szCs w:val="22"/>
          </w:rPr>
          <w:t xml:space="preserve">This prior work also does not typically consider </w:t>
        </w:r>
      </w:ins>
      <w:ins w:author="Thomas Sharpton" w:date="2022-11-08T14:47:18.2Z" w:id="871576494">
        <w:r w:rsidRPr="3EA07C49" w:rsidR="3EA07C49">
          <w:rPr>
            <w:rFonts w:ascii="Arial" w:hAnsi="Arial" w:cs="Arial"/>
            <w:sz w:val="22"/>
            <w:szCs w:val="22"/>
          </w:rPr>
          <w:t>how diet impacts the microbiome at different fish developmental periods</w:t>
        </w:r>
      </w:ins>
      <w:ins w:author="Thomas Sharpton" w:date="2022-11-08T14:54:49.431Z" w:id="85668981">
        <w:r w:rsidRPr="3EA07C49" w:rsidR="3EA07C49">
          <w:rPr>
            <w:rFonts w:ascii="Arial" w:hAnsi="Arial" w:cs="Arial"/>
            <w:sz w:val="22"/>
            <w:szCs w:val="22"/>
          </w:rPr>
          <w:t>, or whether dietary variation affects other characteristics of the gut microbiome, such as its sensitivity to exogeneous agents (e.g., pathogens).</w:t>
        </w:r>
      </w:ins>
    </w:p>
    <w:p w:rsidRPr="001878A2" w:rsidR="00140F1D" w:rsidP="3EA07C49" w:rsidRDefault="00140F1D" w14:paraId="1F1323A3" w14:textId="201EA2F8">
      <w:pPr>
        <w:pStyle w:val="Normal"/>
        <w:rPr>
          <w:ins w:author="Thomas Sharpton" w:date="2022-11-08T14:54:11.225Z" w:id="1878614803"/>
          <w:rFonts w:ascii="Arial" w:hAnsi="Arial" w:cs="Arial"/>
          <w:sz w:val="22"/>
          <w:szCs w:val="22"/>
        </w:rPr>
      </w:pPr>
    </w:p>
    <w:p w:rsidRPr="001878A2" w:rsidR="00140F1D" w:rsidP="3EA07C49" w:rsidRDefault="00140F1D" w14:paraId="2F539E84" w14:textId="00E3EBB4">
      <w:pPr>
        <w:pStyle w:val="Normal"/>
        <w:rPr>
          <w:ins w:author="Thomas Sharpton" w:date="2022-11-08T14:45:15.398Z" w:id="600994024"/>
          <w:rFonts w:ascii="Arial" w:hAnsi="Arial" w:cs="Arial"/>
          <w:sz w:val="22"/>
          <w:szCs w:val="22"/>
        </w:rPr>
      </w:pPr>
      <w:ins w:author="Thomas Sharpton" w:date="2022-11-08T14:46:47.996Z" w:id="121592868">
        <w:r w:rsidRPr="3EA07C49" w:rsidR="3EA07C49">
          <w:rPr>
            <w:rFonts w:ascii="Arial" w:hAnsi="Arial" w:cs="Arial"/>
            <w:sz w:val="22"/>
            <w:szCs w:val="22"/>
          </w:rPr>
          <w:t xml:space="preserve">In this study, we sought to define the </w:t>
        </w:r>
      </w:ins>
      <w:ins w:author="Thomas Sharpton" w:date="2022-11-08T14:47:33.012Z" w:id="1327714997">
        <w:r w:rsidRPr="3EA07C49" w:rsidR="3EA07C49">
          <w:rPr>
            <w:rFonts w:ascii="Arial" w:hAnsi="Arial" w:cs="Arial"/>
            <w:sz w:val="22"/>
            <w:szCs w:val="22"/>
          </w:rPr>
          <w:t>impact</w:t>
        </w:r>
      </w:ins>
      <w:ins w:author="Thomas Sharpton" w:date="2022-11-08T14:46:47.996Z" w:id="514168279">
        <w:r w:rsidRPr="3EA07C49" w:rsidR="3EA07C49">
          <w:rPr>
            <w:rFonts w:ascii="Arial" w:hAnsi="Arial" w:cs="Arial"/>
            <w:sz w:val="22"/>
            <w:szCs w:val="22"/>
          </w:rPr>
          <w:t xml:space="preserve"> of rearing fish of different common facility diets on the</w:t>
        </w:r>
        <w:r w:rsidRPr="3EA07C49" w:rsidR="3EA07C49">
          <w:rPr>
            <w:rFonts w:ascii="Arial" w:hAnsi="Arial" w:cs="Arial"/>
            <w:sz w:val="22"/>
            <w:szCs w:val="22"/>
          </w:rPr>
          <w:t xml:space="preserve"> gut microbiome</w:t>
        </w:r>
      </w:ins>
      <w:ins w:author="Thomas Sharpton" w:date="2022-11-08T14:47:59.718Z" w:id="723562432">
        <w:r w:rsidRPr="3EA07C49" w:rsidR="3EA07C49">
          <w:rPr>
            <w:rFonts w:ascii="Arial" w:hAnsi="Arial" w:cs="Arial"/>
            <w:sz w:val="22"/>
            <w:szCs w:val="22"/>
          </w:rPr>
          <w:t xml:space="preserve"> o</w:t>
        </w:r>
      </w:ins>
      <w:ins w:author="Thomas Sharpton" w:date="2022-11-08T14:48:59.759Z" w:id="1651061279">
        <w:r w:rsidRPr="3EA07C49" w:rsidR="3EA07C49">
          <w:rPr>
            <w:rFonts w:ascii="Arial" w:hAnsi="Arial" w:cs="Arial"/>
            <w:sz w:val="22"/>
            <w:szCs w:val="22"/>
          </w:rPr>
          <w:t xml:space="preserve">f early adult (4-mo old) and fully mature (7-mo old) zebrafish. </w:t>
        </w:r>
      </w:ins>
      <w:ins w:author="Thomas Sharpton" w:date="2022-11-08T14:50:12.584Z" w:id="562180090">
        <w:r w:rsidRPr="3EA07C49" w:rsidR="3EA07C49">
          <w:rPr>
            <w:rFonts w:ascii="Arial" w:hAnsi="Arial" w:cs="Arial"/>
            <w:sz w:val="22"/>
            <w:szCs w:val="22"/>
          </w:rPr>
          <w:t>To do so</w:t>
        </w:r>
      </w:ins>
      <w:ins w:author="Thomas Sharpton" w:date="2022-11-08T14:48:59.759Z" w:id="376516789">
        <w:r w:rsidRPr="3EA07C49" w:rsidR="3EA07C49">
          <w:rPr>
            <w:rFonts w:ascii="Arial" w:hAnsi="Arial" w:cs="Arial"/>
            <w:sz w:val="22"/>
            <w:szCs w:val="22"/>
          </w:rPr>
          <w:t xml:space="preserve">, we reared fish throughout their </w:t>
        </w:r>
      </w:ins>
      <w:ins w:author="Thomas Sharpton" w:date="2022-11-08T14:49:58.812Z" w:id="2041999160">
        <w:r w:rsidRPr="3EA07C49" w:rsidR="3EA07C49">
          <w:rPr>
            <w:rFonts w:ascii="Arial" w:hAnsi="Arial" w:cs="Arial"/>
            <w:sz w:val="22"/>
            <w:szCs w:val="22"/>
          </w:rPr>
          <w:t>lifespan on one of three different dietary husbandry practices</w:t>
        </w:r>
        <w:r w:rsidRPr="3EA07C49" w:rsidR="3EA07C49">
          <w:rPr>
            <w:rFonts w:ascii="Arial" w:hAnsi="Arial" w:cs="Arial"/>
            <w:sz w:val="22"/>
            <w:szCs w:val="22"/>
          </w:rPr>
          <w:t>:</w:t>
        </w:r>
      </w:ins>
      <w:ins w:author="Thomas Sharpton" w:date="2022-11-08T14:50:03.608Z" w:id="97058102">
        <w:r w:rsidRPr="3EA07C49" w:rsidR="3EA07C49">
          <w:rPr>
            <w:rFonts w:ascii="Arial" w:hAnsi="Arial" w:cs="Arial"/>
            <w:sz w:val="22"/>
            <w:szCs w:val="22"/>
          </w:rPr>
          <w:t xml:space="preserve"> fish were fed either </w:t>
        </w:r>
      </w:ins>
      <w:ins w:author="Thomas Sharpton" w:date="2022-11-08T14:49:58.812Z" w:id="94239865">
        <w:r w:rsidRPr="3EA07C49" w:rsidR="3EA07C49">
          <w:rPr>
            <w:rFonts w:ascii="Arial" w:hAnsi="Arial" w:cs="Arial"/>
            <w:sz w:val="22"/>
            <w:szCs w:val="22"/>
          </w:rPr>
          <w:t>(1)</w:t>
        </w:r>
        <w:r w:rsidRPr="3EA07C49" w:rsidR="3EA07C49">
          <w:rPr>
            <w:rFonts w:ascii="Arial" w:hAnsi="Arial" w:cs="Arial"/>
            <w:sz w:val="22"/>
            <w:szCs w:val="22"/>
          </w:rPr>
          <w:t xml:space="preserve"> the Gemma (Skittering) diet, which is a commercial feed widely used in zebrafish research facilities, (2) </w:t>
        </w:r>
      </w:ins>
      <w:ins w:author="Thomas Sharpton" w:date="2022-11-08T14:50:59.959Z" w:id="1454771621">
        <w:r w:rsidRPr="3EA07C49" w:rsidR="3EA07C49">
          <w:rPr>
            <w:rFonts w:ascii="Arial" w:hAnsi="Arial" w:cs="Arial"/>
            <w:sz w:val="22"/>
            <w:szCs w:val="22"/>
          </w:rPr>
          <w:t>the Ziegler diet adopted by the Zebrafish International Research</w:t>
        </w:r>
      </w:ins>
      <w:ins w:author="Thomas Sharpton" w:date="2022-11-08T14:52:13.869Z" w:id="1632158604">
        <w:r w:rsidRPr="3EA07C49" w:rsidR="3EA07C49">
          <w:rPr>
            <w:rFonts w:ascii="Arial" w:hAnsi="Arial" w:cs="Arial"/>
            <w:sz w:val="22"/>
            <w:szCs w:val="22"/>
          </w:rPr>
          <w:t xml:space="preserve"> Center (ZIRC)</w:t>
        </w:r>
      </w:ins>
      <w:ins w:author="Thomas Sharpton" w:date="2022-11-08T14:50:59.959Z" w:id="1691908709">
        <w:r w:rsidRPr="3EA07C49" w:rsidR="3EA07C49">
          <w:rPr>
            <w:rFonts w:ascii="Arial" w:hAnsi="Arial" w:cs="Arial"/>
            <w:sz w:val="22"/>
            <w:szCs w:val="22"/>
          </w:rPr>
          <w:t>, which is on</w:t>
        </w:r>
      </w:ins>
      <w:ins w:author="Thomas Sharpton" w:date="2022-11-08T14:51:40.381Z" w:id="967096392">
        <w:r w:rsidRPr="3EA07C49" w:rsidR="3EA07C49">
          <w:rPr>
            <w:rFonts w:ascii="Arial" w:hAnsi="Arial" w:cs="Arial"/>
            <w:sz w:val="22"/>
            <w:szCs w:val="22"/>
          </w:rPr>
          <w:t xml:space="preserve">e of the largest zebrafish stock centers in the world, or (3) a precisely defined laboratory grade diet developed by </w:t>
        </w:r>
      </w:ins>
      <w:commentRangeStart w:id="384496243"/>
      <w:ins w:author="Thomas Sharpton" w:date="2022-11-08T14:51:40.381Z" w:id="86888729">
        <w:r w:rsidRPr="3EA07C49" w:rsidR="3EA07C49">
          <w:rPr>
            <w:rFonts w:ascii="Arial" w:hAnsi="Arial" w:cs="Arial"/>
            <w:sz w:val="22"/>
            <w:szCs w:val="22"/>
          </w:rPr>
          <w:t>Watts</w:t>
        </w:r>
      </w:ins>
      <w:commentRangeEnd w:id="384496243"/>
      <w:r>
        <w:rPr>
          <w:rStyle w:val="CommentReference"/>
        </w:rPr>
        <w:commentReference w:id="384496243"/>
      </w:r>
      <w:ins w:author="Thomas Sharpton" w:date="2022-11-08T14:51:40.381Z" w:id="262832302">
        <w:r w:rsidRPr="3EA07C49" w:rsidR="3EA07C49">
          <w:rPr>
            <w:rFonts w:ascii="Arial" w:hAnsi="Arial" w:cs="Arial"/>
            <w:sz w:val="22"/>
            <w:szCs w:val="22"/>
          </w:rPr>
          <w:t>.</w:t>
        </w:r>
      </w:ins>
      <w:ins w:author="Thomas Sharpton" w:date="2022-11-08T14:52:45.505Z" w:id="1989207994">
        <w:r w:rsidRPr="3EA07C49" w:rsidR="3EA07C49">
          <w:rPr>
            <w:rFonts w:ascii="Arial" w:hAnsi="Arial" w:cs="Arial"/>
            <w:sz w:val="22"/>
            <w:szCs w:val="22"/>
          </w:rPr>
          <w:t xml:space="preserve"> Overall, </w:t>
        </w:r>
        <w:r w:rsidRPr="3EA07C49" w:rsidR="3EA07C49">
          <w:rPr>
            <w:rFonts w:ascii="Arial" w:hAnsi="Arial" w:cs="Arial"/>
            <w:sz w:val="22"/>
            <w:szCs w:val="22"/>
          </w:rPr>
          <w:t>these diets are relatively similar in nutritional content, though they differ in ingredients</w:t>
        </w:r>
        <w:r w:rsidRPr="3EA07C49" w:rsidR="3EA07C49">
          <w:rPr>
            <w:rFonts w:ascii="Arial" w:hAnsi="Arial" w:cs="Arial"/>
            <w:sz w:val="22"/>
            <w:szCs w:val="22"/>
          </w:rPr>
          <w:t xml:space="preserve"> used, ingredient sources, methods of production and</w:t>
        </w:r>
      </w:ins>
      <w:commentRangeStart w:id="677521327"/>
      <w:ins w:author="Thomas Sharpton" w:date="2022-11-08T14:52:45.505Z" w:id="1208779533">
        <w:r w:rsidRPr="3EA07C49" w:rsidR="3EA07C49">
          <w:rPr>
            <w:rFonts w:ascii="Arial" w:hAnsi="Arial" w:cs="Arial"/>
            <w:sz w:val="22"/>
            <w:szCs w:val="22"/>
          </w:rPr>
          <w:t xml:space="preserve"> exact nutritional content</w:t>
        </w:r>
      </w:ins>
      <w:commentRangeEnd w:id="677521327"/>
      <w:r>
        <w:rPr>
          <w:rStyle w:val="CommentReference"/>
        </w:rPr>
        <w:commentReference w:id="677521327"/>
      </w:r>
      <w:ins w:author="Thomas Sharpton" w:date="2022-11-08T14:53:50.712Z" w:id="1873845075">
        <w:r w:rsidRPr="3EA07C49" w:rsidR="3EA07C49">
          <w:rPr>
            <w:rFonts w:ascii="Arial" w:hAnsi="Arial" w:cs="Arial"/>
            <w:sz w:val="22"/>
            <w:szCs w:val="22"/>
          </w:rPr>
          <w:t xml:space="preserve">. </w:t>
        </w:r>
      </w:ins>
      <w:ins w:author="Thomas Sharpton" w:date="2022-11-08T14:56:20.186Z" w:id="3482856">
        <w:r w:rsidRPr="3EA07C49" w:rsidR="3EA07C49">
          <w:rPr>
            <w:rFonts w:ascii="Arial" w:hAnsi="Arial" w:cs="Arial"/>
            <w:sz w:val="22"/>
            <w:szCs w:val="22"/>
          </w:rPr>
          <w:t>In particular, w</w:t>
        </w:r>
      </w:ins>
      <w:ins w:author="Thomas Sharpton" w:date="2022-11-08T14:53:50.712Z" w:id="993059917">
        <w:r w:rsidRPr="3EA07C49" w:rsidR="3EA07C49">
          <w:rPr>
            <w:rFonts w:ascii="Arial" w:hAnsi="Arial" w:cs="Arial"/>
            <w:sz w:val="22"/>
            <w:szCs w:val="22"/>
          </w:rPr>
          <w:t>e evaluate</w:t>
        </w:r>
      </w:ins>
      <w:ins w:author="Thomas Sharpton" w:date="2022-11-08T14:56:01.874Z" w:id="220189262">
        <w:r w:rsidRPr="3EA07C49" w:rsidR="3EA07C49">
          <w:rPr>
            <w:rFonts w:ascii="Arial" w:hAnsi="Arial" w:cs="Arial"/>
            <w:sz w:val="22"/>
            <w:szCs w:val="22"/>
          </w:rPr>
          <w:t>d</w:t>
        </w:r>
      </w:ins>
      <w:ins w:author="Thomas Sharpton" w:date="2022-11-08T14:53:50.712Z" w:id="1711292900">
        <w:r w:rsidRPr="3EA07C49" w:rsidR="3EA07C49">
          <w:rPr>
            <w:rFonts w:ascii="Arial" w:hAnsi="Arial" w:cs="Arial"/>
            <w:sz w:val="22"/>
            <w:szCs w:val="22"/>
          </w:rPr>
          <w:t xml:space="preserve"> how the microbiome differed across these groups of fish a</w:t>
        </w:r>
      </w:ins>
      <w:ins w:author="Thomas Sharpton" w:date="2022-11-08T14:56:33.602Z" w:id="481619607">
        <w:r w:rsidRPr="3EA07C49" w:rsidR="3EA07C49">
          <w:rPr>
            <w:rFonts w:ascii="Arial" w:hAnsi="Arial" w:cs="Arial"/>
            <w:sz w:val="22"/>
            <w:szCs w:val="22"/>
          </w:rPr>
          <w:t xml:space="preserve">s well as over </w:t>
        </w:r>
      </w:ins>
      <w:ins w:author="Thomas Sharpton" w:date="2022-11-08T14:53:50.712Z" w:id="1561217523">
        <w:r w:rsidRPr="3EA07C49" w:rsidR="3EA07C49">
          <w:rPr>
            <w:rFonts w:ascii="Arial" w:hAnsi="Arial" w:cs="Arial"/>
            <w:sz w:val="22"/>
            <w:szCs w:val="22"/>
          </w:rPr>
          <w:t>development.</w:t>
        </w:r>
      </w:ins>
      <w:ins w:author="Thomas Sharpton" w:date="2022-11-08T14:56:58.893Z" w:id="695047993">
        <w:r w:rsidRPr="3EA07C49" w:rsidR="3EA07C49">
          <w:rPr>
            <w:rFonts w:ascii="Arial" w:hAnsi="Arial" w:cs="Arial"/>
            <w:sz w:val="22"/>
            <w:szCs w:val="22"/>
          </w:rPr>
          <w:t xml:space="preserve"> We also determined if these differences link to variation in fish growth, a</w:t>
        </w:r>
      </w:ins>
      <w:ins w:author="Thomas Sharpton" w:date="2022-11-08T14:57:32.398Z" w:id="183400030">
        <w:r w:rsidRPr="3EA07C49" w:rsidR="3EA07C49">
          <w:rPr>
            <w:rFonts w:ascii="Arial" w:hAnsi="Arial" w:cs="Arial"/>
            <w:sz w:val="22"/>
            <w:szCs w:val="22"/>
          </w:rPr>
          <w:t xml:space="preserve">s well as variation in how the </w:t>
        </w:r>
      </w:ins>
      <w:ins w:author="Thomas Sharpton" w:date="2022-11-08T14:58:03.179Z" w:id="1552408777">
        <w:r w:rsidRPr="3EA07C49" w:rsidR="3EA07C49">
          <w:rPr>
            <w:rFonts w:ascii="Arial" w:hAnsi="Arial" w:cs="Arial"/>
            <w:sz w:val="22"/>
            <w:szCs w:val="22"/>
          </w:rPr>
          <w:t>microbiome</w:t>
        </w:r>
      </w:ins>
      <w:ins w:author="Thomas Sharpton" w:date="2022-11-08T14:57:32.398Z" w:id="1764426976">
        <w:r w:rsidRPr="3EA07C49" w:rsidR="3EA07C49">
          <w:rPr>
            <w:rFonts w:ascii="Arial" w:hAnsi="Arial" w:cs="Arial"/>
            <w:sz w:val="22"/>
            <w:szCs w:val="22"/>
          </w:rPr>
          <w:t xml:space="preserve"> responds to infection by </w:t>
        </w:r>
      </w:ins>
      <w:ins w:author="Thomas Sharpton" w:date="2022-11-08T14:58:12.48Z" w:id="982453741">
        <w:r w:rsidRPr="3EA07C49" w:rsidR="3EA07C49">
          <w:rPr>
            <w:rFonts w:ascii="Arial" w:hAnsi="Arial" w:cs="Arial"/>
            <w:sz w:val="22"/>
            <w:szCs w:val="22"/>
          </w:rPr>
          <w:t xml:space="preserve">one of </w:t>
        </w:r>
      </w:ins>
      <w:ins w:author="Thomas Sharpton" w:date="2022-11-08T14:57:32.398Z" w:id="1932915169">
        <w:r w:rsidRPr="3EA07C49" w:rsidR="3EA07C49">
          <w:rPr>
            <w:rFonts w:ascii="Arial" w:hAnsi="Arial" w:cs="Arial"/>
            <w:sz w:val="22"/>
            <w:szCs w:val="22"/>
          </w:rPr>
          <w:t xml:space="preserve">the most </w:t>
        </w:r>
      </w:ins>
      <w:ins w:author="Thomas Sharpton" w:date="2022-11-08T14:58:16.005Z" w:id="606526861">
        <w:r w:rsidRPr="3EA07C49" w:rsidR="3EA07C49">
          <w:rPr>
            <w:rFonts w:ascii="Arial" w:hAnsi="Arial" w:cs="Arial"/>
            <w:sz w:val="22"/>
            <w:szCs w:val="22"/>
          </w:rPr>
          <w:t>prolific</w:t>
        </w:r>
      </w:ins>
      <w:ins w:author="Thomas Sharpton" w:date="2022-11-08T14:57:32.398Z" w:id="2143575258">
        <w:r w:rsidRPr="3EA07C49" w:rsidR="3EA07C49">
          <w:rPr>
            <w:rFonts w:ascii="Arial" w:hAnsi="Arial" w:cs="Arial"/>
            <w:sz w:val="22"/>
            <w:szCs w:val="22"/>
          </w:rPr>
          <w:t xml:space="preserve"> </w:t>
        </w:r>
      </w:ins>
      <w:ins w:author="Thomas Sharpton" w:date="2022-11-08T14:58:30.095Z" w:id="1953249382">
        <w:r w:rsidRPr="3EA07C49" w:rsidR="3EA07C49">
          <w:rPr>
            <w:rFonts w:ascii="Arial" w:hAnsi="Arial" w:cs="Arial"/>
            <w:sz w:val="22"/>
            <w:szCs w:val="22"/>
          </w:rPr>
          <w:t xml:space="preserve">intestinal </w:t>
        </w:r>
      </w:ins>
      <w:ins w:author="Thomas Sharpton" w:date="2022-11-08T14:57:32.398Z" w:id="621989977">
        <w:r w:rsidRPr="3EA07C49" w:rsidR="3EA07C49">
          <w:rPr>
            <w:rFonts w:ascii="Arial" w:hAnsi="Arial" w:cs="Arial"/>
            <w:sz w:val="22"/>
            <w:szCs w:val="22"/>
          </w:rPr>
          <w:t>infectious agent</w:t>
        </w:r>
      </w:ins>
      <w:ins w:author="Thomas Sharpton" w:date="2022-11-08T14:58:32.912Z" w:id="1281209694">
        <w:r w:rsidRPr="3EA07C49" w:rsidR="3EA07C49">
          <w:rPr>
            <w:rFonts w:ascii="Arial" w:hAnsi="Arial" w:cs="Arial"/>
            <w:sz w:val="22"/>
            <w:szCs w:val="22"/>
          </w:rPr>
          <w:t>s</w:t>
        </w:r>
      </w:ins>
      <w:ins w:author="Thomas Sharpton" w:date="2022-11-08T14:57:32.398Z" w:id="2101132039">
        <w:r w:rsidRPr="3EA07C49" w:rsidR="3EA07C49">
          <w:rPr>
            <w:rFonts w:ascii="Arial" w:hAnsi="Arial" w:cs="Arial"/>
            <w:sz w:val="22"/>
            <w:szCs w:val="22"/>
          </w:rPr>
          <w:t xml:space="preserve"> of zebrafish research facilities, </w:t>
        </w:r>
        <w:r w:rsidRPr="3EA07C49" w:rsidR="3EA07C49">
          <w:rPr>
            <w:rFonts w:ascii="Arial" w:hAnsi="Arial" w:cs="Arial"/>
            <w:i w:val="1"/>
            <w:iCs w:val="1"/>
            <w:sz w:val="22"/>
            <w:szCs w:val="22"/>
            <w:rPrChange w:author="Thomas Sharpton" w:date="2022-11-08T14:58:23.779Z" w:id="2072779454">
              <w:rPr>
                <w:rFonts w:ascii="Arial" w:hAnsi="Arial" w:cs="Arial"/>
                <w:sz w:val="22"/>
                <w:szCs w:val="22"/>
              </w:rPr>
            </w:rPrChange>
          </w:rPr>
          <w:t xml:space="preserve">Mycobacterium </w:t>
        </w:r>
        <w:r w:rsidRPr="3EA07C49" w:rsidR="3EA07C49">
          <w:rPr>
            <w:rFonts w:ascii="Arial" w:hAnsi="Arial" w:cs="Arial"/>
            <w:i w:val="1"/>
            <w:iCs w:val="1"/>
            <w:sz w:val="22"/>
            <w:szCs w:val="22"/>
            <w:rPrChange w:author="Thomas Sharpton" w:date="2022-11-08T14:58:23.78Z" w:id="589489016">
              <w:rPr>
                <w:rFonts w:ascii="Arial" w:hAnsi="Arial" w:cs="Arial"/>
                <w:sz w:val="22"/>
                <w:szCs w:val="22"/>
              </w:rPr>
            </w:rPrChange>
          </w:rPr>
          <w:t>chelonae</w:t>
        </w:r>
      </w:ins>
      <w:ins w:author="Thomas Sharpton" w:date="2022-11-08T14:58:25.296Z" w:id="1130606922">
        <w:r w:rsidRPr="3EA07C49" w:rsidR="3EA07C49">
          <w:rPr>
            <w:rFonts w:ascii="Arial" w:hAnsi="Arial" w:cs="Arial"/>
            <w:i w:val="1"/>
            <w:iCs w:val="1"/>
            <w:sz w:val="22"/>
            <w:szCs w:val="22"/>
          </w:rPr>
          <w:t>.</w:t>
        </w:r>
      </w:ins>
    </w:p>
    <w:p w:rsidRPr="001878A2" w:rsidR="00140F1D" w:rsidP="3EA07C49" w:rsidRDefault="00140F1D" w14:paraId="6DB7A099" w14:textId="0188B3DC">
      <w:pPr>
        <w:pStyle w:val="Normal"/>
        <w:rPr>
          <w:ins w:author="Thomas Sharpton" w:date="2022-11-08T14:45:15.525Z" w:id="494785670"/>
          <w:rFonts w:ascii="Arial" w:hAnsi="Arial" w:cs="Arial"/>
          <w:sz w:val="22"/>
          <w:szCs w:val="22"/>
        </w:rPr>
      </w:pPr>
    </w:p>
    <w:p w:rsidRPr="001878A2" w:rsidR="00140F1D" w:rsidP="3EA07C49" w:rsidRDefault="00140F1D" w14:paraId="7B617664" w14:textId="6156CD8E">
      <w:pPr>
        <w:pStyle w:val="Normal"/>
        <w:rPr>
          <w:del w:author="Thomas Sharpton" w:date="2022-11-08T13:54:04.258Z" w:id="998370837"/>
          <w:rFonts w:ascii="Arial" w:hAnsi="Arial" w:cs="Arial"/>
          <w:sz w:val="22"/>
          <w:szCs w:val="22"/>
        </w:rPr>
      </w:pPr>
      <w:del w:author="Thomas Sharpton" w:date="2022-11-08T13:54:04.26Z" w:id="1996447652">
        <w:r w:rsidRPr="3EA07C49" w:rsidDel="3EA07C49">
          <w:rPr>
            <w:rFonts w:ascii="Arial" w:hAnsi="Arial" w:cs="Arial"/>
            <w:sz w:val="22"/>
            <w:szCs w:val="22"/>
          </w:rPr>
          <w:delText xml:space="preserve"> Moreover, diet has been linked to shaping the gut microbiome as well as a variety of health outcomes in other systems, such as humans and mice (</w:delText>
        </w:r>
        <w:r w:rsidRPr="3EA07C49" w:rsidDel="3EA07C49">
          <w:rPr>
            <w:rFonts w:ascii="Arial" w:hAnsi="Arial" w:cs="Arial"/>
            <w:sz w:val="22"/>
            <w:szCs w:val="22"/>
            <w:highlight w:val="yellow"/>
            <w:rPrChange w:author="Thomas Sharpton" w:date="2022-11-08T13:42:43.677Z" w:id="1430872017">
              <w:rPr>
                <w:rFonts w:ascii="Arial" w:hAnsi="Arial" w:cs="Arial"/>
                <w:sz w:val="22"/>
                <w:szCs w:val="22"/>
              </w:rPr>
            </w:rPrChange>
          </w:rPr>
          <w:delText>citation</w:delText>
        </w:r>
        <w:r w:rsidRPr="3EA07C49" w:rsidDel="3EA07C49">
          <w:rPr>
            <w:rFonts w:ascii="Arial" w:hAnsi="Arial" w:cs="Arial"/>
            <w:sz w:val="22"/>
            <w:szCs w:val="22"/>
          </w:rPr>
          <w:delText>). In zebrafish, diet’s impact on the microbiome has been investigated, but these diets differ vastly in nutriti</w:delText>
        </w:r>
      </w:del>
      <w:ins w:author="Thomas Sharpton" w:date="2022-11-08T14:26:16.485Z" w:id="2036890456">
        <w:r w:rsidRPr="3EA07C49" w:rsidR="3EA07C49">
          <w:rPr>
            <w:rFonts w:ascii="Arial" w:hAnsi="Arial" w:cs="Arial"/>
            <w:sz w:val="22"/>
            <w:szCs w:val="22"/>
          </w:rPr>
          <w:t xml:space="preserve">have </w:t>
        </w:r>
      </w:ins>
      <w:del w:author="Thomas Sharpton" w:date="2022-11-08T13:54:04.26Z" w:id="787806851">
        <w:r w:rsidRPr="3EA07C49" w:rsidDel="3EA07C49">
          <w:rPr>
            <w:rFonts w:ascii="Arial" w:hAnsi="Arial" w:cs="Arial"/>
            <w:sz w:val="22"/>
            <w:szCs w:val="22"/>
          </w:rPr>
          <w:delText>onal content from diets commonly used in zebrafish laboratory studies</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{"citationID":"BiwhJkS7","properties":{"formattedCitation":"\\super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3EA07C49">
        <w:rPr>
          <w:rFonts w:ascii="Arial" w:hAnsi="Arial" w:cs="Arial"/>
          <w:sz w:val="22"/>
          <w:szCs w:val="22"/>
        </w:rPr>
        <w:fldChar w:fldCharType="separate"/>
      </w:r>
      <w:del w:author="Thomas Sharpton" w:date="2022-11-08T13:54:04.26Z" w:id="1469682748">
        <w:r w:rsidRPr="3EA07C49" w:rsidDel="3EA07C49">
          <w:rPr>
            <w:rFonts w:ascii="Arial" w:hAnsi="Arial" w:cs="Arial"/>
            <w:sz w:val="22"/>
            <w:szCs w:val="22"/>
            <w:vertAlign w:val="superscript"/>
          </w:rPr>
          <w:delText>7–9</w:delText>
        </w:r>
      </w:del>
      <w:r w:rsidRPr="3EA07C49">
        <w:rPr>
          <w:rFonts w:ascii="Arial" w:hAnsi="Arial" w:cs="Arial"/>
          <w:sz w:val="22"/>
          <w:szCs w:val="22"/>
        </w:rPr>
        <w:fldChar w:fldCharType="end"/>
      </w:r>
      <w:del w:author="Thomas Sharpton" w:date="2022-11-08T13:54:04.26Z" w:id="1877986162">
        <w:r w:rsidRPr="3EA07C49" w:rsidDel="3EA07C49">
          <w:rPr>
            <w:rFonts w:ascii="Arial" w:hAnsi="Arial" w:cs="Arial"/>
            <w:sz w:val="22"/>
            <w:szCs w:val="22"/>
          </w:rPr>
          <w:delText xml:space="preserve">. Given the role of the microbiome supporting host health and diet’s influence on the gut microbiome, common zebrafish diets may have differentially impact their gut microbiomes and consequently their health. </w:delText>
        </w:r>
      </w:del>
    </w:p>
    <w:p w:rsidRPr="001878A2" w:rsidR="00140F1D" w:rsidP="00140F1D" w:rsidRDefault="00140F1D" w14:paraId="6507C7A6" w14:textId="77777777">
      <w:pPr>
        <w:rPr>
          <w:rFonts w:ascii="Arial" w:hAnsi="Arial" w:cs="Arial"/>
          <w:sz w:val="22"/>
          <w:szCs w:val="22"/>
        </w:rPr>
      </w:pPr>
    </w:p>
    <w:p w:rsidRPr="001878A2" w:rsidR="00140F1D" w:rsidP="00140F1D" w:rsidRDefault="00140F1D" w14:paraId="768305BD" w14:textId="5351380B">
      <w:pPr>
        <w:rPr>
          <w:rFonts w:ascii="Arial" w:hAnsi="Arial" w:cs="Arial"/>
          <w:sz w:val="22"/>
          <w:szCs w:val="22"/>
        </w:rPr>
      </w:pPr>
      <w:del w:author="Thomas Sharpton" w:date="2022-11-08T14:48:39.602Z" w:id="2042380829">
        <w:r w:rsidRPr="3EA07C49" w:rsidDel="3EA07C49">
          <w:rPr>
            <w:rFonts w:ascii="Arial" w:hAnsi="Arial" w:cs="Arial"/>
            <w:sz w:val="22"/>
            <w:szCs w:val="22"/>
          </w:rPr>
          <w:delText>Zebrafish have a core microbiome, but there is much inter-individual variation that could be explained by diet</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{"citationID":"lMjYFILh","properties":{"formattedCitation":"\\super 10,11\\nosupersub{}","plainCitation":"10,11","noteIndex":0},"citationItems":[{"id":"ZsOSSP4C/EQsYpuXs","uris":["http://zotero.org/users/5603014/items/VF43T6L2"],"itemData":{"id":6168,"type":"webpage","title":"Evidence for a core gut microbiota in the zebrafish | The ISME Journal","URL":"https://www.nature.com/articles/ismej201138","accessed":{"date-parts":[["2022",11,2]]},"citation-key":"zotero-6168"}},{"id":1269,"uris":["http://zotero.org/users/5603014/items/HHYHTF2G"],"itemData":{"id":1269,"type":"article-journal","abstract":"Zebrafish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Pr="3EA07C49">
        <w:rPr>
          <w:rFonts w:ascii="Arial" w:hAnsi="Arial" w:cs="Arial"/>
          <w:sz w:val="22"/>
          <w:szCs w:val="22"/>
        </w:rPr>
        <w:fldChar w:fldCharType="separate"/>
      </w:r>
      <w:del w:author="Thomas Sharpton" w:date="2022-11-08T14:48:39.602Z" w:id="480781637">
        <w:r w:rsidRPr="3EA07C49" w:rsidDel="3EA07C49">
          <w:rPr>
            <w:rFonts w:ascii="Arial" w:hAnsi="Arial" w:cs="Arial"/>
            <w:sz w:val="22"/>
            <w:szCs w:val="22"/>
            <w:vertAlign w:val="superscript"/>
          </w:rPr>
          <w:delText>10,11</w:delText>
        </w:r>
      </w:del>
      <w:r w:rsidRPr="3EA07C49">
        <w:rPr>
          <w:rFonts w:ascii="Arial" w:hAnsi="Arial" w:cs="Arial"/>
          <w:sz w:val="22"/>
          <w:szCs w:val="22"/>
        </w:rPr>
        <w:fldChar w:fldCharType="end"/>
      </w:r>
      <w:del w:author="Thomas Sharpton" w:date="2022-11-08T14:48:39.602Z" w:id="1582491364">
        <w:r w:rsidRPr="3EA07C49" w:rsidDel="3EA07C49">
          <w:rPr>
            <w:rFonts w:ascii="Arial" w:hAnsi="Arial" w:cs="Arial"/>
            <w:sz w:val="22"/>
            <w:szCs w:val="22"/>
          </w:rPr>
          <w:delText>. Early in life, larval zebrafish are often fed a live feed diet, consisting of rotifers, ciliates, and artemia</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{"citationID":"0mWsjUom","properties":{"formattedCitation":"\\super 12\\nosupersub{}","plainCitation":"12","noteIndex":0},"citationItems":[{"id":6172,"uris":["http://zotero.org/users/5603014/items/L2ESZ72I"],"itemData":{"id":6172,"type":"book","edition":"5th","event-place":"Eugene, OR","publisher":"Institute of Neuroscience, University of Oregon","publisher-place":"Eugene, OR","title":"The Zebrafish book","author":[{"family":"Westerfield","given":"Monte"}],"issued":{"date-parts":[["2007"]]},"citation-key":"westerfield2007"}}],"schema":"https://github.com/citation-style-language/schema/raw/master/csl-citation.json"} </w:instrText>
      </w:r>
      <w:r w:rsidRPr="3EA07C49">
        <w:rPr>
          <w:rFonts w:ascii="Arial" w:hAnsi="Arial" w:cs="Arial"/>
          <w:sz w:val="22"/>
          <w:szCs w:val="22"/>
        </w:rPr>
        <w:fldChar w:fldCharType="separate"/>
      </w:r>
      <w:del w:author="Thomas Sharpton" w:date="2022-11-08T14:48:39.602Z" w:id="2061141719">
        <w:r w:rsidRPr="3EA07C49" w:rsidDel="3EA07C49">
          <w:rPr>
            <w:rFonts w:ascii="Arial" w:hAnsi="Arial" w:cs="Arial"/>
            <w:sz w:val="22"/>
            <w:szCs w:val="22"/>
            <w:vertAlign w:val="superscript"/>
          </w:rPr>
          <w:delText>12</w:delText>
        </w:r>
      </w:del>
      <w:r w:rsidRPr="3EA07C49">
        <w:rPr>
          <w:rFonts w:ascii="Arial" w:hAnsi="Arial" w:cs="Arial"/>
          <w:sz w:val="22"/>
          <w:szCs w:val="22"/>
        </w:rPr>
        <w:fldChar w:fldCharType="end"/>
      </w:r>
      <w:del w:author="Thomas Sharpton" w:date="2022-11-08T14:48:39.602Z" w:id="689314735">
        <w:r w:rsidRPr="3EA07C49" w:rsidDel="3EA07C49">
          <w:rPr>
            <w:rFonts w:ascii="Arial" w:hAnsi="Arial" w:cs="Arial"/>
            <w:sz w:val="22"/>
            <w:szCs w:val="22"/>
          </w:rPr>
          <w:delText>. In addition to microbes found in the surrounding tank water, these live organisms are believed to be contributors of microbiome assembly in young zebrafish</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{"citationID":"78wGGnv3","properties":{"formattedCitation":"\\super 13,14\\nosupersub{}","plainCitation":"13,14","noteIndex":0},"citationItems":[{"id":3553,"uris":["http://zotero.org/users/5603014/items/LD57TBSM"],"itemData":{"id":3553,"type":"article-journal","abstract":"The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JM"}],"issued":{"date-parts":[["2016",3]]},"citation-key":"burns2016"}}],"schema":"https://github.com/citation-style-language/schema/raw/master/csl-citation.json"} </w:instrText>
      </w:r>
      <w:r w:rsidRPr="3EA07C49">
        <w:rPr>
          <w:rFonts w:ascii="Arial" w:hAnsi="Arial" w:cs="Arial"/>
          <w:sz w:val="22"/>
          <w:szCs w:val="22"/>
        </w:rPr>
        <w:fldChar w:fldCharType="separate"/>
      </w:r>
      <w:del w:author="Thomas Sharpton" w:date="2022-11-08T14:48:39.602Z" w:id="470334992">
        <w:r w:rsidRPr="3EA07C49" w:rsidDel="3EA07C49">
          <w:rPr>
            <w:rFonts w:ascii="Arial" w:hAnsi="Arial" w:cs="Arial"/>
            <w:sz w:val="22"/>
            <w:szCs w:val="22"/>
            <w:vertAlign w:val="superscript"/>
          </w:rPr>
          <w:delText>13,14</w:delText>
        </w:r>
      </w:del>
      <w:r w:rsidRPr="3EA07C49">
        <w:rPr>
          <w:rFonts w:ascii="Arial" w:hAnsi="Arial" w:cs="Arial"/>
          <w:sz w:val="22"/>
          <w:szCs w:val="22"/>
        </w:rPr>
        <w:fldChar w:fldCharType="end"/>
      </w:r>
      <w:del w:author="Thomas Sharpton" w:date="2022-11-08T14:48:39.602Z" w:id="472317880">
        <w:r w:rsidRPr="3EA07C49" w:rsidDel="3EA07C49">
          <w:rPr>
            <w:rFonts w:ascii="Arial" w:hAnsi="Arial" w:cs="Arial"/>
            <w:sz w:val="22"/>
            <w:szCs w:val="22"/>
          </w:rPr>
          <w:delText>. As zebrafish transition from larval to juvenile and adult life stages, they also transition through a variety of live and dry food diets to support their growth</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{"citationID":"icVJIiRC","properties":{"formattedCitation":"\\super 5,12\\nosupersub{}","plainCitation":"5,12","noteIndex":0},"citationItems":[{"id":4126,"uris":["http://zotero.org/users/5603014/items/U95RH3NL"],"itemData":{"id":4126,"type":"chapter","container-title":"The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A."}],"accessed":{"date-parts":[["2022",8,8]]},"issued":{"date-parts":[["2020"]]},"citation-key":"fowler2020"}},{"id":6172,"uris":["http://zotero.org/users/5603014/items/L2ESZ72I"],"itemData":{"id":6172,"type":"book","edition":"5th","event-place":"Eugene, OR","publisher":"Institute of Neuroscience, University of Oregon","publisher-place":"Eugene, OR","title":"The Zebrafish book","author":[{"family":"Westerfield","given":"Monte"}],"issued":{"date-parts":[["2007"]]},"citation-key":"westerfield2007"}}],"schema":"https://github.com/citation-style-language/schema/raw/master/csl-citation.json"} </w:instrText>
      </w:r>
      <w:r w:rsidRPr="3EA07C49">
        <w:rPr>
          <w:rFonts w:ascii="Arial" w:hAnsi="Arial" w:cs="Arial"/>
          <w:sz w:val="22"/>
          <w:szCs w:val="22"/>
        </w:rPr>
        <w:fldChar w:fldCharType="separate"/>
      </w:r>
      <w:del w:author="Thomas Sharpton" w:date="2022-11-08T14:48:39.602Z" w:id="1846727082">
        <w:r w:rsidRPr="3EA07C49" w:rsidDel="3EA07C49">
          <w:rPr>
            <w:rFonts w:ascii="Arial" w:hAnsi="Arial" w:cs="Arial"/>
            <w:sz w:val="22"/>
            <w:szCs w:val="22"/>
            <w:vertAlign w:val="superscript"/>
          </w:rPr>
          <w:delText>5,12</w:delText>
        </w:r>
      </w:del>
      <w:r w:rsidRPr="3EA07C49">
        <w:rPr>
          <w:rFonts w:ascii="Arial" w:hAnsi="Arial" w:cs="Arial"/>
          <w:sz w:val="22"/>
          <w:szCs w:val="22"/>
        </w:rPr>
        <w:fldChar w:fldCharType="end"/>
      </w:r>
      <w:del w:author="Thomas Sharpton" w:date="2022-11-08T14:48:39.602Z" w:id="1085381848">
        <w:r w:rsidRPr="3EA07C49" w:rsidDel="3EA07C49">
          <w:rPr>
            <w:rFonts w:ascii="Arial" w:hAnsi="Arial" w:cs="Arial"/>
            <w:sz w:val="22"/>
            <w:szCs w:val="22"/>
          </w:rPr>
          <w:delText>. At 3 months of age, zebrafish are considered adults and are fed exclusively dry food diets</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{"citationID":"FDSH1tPh","properties":{"formattedCitation":"\\super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Pr="3EA07C49">
        <w:rPr>
          <w:rFonts w:ascii="Arial" w:hAnsi="Arial" w:cs="Arial"/>
          <w:sz w:val="22"/>
          <w:szCs w:val="22"/>
        </w:rPr>
        <w:fldChar w:fldCharType="separate"/>
      </w:r>
      <w:del w:author="Thomas Sharpton" w:date="2022-11-08T14:48:39.602Z" w:id="971004781">
        <w:r w:rsidRPr="3EA07C49" w:rsidDel="3EA07C49">
          <w:rPr>
            <w:rFonts w:ascii="Arial" w:hAnsi="Arial" w:cs="Arial"/>
            <w:sz w:val="22"/>
            <w:szCs w:val="22"/>
            <w:vertAlign w:val="superscript"/>
          </w:rPr>
          <w:delText>3</w:delText>
        </w:r>
      </w:del>
      <w:r w:rsidRPr="3EA07C49">
        <w:rPr>
          <w:rFonts w:ascii="Arial" w:hAnsi="Arial" w:cs="Arial"/>
          <w:sz w:val="22"/>
          <w:szCs w:val="22"/>
        </w:rPr>
        <w:fldChar w:fldCharType="end"/>
      </w:r>
      <w:del w:author="Thomas Sharpton" w:date="2022-11-08T14:48:39.602Z" w:id="281122994">
        <w:r w:rsidRPr="3EA07C49" w:rsidDel="3EA07C49">
          <w:rPr>
            <w:rFonts w:ascii="Arial" w:hAnsi="Arial" w:cs="Arial"/>
            <w:sz w:val="22"/>
            <w:szCs w:val="22"/>
          </w:rPr>
          <w:delText xml:space="preserve">. Here, </w:delText>
        </w:r>
      </w:del>
      <w:del w:author="Thomas Sharpton" w:date="2022-11-08T14:54:03.05Z" w:id="1788325972">
        <w:r w:rsidRPr="3EA07C49" w:rsidDel="3EA07C49">
          <w:rPr>
            <w:rFonts w:ascii="Arial" w:hAnsi="Arial" w:cs="Arial"/>
            <w:sz w:val="22"/>
            <w:szCs w:val="22"/>
          </w:rPr>
          <w:delText xml:space="preserve">we chose three diets as representative of the variety of commonly used dry food diets across zebrafish facilities. These diets will subsequently be referred to as the Gemma (a commercial diet), Watts (a laboratory, defined diet), and ZIRC (combination of multiple commercial diets) diets. While these diets are relatively similar in nutritional content, they differ in ingredients are used, ingredient sources, methods of production and exact nutritional content (see methods and materials). These factors can be an inadvertent contributors </w:delText>
        </w:r>
        <w:r w:rsidRPr="3EA07C49" w:rsidDel="3EA07C49">
          <w:rPr>
            <w:rFonts w:ascii="Arial" w:hAnsi="Arial" w:cs="Arial"/>
            <w:sz w:val="22"/>
            <w:szCs w:val="22"/>
          </w:rPr>
          <w:delText>nonprotocol</w:delText>
        </w:r>
        <w:r w:rsidRPr="3EA07C49" w:rsidDel="3EA07C49">
          <w:rPr>
            <w:rFonts w:ascii="Arial" w:hAnsi="Arial" w:cs="Arial"/>
            <w:sz w:val="22"/>
            <w:szCs w:val="22"/>
          </w:rPr>
          <w:delText xml:space="preserve"> induced variation, intestinal inflammation, and microbial transmission</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{"citationID":"O0InMcZz","properties":{"formattedCitation":"\\super 2,15\\nosupersub{}","plainCitation":"2,15","noteIndex":0},"citationItems":[{"id":21,"uris":["http://zotero.org/users/5603014/items/BXG7AW5F"],"itemData":{"id":21,"type":"article-journal","abstract":"In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R."}],"issued":{"date-parts":[["2016",7,1]]},"citation-key":"watts2016"}},{"id":4212,"uris":["http://zotero.org/users/5603014/items/9IUBDCKA"],"itemData":{"id":4212,"type":"article-journal","abstract":"The development of soybean meal (SBM) induced enteritis in the hindgut of the omnivorous common carp (Cyprinus carpio L.). The developed condition was assessed when carp, continuously fed on animal protein, were transferred to a diet in which 20% of the protein was replaced by SBM. After week 1, most of the inflammation parameters were already present, but at week 3, a strong aggravation of the condition was observed which included a shortening of the mucosal folds, the disappearance of the supranuclear vacuoles, an increased number of goblet cells, a thickened lamina propria and sub-epithelial mucosa with increased numbers of basophilic granulocytes as well as a decreased uptake capacity of enterocytes (impaired endocytosis and microvilli). Contrary to previous observations made with respect to Atlantic salmon, common carp start to recover from the fourth to the fifth week after switching to SBM feeding. At this stage, the supranuclear vacuoles refill and most of the parameters revert to basal levels. During the enteritis process, a real-time quantitative PCR analysis was conducted to measure the expression of inflammatory and anti-inflammatory cytokine genes in the isolated intraepithelial lymphocytes (IEL). The pro-inflammatory interleukin 1β (IL-1β) and tumour necrosis factor α1 (TNF-α1) genes were up-regulated during the inflammation process while the anti-inflammatory interleukin 10 (IL-10) was down-regulated after an initial up-regulation at week 1. Transforming growth factor β (TGF-β) expression showed an up-regulation from week 3 onwards despite the high Ct value and the low primer efficiency shown. This study confirms the contribution of IEL (mainly T-like cells) and basophils in the enteritis process. In addition, the results show a clear involvement of up- and down-regulated cytokine genes in both the onset and recovery of the SBM-induced enteritis in the hindgut of carp.","container-title":"Fish &amp; Shellfish Immunology","DOI":"10.1016/j.fsi.2008.02.013","ISSN":"1050-4648","issue":"6","journalAbbreviation":"Fish &amp; Shellfish Immunology","language":"en","page":"751-760","source":"ScienceDirect","title":"Soybean meal induces intestinal inflammation in common carp (Cyprinus carpio L.)","volume":"25","author":[{"family":"Urán","given":"P. A."},{"family":"Gonçalves","given":"A. A."},{"family":"Taverne-Thiele","given":"J. J."},{"family":"Schrama","given":"J. W."},{"family":"Verreth","given":"J. A. J."},{"family":"Rombout","given":"J. H. W. M."}],"issued":{"date-parts":[["2008",12,1]]},"citation-key":"uran2008"}}],"schema":"https://github.com/citation-style-language/schema/raw/master/csl-citation.json"} </w:instrText>
      </w:r>
      <w:r w:rsidRPr="3EA07C49">
        <w:rPr>
          <w:rFonts w:ascii="Arial" w:hAnsi="Arial" w:cs="Arial"/>
          <w:sz w:val="22"/>
          <w:szCs w:val="22"/>
        </w:rPr>
        <w:fldChar w:fldCharType="separate"/>
      </w:r>
      <w:del w:author="Thomas Sharpton" w:date="2022-11-08T14:54:03.05Z" w:id="1057633479">
        <w:r w:rsidRPr="3EA07C49" w:rsidDel="3EA07C49">
          <w:rPr>
            <w:rFonts w:ascii="Arial" w:hAnsi="Arial" w:cs="Arial"/>
            <w:sz w:val="22"/>
            <w:szCs w:val="22"/>
            <w:vertAlign w:val="superscript"/>
          </w:rPr>
          <w:delText>2,15</w:delText>
        </w:r>
      </w:del>
      <w:r w:rsidRPr="3EA07C49">
        <w:rPr>
          <w:rFonts w:ascii="Arial" w:hAnsi="Arial" w:cs="Arial"/>
          <w:sz w:val="22"/>
          <w:szCs w:val="22"/>
        </w:rPr>
        <w:fldChar w:fldCharType="end"/>
      </w:r>
      <w:del w:author="Thomas Sharpton" w:date="2022-11-08T14:54:03.05Z" w:id="1681326681">
        <w:r w:rsidRPr="3EA07C49" w:rsidDel="3EA07C49">
          <w:rPr>
            <w:rFonts w:ascii="Arial" w:hAnsi="Arial" w:cs="Arial"/>
            <w:sz w:val="22"/>
            <w:szCs w:val="22"/>
          </w:rPr>
          <w:delText>. Given, that the microbiome mediates host health and is relatively stable once established, any diet-related influences to early-life microbiome assembly could have lasting impacts to the successional development of the gut microbiome and consequently health of the zebrafish, for instance sensitivity to pathogens</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{"citationID":"wpMEFLBO","properties":{"formattedCitation":"\\super 16\\nosupersub{}","plainCitation":"16","noteIndex":0},"citationItems":[{"id":3963,"uris":["http://zotero.org/users/5603014/items/TARSBVZM"],"itemData":{"id":3963,"type":"article-journal","abstract":"Treatment with antibiotics is one of the most extreme perturbations to the human microbiome. Even standard courses of antibiotics dramatically reduce the microbiome’s diversity and can cause transitions to dysbiotic states. Conceptually, this is often described as a ‘stability landscape’: the microbiome sits in a landscape with multiple stable equilibria, and sufficiently strong perturbations can shift the microbiome from its normal equilibrium to another state. However, this picture is only qualitative and has not been incorporated in previous mathematical models of the effects of antibiotics. Here, we outline a simple quantitative model based on the stability landscape concept and demonstrate its success on real data. Our analytical impulse-response model has minimal assumptions with three parameters. We fit this model in a Bayesian framework to data from a previous study of the year-long effects of short courses of four common antibiotics on the gut and oral microbiomes, allowing us to compare parameters between antibiotics and microbiomes, and further validate our model using data from another study looking at the impact of a combination of last-resort antibiotics on the gut microbiome. Using Bayesian model selection we find support for a long-term transition to an alternative microbiome state after courses of certain antibiotics in both the gut and oral microbiomes. Quantitative stability landscape frameworks are an exciting avenue for future microbiome modelling.","container-title":"The ISME Journal","DOI":"10.1038/s41396-019-0392-1","ISSN":"1751-7370","issue":"7","journalAbbreviation":"ISME J","language":"en","license":"2019 The Author(s)","note":"number: 7\npublisher: Nature Publishing Group","page":"1845-1856","source":"www.nature.com","title":"Modelling microbiome recovery after antibiotics using a stability landscape framework","volume":"13","author":[{"family":"Shaw","given":"Liam P."},{"family":"Bassam","given":"Hassan"},{"family":"Barnes","given":"Chris P."},{"family":"Walker","given":"A. Sarah"},{"family":"Klein","given":"Nigel"},{"family":"Balloux","given":"Francois"}],"issued":{"date-parts":[["2019",7]]},"citation-key":"shaw2019"}}],"schema":"https://github.com/citation-style-language/schema/raw/master/csl-citation.json"} </w:instrText>
      </w:r>
      <w:r w:rsidRPr="3EA07C49">
        <w:rPr>
          <w:rFonts w:ascii="Arial" w:hAnsi="Arial" w:cs="Arial"/>
          <w:sz w:val="22"/>
          <w:szCs w:val="22"/>
        </w:rPr>
        <w:fldChar w:fldCharType="separate"/>
      </w:r>
      <w:del w:author="Thomas Sharpton" w:date="2022-11-08T14:54:03.05Z" w:id="743238153">
        <w:r w:rsidRPr="3EA07C49" w:rsidDel="3EA07C49">
          <w:rPr>
            <w:rFonts w:ascii="Arial" w:hAnsi="Arial" w:cs="Arial"/>
            <w:sz w:val="22"/>
            <w:szCs w:val="22"/>
            <w:vertAlign w:val="superscript"/>
          </w:rPr>
          <w:delText>16</w:delText>
        </w:r>
      </w:del>
      <w:r w:rsidRPr="3EA07C49">
        <w:rPr>
          <w:rFonts w:ascii="Arial" w:hAnsi="Arial" w:cs="Arial"/>
          <w:sz w:val="22"/>
          <w:szCs w:val="22"/>
        </w:rPr>
        <w:fldChar w:fldCharType="end"/>
      </w:r>
      <w:r w:rsidRPr="3EA07C49" w:rsidR="3EA07C49">
        <w:rPr>
          <w:rFonts w:ascii="Arial" w:hAnsi="Arial" w:cs="Arial"/>
          <w:sz w:val="22"/>
          <w:szCs w:val="22"/>
        </w:rPr>
        <w:t xml:space="preserve">. </w:t>
      </w:r>
    </w:p>
    <w:p w:rsidRPr="001878A2" w:rsidR="00140F1D" w:rsidP="00140F1D" w:rsidRDefault="00140F1D" w14:paraId="1B802D15" w14:textId="77777777">
      <w:pPr>
        <w:rPr>
          <w:rFonts w:ascii="Arial" w:hAnsi="Arial" w:cs="Arial"/>
          <w:sz w:val="22"/>
          <w:szCs w:val="22"/>
        </w:rPr>
      </w:pPr>
    </w:p>
    <w:p w:rsidRPr="001878A2" w:rsidR="00140F1D" w:rsidP="00140F1D" w:rsidRDefault="00140F1D" w14:paraId="1F4E3734" w14:textId="7D2D3D18">
      <w:pPr>
        <w:spacing w:line="276" w:lineRule="auto"/>
        <w:rPr>
          <w:rFonts w:ascii="Arial" w:hAnsi="Arial" w:cs="Arial"/>
          <w:sz w:val="22"/>
          <w:szCs w:val="22"/>
        </w:rPr>
      </w:pPr>
      <w:commentRangeStart w:id="1187476265"/>
      <w:commentRangeStart w:id="557898984"/>
      <w:r w:rsidRPr="3EA07C49" w:rsidR="3EA07C49">
        <w:rPr>
          <w:rFonts w:ascii="Arial" w:hAnsi="Arial" w:cs="Arial"/>
          <w:sz w:val="22"/>
          <w:szCs w:val="22"/>
        </w:rPr>
        <w:t>Zebrafish</w:t>
      </w:r>
      <w:commentRangeEnd w:id="1187476265"/>
      <w:r>
        <w:rPr>
          <w:rStyle w:val="CommentReference"/>
        </w:rPr>
        <w:commentReference w:id="1187476265"/>
      </w:r>
      <w:commentRangeEnd w:id="557898984"/>
      <w:r>
        <w:rPr>
          <w:rStyle w:val="CommentReference"/>
        </w:rPr>
        <w:commentReference w:id="557898984"/>
      </w:r>
      <w:r w:rsidRPr="3EA07C49" w:rsidR="3EA07C49">
        <w:rPr>
          <w:rFonts w:ascii="Arial" w:hAnsi="Arial" w:cs="Arial"/>
          <w:sz w:val="22"/>
          <w:szCs w:val="22"/>
        </w:rPr>
        <w:t xml:space="preserve"> facilities are known to host many pathogens, which can introduce inconsistencies in study outcomes</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{"citationID":"aMhR25D6","properties":{"formattedCitation":"\\super 17\\nosupersub{}","plainCitation":"17","noteIndex":0},"citationItems":[{"id":4639,"uris":["http://zotero.org/users/5603014/items/HJ6PQN2U"],"itemData":{"id":4639,"type":"article-journal","abstract":"During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17</w:t>
      </w:r>
      <w:r w:rsidRPr="3EA07C49">
        <w:rPr>
          <w:rFonts w:ascii="Arial" w:hAnsi="Arial" w:cs="Arial"/>
          <w:sz w:val="22"/>
          <w:szCs w:val="22"/>
        </w:rPr>
        <w:fldChar w:fldCharType="end"/>
      </w:r>
      <w:r w:rsidRPr="3EA07C49" w:rsidR="3EA07C49">
        <w:rPr>
          <w:rFonts w:ascii="Arial" w:hAnsi="Arial" w:cs="Arial"/>
          <w:sz w:val="22"/>
          <w:szCs w:val="22"/>
        </w:rPr>
        <w:t xml:space="preserve">. </w:t>
      </w:r>
      <w:r w:rsidRPr="3EA07C49" w:rsidR="3EA07C49">
        <w:rPr>
          <w:rFonts w:ascii="Arial" w:hAnsi="Arial" w:cs="Arial"/>
          <w:i w:val="1"/>
          <w:iCs w:val="1"/>
          <w:sz w:val="22"/>
          <w:szCs w:val="22"/>
        </w:rPr>
        <w:t>Mycobacterium</w:t>
      </w:r>
      <w:r w:rsidRPr="3EA07C49" w:rsidR="3EA07C49">
        <w:rPr>
          <w:rFonts w:ascii="Arial" w:hAnsi="Arial" w:cs="Arial"/>
          <w:i w:val="1"/>
          <w:iCs w:val="1"/>
          <w:sz w:val="22"/>
          <w:szCs w:val="22"/>
        </w:rPr>
        <w:t xml:space="preserve">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is</w:t>
      </w:r>
      <w:r w:rsidRPr="3EA07C49" w:rsidR="3EA07C49">
        <w:rPr>
          <w:rFonts w:ascii="Arial" w:hAnsi="Arial" w:cs="Arial"/>
          <w:sz w:val="22"/>
          <w:szCs w:val="22"/>
        </w:rPr>
        <w:t xml:space="preserve"> a common intestinal pathogen</w:t>
      </w:r>
      <w:r w:rsidRPr="3EA07C49" w:rsidR="3EA07C49">
        <w:rPr>
          <w:rFonts w:ascii="Arial" w:hAnsi="Arial" w:cs="Arial"/>
          <w:sz w:val="22"/>
          <w:szCs w:val="22"/>
        </w:rPr>
        <w:t xml:space="preserve"> found in 40% of zebrafish facilities, and is hypothesized to be introduced through diet early in life</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{"citationID":"0KzkNlwe","properties":{"formattedCitation":"\\super 17\\uc0\\u8211{}19\\nosupersub{}","plainCitation":"17–19","noteIndex":0},"citationItems":[{"id":4639,"uris":["http://zotero.org/users/5603014/items/HJ6PQN2U"],"itemData":{"id":4639,"type":"article-journal","abstract":"During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17–19</w:t>
      </w:r>
      <w:r w:rsidRPr="3EA07C49">
        <w:rPr>
          <w:rFonts w:ascii="Arial" w:hAnsi="Arial" w:cs="Arial"/>
          <w:sz w:val="22"/>
          <w:szCs w:val="22"/>
        </w:rPr>
        <w:fldChar w:fldCharType="end"/>
      </w:r>
      <w:r w:rsidRPr="3EA07C49" w:rsidR="3EA07C49">
        <w:rPr>
          <w:rFonts w:ascii="Arial" w:hAnsi="Arial" w:cs="Arial"/>
          <w:sz w:val="22"/>
          <w:szCs w:val="22"/>
        </w:rPr>
        <w:t xml:space="preserve">. </w:t>
      </w:r>
      <w:r w:rsidRPr="3EA07C49" w:rsidR="3EA07C49">
        <w:rPr>
          <w:rFonts w:ascii="Arial" w:hAnsi="Arial" w:cs="Arial"/>
          <w:i w:val="1"/>
          <w:iCs w:val="1"/>
          <w:sz w:val="22"/>
          <w:szCs w:val="22"/>
        </w:rPr>
        <w:t xml:space="preserve">M.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forms granulomas in the gut intestine, which can cause gut inflammation, decreased fecundity and lifespan</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{"citationID":"q1qdyq9F","properties":{"formattedCitation":"\\super 17\\nosupersub{}","plainCitation":"17","noteIndex":0},"citationItems":[{"id":4639,"uris":["http://zotero.org/users/5603014/items/HJ6PQN2U"],"itemData":{"id":4639,"type":"article-journal","abstract":"During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17</w:t>
      </w:r>
      <w:r w:rsidRPr="3EA07C49">
        <w:rPr>
          <w:rFonts w:ascii="Arial" w:hAnsi="Arial" w:cs="Arial"/>
          <w:sz w:val="22"/>
          <w:szCs w:val="22"/>
        </w:rPr>
        <w:fldChar w:fldCharType="end"/>
      </w:r>
      <w:r w:rsidRPr="3EA07C49" w:rsidR="3EA07C49">
        <w:rPr>
          <w:rFonts w:ascii="Arial" w:hAnsi="Arial" w:cs="Arial"/>
          <w:sz w:val="22"/>
          <w:szCs w:val="22"/>
        </w:rPr>
        <w:t xml:space="preserve">. Previous work of ours has shown that an intestinal parasite </w:t>
      </w:r>
      <w:proofErr w:type="spellStart"/>
      <w:r w:rsidRPr="3EA07C49" w:rsidR="3EA07C49">
        <w:rPr>
          <w:rFonts w:ascii="Arial" w:hAnsi="Arial" w:cs="Arial"/>
          <w:i w:val="1"/>
          <w:iCs w:val="1"/>
          <w:sz w:val="22"/>
          <w:szCs w:val="22"/>
        </w:rPr>
        <w:t>Pseudocapillaria</w:t>
      </w:r>
      <w:proofErr w:type="spellEnd"/>
      <w:r w:rsidRPr="3EA07C49" w:rsidR="3EA07C49">
        <w:rPr>
          <w:rFonts w:ascii="Arial" w:hAnsi="Arial" w:cs="Arial"/>
          <w:i w:val="1"/>
          <w:iCs w:val="1"/>
          <w:sz w:val="22"/>
          <w:szCs w:val="22"/>
        </w:rPr>
        <w:t xml:space="preserve"> tomentosa</w:t>
      </w:r>
      <w:r w:rsidRPr="3EA07C49" w:rsidR="3EA07C49">
        <w:rPr>
          <w:rFonts w:ascii="Arial" w:hAnsi="Arial" w:cs="Arial"/>
          <w:sz w:val="22"/>
          <w:szCs w:val="22"/>
        </w:rPr>
        <w:t xml:space="preserve"> disrupts and restructures the gut microbiome</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{"citationID":"Ig0yRfXc","properties":{"formattedCitation":"\\super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20</w:t>
      </w:r>
      <w:r w:rsidRPr="3EA07C49">
        <w:rPr>
          <w:rFonts w:ascii="Arial" w:hAnsi="Arial" w:cs="Arial"/>
          <w:sz w:val="22"/>
          <w:szCs w:val="22"/>
        </w:rPr>
        <w:fldChar w:fldCharType="end"/>
      </w:r>
      <w:r w:rsidRPr="3EA07C49" w:rsidR="3EA07C49">
        <w:rPr>
          <w:rFonts w:ascii="Arial" w:hAnsi="Arial" w:cs="Arial"/>
          <w:sz w:val="22"/>
          <w:szCs w:val="22"/>
        </w:rPr>
        <w:t xml:space="preserve">. However, little is known about the effects of </w:t>
      </w:r>
      <w:r w:rsidRPr="3EA07C49" w:rsidR="3EA07C49">
        <w:rPr>
          <w:rFonts w:ascii="Arial" w:hAnsi="Arial" w:cs="Arial"/>
          <w:i w:val="1"/>
          <w:iCs w:val="1"/>
          <w:sz w:val="22"/>
          <w:szCs w:val="22"/>
        </w:rPr>
        <w:t xml:space="preserve">M.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infection on zebrafish gut microbiomes.</w:t>
      </w:r>
      <w:r w:rsidRPr="3EA07C49" w:rsidR="3EA07C49">
        <w:rPr>
          <w:rFonts w:ascii="Arial" w:hAnsi="Arial" w:cs="Arial"/>
          <w:sz w:val="22"/>
          <w:szCs w:val="22"/>
        </w:rPr>
        <w:t xml:space="preserve"> </w:t>
      </w:r>
      <w:r w:rsidRPr="3EA07C49" w:rsidR="3EA07C49">
        <w:rPr>
          <w:rFonts w:ascii="Arial" w:hAnsi="Arial" w:cs="Arial"/>
          <w:sz w:val="22"/>
          <w:szCs w:val="22"/>
        </w:rPr>
        <w:t>Some studies suggest that having a diverse microbiome can protect against pathogen infection</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{"citationID":"QwgNxYO6","properties":{"formattedCitation":"\\super 21,22\\nosupersub{}","plainCitation":"21,22","noteIndex":0},"citationItems":[{"id":6174,"uris":["http://zotero.org/users/5603014/items/H8HSCDU2"],"itemData":{"id":6174,"type":"article-journal","abstract":"To survive, plants and animals must continually defend against pathogenic microbes that would invade and disrupt their tissues. Yet they do not attempt to extirpate all microbes. Instead, they tolerate and even encourage the growth of commensal microbes, which compete with pathogens for resources and via direct inhibition. We argue that hosts have evolved to cooperate with commensals in order to enhance the pathogen resistance this competition provides. We briefly describe competition between commensals and pathogens within the host, consider how natural selection might favour hosts that tilt this competition in favour of commensals, and describe examples of extant host traits that may serve this purpose. Finally, we consider ways that this cooperative immunity may have facilitated the adaptive evolution of non-pathogen-related host traits. On the basis of these observations, we argue that pathogen resistance vies with other commensal-provided benefits for being the principal evolutionary advantage provided by the microbiome to host lineages across the tree of life.\n            This article is part of the theme issue ‘The role of the microbiome in host evolution’.","container-title":"Philosophical Transactions of the Royal Society B: Biological Sciences","DOI":"10.1098/rstb.2019.0592","ISSN":"0962-8436, 1471-2970","issue":"1808","journalAbbreviation":"Phil. Trans. R. Soc. B","language":"en","page":"20190592","source":"DOI.org (Crossref)","title":"Pathogen resistance may be the principal evolutionary advantage provided by the microbiome","volume":"375","author":[{"family":"McLaren","given":"Michael R."},{"family":"Callahan","given":"Benjamin J."}],"issued":{"date-parts":[["2020",9,28]]},"citation-key":"mclaren2020"}},{"id":6199,"uris":["http://zotero.org/users/5603014/items/JTLSQC3R"],"itemData":{"id":6199,"type":"article-journal","container-title":"Current Opinion in Insect Science","DOI":"10.1016/j.cois.2014.08.002","ISSN":"22145745","journalAbbreviation":"Current Opinion in Insect Science","language":"en","page":"8-14","source":"DOI.org (Crossref)","title":"Mechanisms of symbiont-conferred protection against natural enemies: an ecological and evolutionary framework","title-short":"Mechanisms of symbiont-conferred protection against natural enemies","volume":"4","author":[{"family":"Gerardo","given":"Nicole M"},{"family":"Parker","given":"Benjamin J"}],"issued":{"date-parts":[["2014",10]]},"citation-key":"gerardo2014"}}],"schema":"https://github.com/citation-style-language/schema/raw/master/csl-citation.json"}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21,22</w:t>
      </w:r>
      <w:r w:rsidRPr="3EA07C49">
        <w:rPr>
          <w:rFonts w:ascii="Arial" w:hAnsi="Arial" w:cs="Arial"/>
          <w:sz w:val="22"/>
          <w:szCs w:val="22"/>
        </w:rPr>
        <w:fldChar w:fldCharType="end"/>
      </w:r>
      <w:r w:rsidRPr="3EA07C49" w:rsidR="3EA07C49">
        <w:rPr>
          <w:rFonts w:ascii="Arial" w:hAnsi="Arial" w:cs="Arial"/>
          <w:sz w:val="22"/>
          <w:szCs w:val="22"/>
        </w:rPr>
        <w:t>, while others show diverse</w:t>
      </w:r>
      <w:r w:rsidRPr="3EA07C49" w:rsidR="3EA07C49">
        <w:rPr>
          <w:rFonts w:ascii="Arial" w:hAnsi="Arial" w:cs="Arial"/>
          <w:sz w:val="22"/>
          <w:szCs w:val="22"/>
        </w:rPr>
        <w:t xml:space="preserve"> or highly varied</w:t>
      </w:r>
      <w:r w:rsidRPr="3EA07C49" w:rsidR="3EA07C49">
        <w:rPr>
          <w:rFonts w:ascii="Arial" w:hAnsi="Arial" w:cs="Arial"/>
          <w:sz w:val="22"/>
          <w:szCs w:val="22"/>
        </w:rPr>
        <w:t xml:space="preserve"> microbiomes could be indicative of pathogensis</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{"citationID":"miBlIbVo","properties":{"formattedCitation":"\\super 20,23\\nosupersub{}","plainCitation":"20,23","noteIndex":0},"citationItems":[{"id":15,"uris":["http://zotero.org/users/5603014/items/2Z79FQGP"],"itemData":{"id":15,"type":"article-journal","abstract":"Helminth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J."}],"issued":{"date-parts":[["2019",1,24]]},"citation-key":"gaulke2019"}},{"id":968,"uris":["http://zotero.org/users/5603014/items/TPE3ZKFU"],"itemData":{"id":968,"type":"article-journal","container-title":"Nature Microbiology","DOI":"10.1038/nmicrobiol.2017.121","ISSN":"2058-5276","issue":"9","journalAbbreviation":"Nat Microbiol","language":"en","page":"17121","source":"DOI.org (Crossref)","title":"Stress and stability: applying the Anna Karenina principle to animal microbiomes","title-short":"Stress and stability","volume":"2","author":[{"family":"Zaneveld","given":"Jesse R."},{"family":"McMinds","given":"Ryan"},{"family":"Vega Thurber","given":"Rebecca"}],"issued":{"date-parts":[["2017",9]]},"citation-key":"zaneveld2017"}}],"schema":"https://github.com/citation-style-language/schema/raw/master/csl-citation.json"}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20,23</w:t>
      </w:r>
      <w:r w:rsidRPr="3EA07C49">
        <w:rPr>
          <w:rFonts w:ascii="Arial" w:hAnsi="Arial" w:cs="Arial"/>
          <w:sz w:val="22"/>
          <w:szCs w:val="22"/>
        </w:rPr>
        <w:fldChar w:fldCharType="end"/>
      </w:r>
      <w:r w:rsidRPr="3EA07C49" w:rsidR="3EA07C49">
        <w:rPr>
          <w:rFonts w:ascii="Arial" w:hAnsi="Arial" w:cs="Arial"/>
          <w:sz w:val="22"/>
          <w:szCs w:val="22"/>
        </w:rPr>
        <w:t xml:space="preserve">. Given the </w:t>
      </w:r>
      <w:r w:rsidRPr="3EA07C49" w:rsidR="3EA07C49">
        <w:rPr>
          <w:rFonts w:ascii="Arial" w:hAnsi="Arial" w:cs="Arial"/>
          <w:sz w:val="22"/>
          <w:szCs w:val="22"/>
        </w:rPr>
        <w:t>influence</w:t>
      </w:r>
      <w:r w:rsidRPr="3EA07C49" w:rsidR="3EA07C49">
        <w:rPr>
          <w:rFonts w:ascii="Arial" w:hAnsi="Arial" w:cs="Arial"/>
          <w:sz w:val="22"/>
          <w:szCs w:val="22"/>
        </w:rPr>
        <w:t xml:space="preserve"> of diet </w:t>
      </w:r>
      <w:r w:rsidRPr="3EA07C49" w:rsidR="3EA07C49">
        <w:rPr>
          <w:rFonts w:ascii="Arial" w:hAnsi="Arial" w:cs="Arial"/>
          <w:sz w:val="22"/>
          <w:szCs w:val="22"/>
        </w:rPr>
        <w:t>on</w:t>
      </w:r>
      <w:r w:rsidRPr="3EA07C49" w:rsidR="3EA07C49">
        <w:rPr>
          <w:rFonts w:ascii="Arial" w:hAnsi="Arial" w:cs="Arial"/>
          <w:sz w:val="22"/>
          <w:szCs w:val="22"/>
        </w:rPr>
        <w:t xml:space="preserve"> the</w:t>
      </w:r>
      <w:r w:rsidRPr="3EA07C49" w:rsidR="3EA07C49">
        <w:rPr>
          <w:rFonts w:ascii="Arial" w:hAnsi="Arial" w:cs="Arial"/>
          <w:sz w:val="22"/>
          <w:szCs w:val="22"/>
        </w:rPr>
        <w:t xml:space="preserve"> gut microbiome, there could be an interaction between diet, </w:t>
      </w:r>
      <w:r w:rsidRPr="3EA07C49" w:rsidR="3EA07C49">
        <w:rPr>
          <w:rFonts w:ascii="Arial" w:hAnsi="Arial" w:cs="Arial"/>
          <w:sz w:val="22"/>
          <w:szCs w:val="22"/>
        </w:rPr>
        <w:t>pathogen</w:t>
      </w:r>
      <w:r w:rsidRPr="3EA07C49" w:rsidR="3EA07C49">
        <w:rPr>
          <w:rFonts w:ascii="Arial" w:hAnsi="Arial" w:cs="Arial"/>
          <w:sz w:val="22"/>
          <w:szCs w:val="22"/>
        </w:rPr>
        <w:t>esis</w:t>
      </w:r>
      <w:r w:rsidRPr="3EA07C49" w:rsidR="3EA07C49">
        <w:rPr>
          <w:rFonts w:ascii="Arial" w:hAnsi="Arial" w:cs="Arial"/>
          <w:sz w:val="22"/>
          <w:szCs w:val="22"/>
        </w:rPr>
        <w:t xml:space="preserve"> and the gut microbiome in zebrafish. Elucidating the</w:t>
      </w:r>
      <w:r w:rsidRPr="3EA07C49" w:rsidR="3EA07C49">
        <w:rPr>
          <w:rFonts w:ascii="Arial" w:hAnsi="Arial" w:cs="Arial"/>
          <w:sz w:val="22"/>
          <w:szCs w:val="22"/>
        </w:rPr>
        <w:t>se</w:t>
      </w:r>
      <w:r w:rsidRPr="3EA07C49" w:rsidR="3EA07C49">
        <w:rPr>
          <w:rFonts w:ascii="Arial" w:hAnsi="Arial" w:cs="Arial"/>
          <w:sz w:val="22"/>
          <w:szCs w:val="22"/>
        </w:rPr>
        <w:t xml:space="preserve"> relationships could offer microbiome-targeted </w:t>
      </w:r>
      <w:r w:rsidRPr="3EA07C49" w:rsidR="3EA07C49">
        <w:rPr>
          <w:rFonts w:ascii="Arial" w:hAnsi="Arial" w:cs="Arial"/>
          <w:sz w:val="22"/>
          <w:szCs w:val="22"/>
        </w:rPr>
        <w:t>tools</w:t>
      </w:r>
      <w:r w:rsidRPr="3EA07C49" w:rsidR="3EA07C49">
        <w:rPr>
          <w:rFonts w:ascii="Arial" w:hAnsi="Arial" w:cs="Arial"/>
          <w:sz w:val="22"/>
          <w:szCs w:val="22"/>
        </w:rPr>
        <w:t xml:space="preserve"> for </w:t>
      </w:r>
      <w:r w:rsidRPr="3EA07C49" w:rsidR="3EA07C49">
        <w:rPr>
          <w:rFonts w:ascii="Arial" w:hAnsi="Arial" w:cs="Arial"/>
          <w:sz w:val="22"/>
          <w:szCs w:val="22"/>
        </w:rPr>
        <w:t xml:space="preserve">diagnosing, </w:t>
      </w:r>
      <w:r w:rsidRPr="3EA07C49" w:rsidR="3EA07C49">
        <w:rPr>
          <w:rFonts w:ascii="Arial" w:hAnsi="Arial" w:cs="Arial"/>
          <w:sz w:val="22"/>
          <w:szCs w:val="22"/>
        </w:rPr>
        <w:t>preventing,</w:t>
      </w:r>
      <w:r w:rsidRPr="3EA07C49" w:rsidR="3EA07C49">
        <w:rPr>
          <w:rFonts w:ascii="Arial" w:hAnsi="Arial" w:cs="Arial"/>
          <w:sz w:val="22"/>
          <w:szCs w:val="22"/>
        </w:rPr>
        <w:t xml:space="preserve"> or mitigating the impacts of </w:t>
      </w:r>
      <w:r w:rsidRPr="3EA07C49" w:rsidR="3EA07C49">
        <w:rPr>
          <w:rFonts w:ascii="Arial" w:hAnsi="Arial" w:cs="Arial"/>
          <w:i w:val="1"/>
          <w:iCs w:val="1"/>
          <w:sz w:val="22"/>
          <w:szCs w:val="22"/>
        </w:rPr>
        <w:t xml:space="preserve">M.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and other intestinal pathogens on zebrafish </w:t>
      </w:r>
      <w:r w:rsidRPr="3EA07C49" w:rsidR="3EA07C49">
        <w:rPr>
          <w:rFonts w:ascii="Arial" w:hAnsi="Arial" w:cs="Arial"/>
          <w:sz w:val="22"/>
          <w:szCs w:val="22"/>
        </w:rPr>
        <w:t>and other host organisms</w:t>
      </w:r>
      <w:r w:rsidRPr="3EA07C49" w:rsidR="3EA07C49">
        <w:rPr>
          <w:rFonts w:ascii="Arial" w:hAnsi="Arial" w:cs="Arial"/>
          <w:sz w:val="22"/>
          <w:szCs w:val="22"/>
        </w:rPr>
        <w:t>.</w:t>
      </w:r>
    </w:p>
    <w:p w:rsidRPr="001878A2" w:rsidR="00140F1D" w:rsidP="00140F1D" w:rsidRDefault="00140F1D" w14:paraId="16A87EB0" w14:textId="0867E445">
      <w:pPr>
        <w:spacing w:line="276" w:lineRule="auto"/>
        <w:rPr>
          <w:rFonts w:ascii="Arial" w:hAnsi="Arial" w:cs="Arial"/>
          <w:sz w:val="22"/>
          <w:szCs w:val="22"/>
        </w:rPr>
      </w:pPr>
    </w:p>
    <w:p w:rsidRPr="001878A2" w:rsidR="00210C7F" w:rsidP="00140F1D" w:rsidRDefault="00210C7F" w14:paraId="672AA320" w14:textId="76516E6E">
      <w:pPr>
        <w:spacing w:line="276" w:lineRule="auto"/>
        <w:rPr>
          <w:del w:author="Thomas Sharpton" w:date="2022-11-08T14:58:45.556Z" w:id="447176843"/>
          <w:rFonts w:ascii="Arial" w:hAnsi="Arial" w:cs="Arial"/>
          <w:sz w:val="22"/>
          <w:szCs w:val="22"/>
        </w:rPr>
      </w:pPr>
      <w:del w:author="Thomas Sharpton" w:date="2022-11-08T14:58:45.557Z" w:id="403570901">
        <w:r w:rsidRPr="3EA07C49" w:rsidDel="3EA07C49">
          <w:rPr>
            <w:rFonts w:ascii="Arial" w:hAnsi="Arial" w:cs="Arial"/>
            <w:sz w:val="22"/>
            <w:szCs w:val="22"/>
          </w:rPr>
          <w:delText xml:space="preserve">In this study we show how three different dietary formulations that are commonly used in zebrafish facilities impacts the gut microbiome. Zebrafish manifest distinct gut microbiomes at 4 months of age, which persist across their development at 7 months old. Additionally, we show that the gut microbiomes of some diets are more stable to the effects of development, while others are more impacted by diet. Moreover, we find that gut microbiome diversity may be linked to body mass of zebrafish fed certain diets. Furthermore, we show that gut microbiomes of fish fed different diets vary in their sensitivity to pathogen exposure of </w:delText>
        </w:r>
        <w:r w:rsidRPr="3EA07C49" w:rsidDel="3EA07C49">
          <w:rPr>
            <w:rFonts w:ascii="Arial" w:hAnsi="Arial" w:cs="Arial"/>
            <w:i w:val="1"/>
            <w:iCs w:val="1"/>
            <w:sz w:val="22"/>
            <w:szCs w:val="22"/>
          </w:rPr>
          <w:delText xml:space="preserve">M. </w:delText>
        </w:r>
        <w:r w:rsidRPr="3EA07C49" w:rsidDel="3EA07C49">
          <w:rPr>
            <w:rFonts w:ascii="Arial" w:hAnsi="Arial" w:cs="Arial"/>
            <w:i w:val="1"/>
            <w:iCs w:val="1"/>
            <w:sz w:val="22"/>
            <w:szCs w:val="22"/>
          </w:rPr>
          <w:delText>chelonae</w:delText>
        </w:r>
        <w:r w:rsidRPr="3EA07C49" w:rsidDel="3EA07C49">
          <w:rPr>
            <w:rFonts w:ascii="Arial" w:hAnsi="Arial" w:cs="Arial"/>
            <w:sz w:val="22"/>
            <w:szCs w:val="22"/>
          </w:rPr>
          <w:delText>, but diet’s overall impact is more substantial. Collectively, our study clarifies the role of diet on successional development of adult zebrafish gut microbiomes, and the microbiome’s sensitivity to pathogen exposure. Consequently, investigators should carefully consider the role of diet in their microbiome zebrafish investigations, especially when integrating results across studies that vary by diet. Moreover, microbiome zebrafish research may benefit from applying consistent husbandry choices involving diet.</w:delText>
        </w:r>
      </w:del>
    </w:p>
    <w:p w:rsidRPr="001878A2" w:rsidR="005F446E" w:rsidP="00451272" w:rsidRDefault="005F446E" w14:paraId="429ED12F" w14:textId="77777777">
      <w:pPr>
        <w:spacing w:line="276" w:lineRule="auto"/>
        <w:rPr>
          <w:rFonts w:ascii="Arial" w:hAnsi="Arial" w:cs="Arial"/>
          <w:sz w:val="22"/>
          <w:szCs w:val="22"/>
        </w:rPr>
      </w:pPr>
    </w:p>
    <w:p w:rsidRPr="001878A2" w:rsidR="00AB682E" w:rsidP="00451272" w:rsidRDefault="00AB682E" w14:paraId="562DF5DB" w14:textId="289CC8D5">
      <w:pPr>
        <w:spacing w:line="276" w:lineRule="auto"/>
        <w:rPr>
          <w:rFonts w:ascii="Arial" w:hAnsi="Arial" w:cs="Arial"/>
          <w:sz w:val="22"/>
          <w:szCs w:val="22"/>
        </w:rPr>
      </w:pPr>
      <w:r w:rsidRPr="001878A2">
        <w:rPr>
          <w:rFonts w:ascii="Arial" w:hAnsi="Arial" w:cs="Arial"/>
          <w:sz w:val="22"/>
          <w:szCs w:val="22"/>
        </w:rPr>
        <w:br w:type="page"/>
      </w:r>
    </w:p>
    <w:p w:rsidRPr="001878A2" w:rsidR="00AB682E" w:rsidP="00451272" w:rsidRDefault="00023796" w14:paraId="41401392" w14:textId="6E1D8F18">
      <w:pPr>
        <w:spacing w:line="276" w:lineRule="auto"/>
        <w:rPr>
          <w:rFonts w:ascii="Arial" w:hAnsi="Arial" w:cs="Arial"/>
          <w:b/>
          <w:sz w:val="22"/>
          <w:szCs w:val="22"/>
        </w:rPr>
      </w:pPr>
      <w:r w:rsidRPr="001878A2">
        <w:rPr>
          <w:rFonts w:ascii="Arial" w:hAnsi="Arial" w:cs="Arial"/>
          <w:b/>
          <w:sz w:val="22"/>
          <w:szCs w:val="22"/>
        </w:rPr>
        <w:lastRenderedPageBreak/>
        <w:t>Results</w:t>
      </w:r>
    </w:p>
    <w:p w:rsidRPr="001878A2" w:rsidR="009C1203" w:rsidP="00451272" w:rsidRDefault="009C1203" w14:paraId="560F05D7" w14:textId="77777777">
      <w:pPr>
        <w:spacing w:line="276" w:lineRule="auto"/>
        <w:rPr>
          <w:rFonts w:ascii="Arial" w:hAnsi="Arial" w:cs="Arial"/>
          <w:b/>
          <w:sz w:val="22"/>
          <w:szCs w:val="22"/>
        </w:rPr>
      </w:pPr>
    </w:p>
    <w:p w:rsidRPr="001878A2" w:rsidR="009C1203" w:rsidP="00451272" w:rsidRDefault="00F01CA1" w14:paraId="0F474771" w14:textId="61AACF52">
      <w:pPr>
        <w:spacing w:line="276" w:lineRule="auto"/>
        <w:rPr>
          <w:rFonts w:ascii="Arial" w:hAnsi="Arial" w:cs="Arial"/>
          <w:bCs/>
          <w:sz w:val="22"/>
          <w:szCs w:val="22"/>
        </w:rPr>
      </w:pPr>
      <w:commentRangeStart w:id="1"/>
      <w:commentRangeStart w:id="2"/>
      <w:r w:rsidRPr="001878A2">
        <w:rPr>
          <w:rFonts w:ascii="Arial" w:hAnsi="Arial" w:cs="Arial"/>
          <w:b/>
          <w:sz w:val="22"/>
          <w:szCs w:val="22"/>
        </w:rPr>
        <w:t xml:space="preserve">1. </w:t>
      </w:r>
      <w:r w:rsidRPr="001878A2" w:rsidR="009C1203">
        <w:rPr>
          <w:rFonts w:ascii="Arial" w:hAnsi="Arial" w:cs="Arial"/>
          <w:b/>
          <w:sz w:val="22"/>
          <w:szCs w:val="22"/>
        </w:rPr>
        <w:t>Experimental design and data collection</w:t>
      </w:r>
      <w:commentRangeEnd w:id="1"/>
      <w:r w:rsidRPr="001878A2" w:rsidR="002560EF">
        <w:rPr>
          <w:rStyle w:val="CommentReference"/>
          <w:rFonts w:ascii="Arial" w:hAnsi="Arial" w:cs="Arial"/>
          <w:sz w:val="22"/>
          <w:szCs w:val="22"/>
        </w:rPr>
        <w:commentReference w:id="1"/>
      </w:r>
      <w:commentRangeEnd w:id="2"/>
      <w:r w:rsidR="00191E7E">
        <w:rPr>
          <w:rStyle w:val="CommentReference"/>
        </w:rPr>
        <w:commentReference w:id="2"/>
      </w:r>
    </w:p>
    <w:p w:rsidRPr="001878A2" w:rsidR="00F01CA1" w:rsidP="00451272" w:rsidRDefault="00F01CA1" w14:paraId="07FD13A4" w14:textId="77777777">
      <w:pPr>
        <w:spacing w:line="276" w:lineRule="auto"/>
        <w:rPr>
          <w:rFonts w:ascii="Arial" w:hAnsi="Arial" w:cs="Arial"/>
          <w:bCs/>
          <w:sz w:val="22"/>
          <w:szCs w:val="22"/>
        </w:rPr>
      </w:pPr>
    </w:p>
    <w:tbl>
      <w:tblPr>
        <w:tblStyle w:val="TableGrid"/>
        <w:tblpPr w:leftFromText="180" w:rightFromText="180" w:vertAnchor="text" w:horzAnchor="margin" w:tblpY="93"/>
        <w:tblW w:w="0" w:type="auto"/>
        <w:tblLook w:val="04A0" w:firstRow="1" w:lastRow="0" w:firstColumn="1" w:lastColumn="0" w:noHBand="0" w:noVBand="1"/>
      </w:tblPr>
      <w:tblGrid>
        <w:gridCol w:w="10790"/>
      </w:tblGrid>
      <w:tr w:rsidRPr="001878A2" w:rsidR="00F01CA1" w:rsidTr="00F01CA1" w14:paraId="6D2EE795" w14:textId="77777777">
        <w:tc>
          <w:tcPr>
            <w:tcW w:w="10790" w:type="dxa"/>
          </w:tcPr>
          <w:p w:rsidRPr="001878A2" w:rsidR="00F01CA1" w:rsidP="00F01CA1" w:rsidRDefault="00F01CA1" w14:paraId="06D9D0E0" w14:textId="77777777">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E96068C" wp14:editId="0C861CED">
                  <wp:extent cx="6740434" cy="3169876"/>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1610" cy="3175132"/>
                          </a:xfrm>
                          <a:prstGeom prst="rect">
                            <a:avLst/>
                          </a:prstGeom>
                        </pic:spPr>
                      </pic:pic>
                    </a:graphicData>
                  </a:graphic>
                </wp:inline>
              </w:drawing>
            </w:r>
          </w:p>
        </w:tc>
      </w:tr>
      <w:tr w:rsidRPr="001878A2" w:rsidR="00F01CA1" w:rsidTr="00F01CA1" w14:paraId="642806B4" w14:textId="77777777">
        <w:tc>
          <w:tcPr>
            <w:tcW w:w="10790" w:type="dxa"/>
          </w:tcPr>
          <w:p w:rsidRPr="001878A2" w:rsidR="00F01CA1" w:rsidP="00F01CA1" w:rsidRDefault="00F01CA1" w14:paraId="3B772089" w14:textId="77777777">
            <w:pPr>
              <w:spacing w:line="276" w:lineRule="auto"/>
              <w:rPr>
                <w:rFonts w:ascii="Arial" w:hAnsi="Arial" w:cs="Arial"/>
                <w:sz w:val="22"/>
                <w:szCs w:val="22"/>
              </w:rPr>
            </w:pPr>
            <w:r w:rsidRPr="001878A2">
              <w:rPr>
                <w:rFonts w:ascii="Arial" w:hAnsi="Arial" w:cs="Arial"/>
                <w:b/>
                <w:bCs/>
                <w:sz w:val="22"/>
                <w:szCs w:val="22"/>
              </w:rPr>
              <w:t>Figure 1:</w:t>
            </w:r>
            <w:r w:rsidRPr="001878A2">
              <w:rPr>
                <w:rFonts w:ascii="Arial" w:hAnsi="Arial" w:cs="Arial"/>
                <w:sz w:val="22"/>
                <w:szCs w:val="22"/>
              </w:rPr>
              <w:t xml:space="preserve"> Experimental design showing treatments and husbandry events </w:t>
            </w:r>
            <w:proofErr w:type="gramStart"/>
            <w:r w:rsidRPr="001878A2">
              <w:rPr>
                <w:rFonts w:ascii="Arial" w:hAnsi="Arial" w:cs="Arial"/>
                <w:sz w:val="22"/>
                <w:szCs w:val="22"/>
              </w:rPr>
              <w:t>during the course of</w:t>
            </w:r>
            <w:proofErr w:type="gramEnd"/>
            <w:r w:rsidRPr="001878A2">
              <w:rPr>
                <w:rFonts w:ascii="Arial" w:hAnsi="Arial" w:cs="Arial"/>
                <w:sz w:val="22"/>
                <w:szCs w:val="22"/>
              </w:rPr>
              <w:t xml:space="preserve"> the study. An “X” indicates when an event occurred (e.g., fecal sampling took place when fish were age 129 and 214). </w:t>
            </w:r>
          </w:p>
        </w:tc>
      </w:tr>
    </w:tbl>
    <w:p w:rsidRPr="001878A2" w:rsidR="00F01CA1" w:rsidP="00451272" w:rsidRDefault="00F01CA1" w14:paraId="53D44101" w14:textId="77777777">
      <w:pPr>
        <w:spacing w:line="276" w:lineRule="auto"/>
        <w:rPr>
          <w:rFonts w:ascii="Arial" w:hAnsi="Arial" w:cs="Arial"/>
          <w:bCs/>
          <w:sz w:val="22"/>
          <w:szCs w:val="22"/>
        </w:rPr>
      </w:pPr>
    </w:p>
    <w:p w:rsidRPr="001878A2" w:rsidR="00023796" w:rsidP="00451272" w:rsidRDefault="00E71419" w14:paraId="7F077AC2" w14:textId="5A9F137A">
      <w:pPr>
        <w:spacing w:line="276" w:lineRule="auto"/>
        <w:rPr>
          <w:rFonts w:ascii="Arial" w:hAnsi="Arial" w:cs="Arial"/>
          <w:sz w:val="22"/>
          <w:szCs w:val="22"/>
        </w:rPr>
      </w:pPr>
      <w:r w:rsidRPr="001878A2">
        <w:rPr>
          <w:rFonts w:ascii="Arial" w:hAnsi="Arial" w:cs="Arial"/>
          <w:sz w:val="22"/>
          <w:szCs w:val="22"/>
        </w:rPr>
        <w:t>In this study, our main goal</w:t>
      </w:r>
      <w:r w:rsidRPr="001878A2" w:rsidR="00D722DD">
        <w:rPr>
          <w:rFonts w:ascii="Arial" w:hAnsi="Arial" w:cs="Arial"/>
          <w:sz w:val="22"/>
          <w:szCs w:val="22"/>
        </w:rPr>
        <w:t>s</w:t>
      </w:r>
      <w:r w:rsidRPr="001878A2">
        <w:rPr>
          <w:rFonts w:ascii="Arial" w:hAnsi="Arial" w:cs="Arial"/>
          <w:sz w:val="22"/>
          <w:szCs w:val="22"/>
        </w:rPr>
        <w:t xml:space="preserve"> </w:t>
      </w:r>
      <w:r w:rsidRPr="001878A2" w:rsidR="00D722DD">
        <w:rPr>
          <w:rFonts w:ascii="Arial" w:hAnsi="Arial" w:cs="Arial"/>
          <w:sz w:val="22"/>
          <w:szCs w:val="22"/>
        </w:rPr>
        <w:t>were</w:t>
      </w:r>
      <w:r w:rsidRPr="001878A2">
        <w:rPr>
          <w:rFonts w:ascii="Arial" w:hAnsi="Arial" w:cs="Arial"/>
          <w:sz w:val="22"/>
          <w:szCs w:val="22"/>
        </w:rPr>
        <w:t xml:space="preserve"> to reveal the influence</w:t>
      </w:r>
      <w:r w:rsidR="00A63029">
        <w:rPr>
          <w:rFonts w:ascii="Arial" w:hAnsi="Arial" w:cs="Arial"/>
          <w:sz w:val="22"/>
          <w:szCs w:val="22"/>
        </w:rPr>
        <w:t xml:space="preserve"> of</w:t>
      </w:r>
      <w:r w:rsidRPr="001878A2">
        <w:rPr>
          <w:rFonts w:ascii="Arial" w:hAnsi="Arial" w:cs="Arial"/>
          <w:sz w:val="22"/>
          <w:szCs w:val="22"/>
        </w:rPr>
        <w:t xml:space="preserve"> </w:t>
      </w:r>
      <w:r w:rsidRPr="001878A2" w:rsidR="0053273A">
        <w:rPr>
          <w:rFonts w:ascii="Arial" w:hAnsi="Arial" w:cs="Arial"/>
          <w:sz w:val="22"/>
          <w:szCs w:val="22"/>
        </w:rPr>
        <w:t xml:space="preserve">different commonly used laboratory </w:t>
      </w:r>
      <w:r w:rsidRPr="001878A2">
        <w:rPr>
          <w:rFonts w:ascii="Arial" w:hAnsi="Arial" w:cs="Arial"/>
          <w:sz w:val="22"/>
          <w:szCs w:val="22"/>
        </w:rPr>
        <w:t>diet</w:t>
      </w:r>
      <w:r w:rsidRPr="001878A2" w:rsidR="0053273A">
        <w:rPr>
          <w:rFonts w:ascii="Arial" w:hAnsi="Arial" w:cs="Arial"/>
          <w:sz w:val="22"/>
          <w:szCs w:val="22"/>
        </w:rPr>
        <w:t xml:space="preserve">s </w:t>
      </w:r>
      <w:r w:rsidRPr="001878A2">
        <w:rPr>
          <w:rFonts w:ascii="Arial" w:hAnsi="Arial" w:cs="Arial"/>
          <w:sz w:val="22"/>
          <w:szCs w:val="22"/>
        </w:rPr>
        <w:t xml:space="preserve">on </w:t>
      </w:r>
      <w:r w:rsidRPr="001878A2" w:rsidR="00D722DD">
        <w:rPr>
          <w:rFonts w:ascii="Arial" w:hAnsi="Arial" w:cs="Arial"/>
          <w:sz w:val="22"/>
          <w:szCs w:val="22"/>
        </w:rPr>
        <w:t xml:space="preserve">the </w:t>
      </w:r>
      <w:r w:rsidRPr="001878A2" w:rsidR="00CA6152">
        <w:rPr>
          <w:rFonts w:ascii="Arial" w:hAnsi="Arial" w:cs="Arial"/>
          <w:sz w:val="22"/>
          <w:szCs w:val="22"/>
        </w:rPr>
        <w:t xml:space="preserve">zebrafish physiology, the </w:t>
      </w:r>
      <w:r w:rsidRPr="001878A2" w:rsidR="00D722DD">
        <w:rPr>
          <w:rFonts w:ascii="Arial" w:hAnsi="Arial" w:cs="Arial"/>
          <w:sz w:val="22"/>
          <w:szCs w:val="22"/>
        </w:rPr>
        <w:t xml:space="preserve">successional development of </w:t>
      </w:r>
      <w:r w:rsidR="00A63029">
        <w:rPr>
          <w:rFonts w:ascii="Arial" w:hAnsi="Arial" w:cs="Arial"/>
          <w:sz w:val="22"/>
          <w:szCs w:val="22"/>
        </w:rPr>
        <w:t xml:space="preserve">the </w:t>
      </w:r>
      <w:r w:rsidRPr="001878A2" w:rsidR="00D722DD">
        <w:rPr>
          <w:rFonts w:ascii="Arial" w:hAnsi="Arial" w:cs="Arial"/>
          <w:sz w:val="22"/>
          <w:szCs w:val="22"/>
        </w:rPr>
        <w:t>gut microbiome</w:t>
      </w:r>
      <w:r w:rsidRPr="001878A2" w:rsidR="00CA6152">
        <w:rPr>
          <w:rFonts w:ascii="Arial" w:hAnsi="Arial" w:cs="Arial"/>
          <w:sz w:val="22"/>
          <w:szCs w:val="22"/>
        </w:rPr>
        <w:t xml:space="preserve"> </w:t>
      </w:r>
      <w:r w:rsidRPr="001878A2" w:rsidR="0053273A">
        <w:rPr>
          <w:rFonts w:ascii="Arial" w:hAnsi="Arial" w:cs="Arial"/>
          <w:sz w:val="22"/>
          <w:szCs w:val="22"/>
        </w:rPr>
        <w:t>and</w:t>
      </w:r>
      <w:r w:rsidRPr="001878A2" w:rsidR="00637B44">
        <w:rPr>
          <w:rFonts w:ascii="Arial" w:hAnsi="Arial" w:cs="Arial"/>
          <w:sz w:val="22"/>
          <w:szCs w:val="22"/>
        </w:rPr>
        <w:t xml:space="preserve"> </w:t>
      </w:r>
      <w:r w:rsidRPr="001878A2" w:rsidR="00CA6152">
        <w:rPr>
          <w:rFonts w:ascii="Arial" w:hAnsi="Arial" w:cs="Arial"/>
          <w:sz w:val="22"/>
          <w:szCs w:val="22"/>
        </w:rPr>
        <w:t xml:space="preserve">its </w:t>
      </w:r>
      <w:r w:rsidRPr="001878A2" w:rsidR="00637B44">
        <w:rPr>
          <w:rFonts w:ascii="Arial" w:hAnsi="Arial" w:cs="Arial"/>
          <w:sz w:val="22"/>
          <w:szCs w:val="22"/>
        </w:rPr>
        <w:t xml:space="preserve">sensitivity to pathogen exposure. </w:t>
      </w:r>
      <w:r w:rsidRPr="001878A2" w:rsidR="00E166D8">
        <w:rPr>
          <w:rFonts w:ascii="Arial" w:hAnsi="Arial" w:cs="Arial"/>
          <w:sz w:val="22"/>
          <w:szCs w:val="22"/>
        </w:rPr>
        <w:t>To that end, we reared 17</w:t>
      </w:r>
      <w:r w:rsidRPr="001878A2" w:rsidR="00174FA4">
        <w:rPr>
          <w:rFonts w:ascii="Arial" w:hAnsi="Arial" w:cs="Arial"/>
          <w:sz w:val="22"/>
          <w:szCs w:val="22"/>
        </w:rPr>
        <w:t xml:space="preserve">6 zebrafish </w:t>
      </w:r>
      <w:r w:rsidRPr="001878A2" w:rsidR="00DB2AA8">
        <w:rPr>
          <w:rFonts w:ascii="Arial" w:hAnsi="Arial" w:cs="Arial"/>
          <w:sz w:val="22"/>
          <w:szCs w:val="22"/>
        </w:rPr>
        <w:t>that were assigned</w:t>
      </w:r>
      <w:r w:rsidRPr="001878A2" w:rsidR="00174FA4">
        <w:rPr>
          <w:rFonts w:ascii="Arial" w:hAnsi="Arial" w:cs="Arial"/>
          <w:sz w:val="22"/>
          <w:szCs w:val="22"/>
        </w:rPr>
        <w:t xml:space="preserve"> one of three diets from </w:t>
      </w:r>
      <w:r w:rsidRPr="001878A2" w:rsidR="00677CD7">
        <w:rPr>
          <w:rFonts w:ascii="Arial" w:hAnsi="Arial" w:cs="Arial"/>
          <w:sz w:val="22"/>
          <w:szCs w:val="22"/>
        </w:rPr>
        <w:t>1-</w:t>
      </w:r>
      <w:r w:rsidRPr="001878A2" w:rsidR="00174FA4">
        <w:rPr>
          <w:rFonts w:ascii="Arial" w:hAnsi="Arial" w:cs="Arial"/>
          <w:sz w:val="22"/>
          <w:szCs w:val="22"/>
        </w:rPr>
        <w:t xml:space="preserve"> </w:t>
      </w:r>
      <w:r w:rsidRPr="001878A2" w:rsidR="0010241F">
        <w:rPr>
          <w:rFonts w:ascii="Arial" w:hAnsi="Arial" w:cs="Arial"/>
          <w:sz w:val="22"/>
          <w:szCs w:val="22"/>
        </w:rPr>
        <w:t xml:space="preserve">to </w:t>
      </w:r>
      <w:r w:rsidRPr="001878A2" w:rsidR="00677CD7">
        <w:rPr>
          <w:rFonts w:ascii="Arial" w:hAnsi="Arial" w:cs="Arial"/>
          <w:sz w:val="22"/>
          <w:szCs w:val="22"/>
        </w:rPr>
        <w:t>7-months-old</w:t>
      </w:r>
      <w:r w:rsidRPr="001878A2" w:rsidR="00A34FEB">
        <w:rPr>
          <w:rFonts w:ascii="Arial" w:hAnsi="Arial" w:cs="Arial"/>
          <w:sz w:val="22"/>
          <w:szCs w:val="22"/>
        </w:rPr>
        <w:t xml:space="preserve"> </w:t>
      </w:r>
      <w:r w:rsidRPr="001878A2" w:rsidR="00A34FEB">
        <w:rPr>
          <w:rFonts w:ascii="Arial" w:hAnsi="Arial" w:cs="Arial"/>
          <w:sz w:val="22"/>
          <w:szCs w:val="22"/>
        </w:rPr>
        <w:t>(Figure 1; see Methods and Materials).</w:t>
      </w:r>
      <w:r w:rsidR="00A63029">
        <w:rPr>
          <w:rFonts w:ascii="Arial" w:hAnsi="Arial" w:cs="Arial"/>
          <w:sz w:val="22"/>
          <w:szCs w:val="22"/>
        </w:rPr>
        <w:t xml:space="preserve"> A</w:t>
      </w:r>
      <w:r w:rsidRPr="001878A2" w:rsidR="005A38B2">
        <w:rPr>
          <w:rFonts w:ascii="Arial" w:hAnsi="Arial" w:cs="Arial"/>
          <w:sz w:val="22"/>
          <w:szCs w:val="22"/>
        </w:rPr>
        <w:t>t 4-months-old</w:t>
      </w:r>
      <w:r w:rsidRPr="001878A2" w:rsidR="006C2A9D">
        <w:rPr>
          <w:rFonts w:ascii="Arial" w:hAnsi="Arial" w:cs="Arial"/>
          <w:sz w:val="22"/>
          <w:szCs w:val="22"/>
        </w:rPr>
        <w:t xml:space="preserve">, we </w:t>
      </w:r>
      <w:r w:rsidRPr="001878A2" w:rsidR="00B63C65">
        <w:rPr>
          <w:rFonts w:ascii="Arial" w:hAnsi="Arial" w:cs="Arial"/>
          <w:sz w:val="22"/>
          <w:szCs w:val="22"/>
        </w:rPr>
        <w:t>exposed a cohort of fish to</w:t>
      </w:r>
      <w:r w:rsidRPr="001878A2" w:rsidR="005A38B2">
        <w:rPr>
          <w:rFonts w:ascii="Arial" w:hAnsi="Arial" w:cs="Arial"/>
          <w:sz w:val="22"/>
          <w:szCs w:val="22"/>
        </w:rPr>
        <w:t xml:space="preserve"> the intestinal pathogen:</w:t>
      </w:r>
      <w:r w:rsidRPr="001878A2" w:rsidR="00B63C65">
        <w:rPr>
          <w:rFonts w:ascii="Arial" w:hAnsi="Arial" w:cs="Arial"/>
          <w:sz w:val="22"/>
          <w:szCs w:val="22"/>
        </w:rPr>
        <w:t xml:space="preserve"> </w:t>
      </w:r>
      <w:r w:rsidRPr="001878A2" w:rsidR="005A386D">
        <w:rPr>
          <w:rFonts w:ascii="Arial" w:hAnsi="Arial" w:cs="Arial"/>
          <w:i/>
          <w:iCs/>
          <w:sz w:val="22"/>
          <w:szCs w:val="22"/>
        </w:rPr>
        <w:t>Mycobacterium</w:t>
      </w:r>
      <w:r w:rsidRPr="001878A2" w:rsidR="00B63C65">
        <w:rPr>
          <w:rFonts w:ascii="Arial" w:hAnsi="Arial" w:cs="Arial"/>
          <w:i/>
          <w:iCs/>
          <w:sz w:val="22"/>
          <w:szCs w:val="22"/>
        </w:rPr>
        <w:t xml:space="preserve"> chelonae</w:t>
      </w:r>
      <w:r w:rsidRPr="001878A2" w:rsidR="00A34FEB">
        <w:rPr>
          <w:rFonts w:ascii="Arial" w:hAnsi="Arial" w:cs="Arial"/>
          <w:i/>
          <w:iCs/>
          <w:sz w:val="22"/>
          <w:szCs w:val="22"/>
        </w:rPr>
        <w:t>.</w:t>
      </w:r>
      <w:r w:rsidRPr="001878A2" w:rsidR="00B63C65">
        <w:rPr>
          <w:rFonts w:ascii="Arial" w:hAnsi="Arial" w:cs="Arial"/>
          <w:sz w:val="22"/>
          <w:szCs w:val="22"/>
        </w:rPr>
        <w:t xml:space="preserve"> Approximately 3 months later when fish were </w:t>
      </w:r>
      <w:proofErr w:type="gramStart"/>
      <w:r w:rsidRPr="001878A2" w:rsidR="007A4861">
        <w:rPr>
          <w:rFonts w:ascii="Arial" w:hAnsi="Arial" w:cs="Arial"/>
          <w:sz w:val="22"/>
          <w:szCs w:val="22"/>
        </w:rPr>
        <w:t>7-months-</w:t>
      </w:r>
      <w:r w:rsidRPr="001878A2" w:rsidR="00B63C65">
        <w:rPr>
          <w:rFonts w:ascii="Arial" w:hAnsi="Arial" w:cs="Arial"/>
          <w:sz w:val="22"/>
          <w:szCs w:val="22"/>
        </w:rPr>
        <w:t>old</w:t>
      </w:r>
      <w:proofErr w:type="gramEnd"/>
      <w:r w:rsidRPr="001878A2" w:rsidR="00B63C65">
        <w:rPr>
          <w:rFonts w:ascii="Arial" w:hAnsi="Arial" w:cs="Arial"/>
          <w:sz w:val="22"/>
          <w:szCs w:val="22"/>
        </w:rPr>
        <w:t xml:space="preserve">, we collected </w:t>
      </w:r>
      <w:r w:rsidRPr="001878A2" w:rsidR="003504C4">
        <w:rPr>
          <w:rFonts w:ascii="Arial" w:hAnsi="Arial" w:cs="Arial"/>
          <w:sz w:val="22"/>
          <w:szCs w:val="22"/>
        </w:rPr>
        <w:t>87</w:t>
      </w:r>
      <w:r w:rsidRPr="001878A2" w:rsidR="00B63C65">
        <w:rPr>
          <w:rFonts w:ascii="Arial" w:hAnsi="Arial" w:cs="Arial"/>
          <w:sz w:val="22"/>
          <w:szCs w:val="22"/>
        </w:rPr>
        <w:t xml:space="preserve"> fecal samples</w:t>
      </w:r>
      <w:r w:rsidRPr="001878A2" w:rsidR="00FB22FB">
        <w:rPr>
          <w:rFonts w:ascii="Arial" w:hAnsi="Arial" w:cs="Arial"/>
          <w:sz w:val="22"/>
          <w:szCs w:val="22"/>
        </w:rPr>
        <w:t xml:space="preserve"> from each diet and exposure </w:t>
      </w:r>
      <w:r w:rsidRPr="001878A2" w:rsidR="00412AB9">
        <w:rPr>
          <w:rFonts w:ascii="Arial" w:hAnsi="Arial" w:cs="Arial"/>
          <w:sz w:val="22"/>
          <w:szCs w:val="22"/>
        </w:rPr>
        <w:t>group and</w:t>
      </w:r>
      <w:r w:rsidRPr="001878A2" w:rsidR="00CE3C48">
        <w:rPr>
          <w:rFonts w:ascii="Arial" w:hAnsi="Arial" w:cs="Arial"/>
          <w:sz w:val="22"/>
          <w:szCs w:val="22"/>
        </w:rPr>
        <w:t xml:space="preserve"> performed histopathology check</w:t>
      </w:r>
      <w:r w:rsidR="00A63029">
        <w:rPr>
          <w:rFonts w:ascii="Arial" w:hAnsi="Arial" w:cs="Arial"/>
          <w:sz w:val="22"/>
          <w:szCs w:val="22"/>
        </w:rPr>
        <w:t>s on exposed fish</w:t>
      </w:r>
      <w:r w:rsidRPr="001878A2" w:rsidR="00CE3C48">
        <w:rPr>
          <w:rFonts w:ascii="Arial" w:hAnsi="Arial" w:cs="Arial"/>
          <w:sz w:val="22"/>
          <w:szCs w:val="22"/>
        </w:rPr>
        <w:t xml:space="preserve"> to assess infection burden</w:t>
      </w:r>
      <w:r w:rsidRPr="001878A2" w:rsidR="00FB22FB">
        <w:rPr>
          <w:rFonts w:ascii="Arial" w:hAnsi="Arial" w:cs="Arial"/>
          <w:sz w:val="22"/>
          <w:szCs w:val="22"/>
        </w:rPr>
        <w:t xml:space="preserve">. </w:t>
      </w:r>
      <w:r w:rsidRPr="001878A2" w:rsidR="00D2381C">
        <w:rPr>
          <w:rFonts w:ascii="Arial" w:hAnsi="Arial" w:cs="Arial"/>
          <w:sz w:val="22"/>
          <w:szCs w:val="22"/>
        </w:rPr>
        <w:t>Our questions focused on</w:t>
      </w:r>
      <w:r w:rsidRPr="001878A2" w:rsidR="00953616">
        <w:rPr>
          <w:rFonts w:ascii="Arial" w:hAnsi="Arial" w:cs="Arial"/>
          <w:sz w:val="22"/>
          <w:szCs w:val="22"/>
        </w:rPr>
        <w:t xml:space="preserve"> the effect of diet on physiology,</w:t>
      </w:r>
      <w:r w:rsidRPr="001878A2" w:rsidR="00D2381C">
        <w:rPr>
          <w:rFonts w:ascii="Arial" w:hAnsi="Arial" w:cs="Arial"/>
          <w:sz w:val="22"/>
          <w:szCs w:val="22"/>
        </w:rPr>
        <w:t xml:space="preserve"> </w:t>
      </w:r>
      <w:r w:rsidRPr="001878A2" w:rsidR="00953616">
        <w:rPr>
          <w:rFonts w:ascii="Arial" w:hAnsi="Arial" w:cs="Arial"/>
          <w:sz w:val="22"/>
          <w:szCs w:val="22"/>
        </w:rPr>
        <w:t xml:space="preserve">microbial </w:t>
      </w:r>
      <w:r w:rsidRPr="001878A2" w:rsidR="00760E0F">
        <w:rPr>
          <w:rFonts w:ascii="Arial" w:hAnsi="Arial" w:cs="Arial"/>
          <w:sz w:val="22"/>
          <w:szCs w:val="22"/>
        </w:rPr>
        <w:t xml:space="preserve">gut </w:t>
      </w:r>
      <w:r w:rsidRPr="001878A2" w:rsidR="00953616">
        <w:rPr>
          <w:rFonts w:ascii="Arial" w:hAnsi="Arial" w:cs="Arial"/>
          <w:sz w:val="22"/>
          <w:szCs w:val="22"/>
        </w:rPr>
        <w:t xml:space="preserve">diversity, </w:t>
      </w:r>
      <w:r w:rsidRPr="001878A2" w:rsidR="00760E0F">
        <w:rPr>
          <w:rFonts w:ascii="Arial" w:hAnsi="Arial" w:cs="Arial"/>
          <w:sz w:val="22"/>
          <w:szCs w:val="22"/>
        </w:rPr>
        <w:t xml:space="preserve">community </w:t>
      </w:r>
      <w:r w:rsidRPr="001878A2" w:rsidR="00953616">
        <w:rPr>
          <w:rFonts w:ascii="Arial" w:hAnsi="Arial" w:cs="Arial"/>
          <w:sz w:val="22"/>
          <w:szCs w:val="22"/>
        </w:rPr>
        <w:t xml:space="preserve">composition and </w:t>
      </w:r>
      <w:r w:rsidRPr="001878A2" w:rsidR="00760E0F">
        <w:rPr>
          <w:rFonts w:ascii="Arial" w:hAnsi="Arial" w:cs="Arial"/>
          <w:sz w:val="22"/>
          <w:szCs w:val="22"/>
        </w:rPr>
        <w:t xml:space="preserve">bacterial </w:t>
      </w:r>
      <w:r w:rsidRPr="001878A2" w:rsidR="00953616">
        <w:rPr>
          <w:rFonts w:ascii="Arial" w:hAnsi="Arial" w:cs="Arial"/>
          <w:sz w:val="22"/>
          <w:szCs w:val="22"/>
        </w:rPr>
        <w:t>abundance, as well as</w:t>
      </w:r>
      <w:r w:rsidRPr="001878A2" w:rsidR="00CA6152">
        <w:rPr>
          <w:rFonts w:ascii="Arial" w:hAnsi="Arial" w:cs="Arial"/>
          <w:sz w:val="22"/>
          <w:szCs w:val="22"/>
        </w:rPr>
        <w:t xml:space="preserve"> the gut</w:t>
      </w:r>
      <w:r w:rsidRPr="001878A2" w:rsidR="00953616">
        <w:rPr>
          <w:rFonts w:ascii="Arial" w:hAnsi="Arial" w:cs="Arial"/>
          <w:sz w:val="22"/>
          <w:szCs w:val="22"/>
        </w:rPr>
        <w:t xml:space="preserve"> </w:t>
      </w:r>
      <w:r w:rsidRPr="001878A2" w:rsidR="00CA6152">
        <w:rPr>
          <w:rFonts w:ascii="Arial" w:hAnsi="Arial" w:cs="Arial"/>
          <w:sz w:val="22"/>
          <w:szCs w:val="22"/>
        </w:rPr>
        <w:t xml:space="preserve">microbiome’s </w:t>
      </w:r>
      <w:r w:rsidRPr="001878A2" w:rsidR="00953616">
        <w:rPr>
          <w:rFonts w:ascii="Arial" w:hAnsi="Arial" w:cs="Arial"/>
          <w:sz w:val="22"/>
          <w:szCs w:val="22"/>
        </w:rPr>
        <w:t xml:space="preserve">sensitivity to </w:t>
      </w:r>
      <w:r w:rsidRPr="001878A2" w:rsidR="00412AB9">
        <w:rPr>
          <w:rFonts w:ascii="Arial" w:hAnsi="Arial" w:cs="Arial"/>
          <w:i/>
          <w:iCs/>
          <w:sz w:val="22"/>
          <w:szCs w:val="22"/>
        </w:rPr>
        <w:t>M</w:t>
      </w:r>
      <w:r w:rsidR="00A63029">
        <w:rPr>
          <w:rFonts w:ascii="Arial" w:hAnsi="Arial" w:cs="Arial"/>
          <w:i/>
          <w:iCs/>
          <w:sz w:val="22"/>
          <w:szCs w:val="22"/>
        </w:rPr>
        <w:t>.</w:t>
      </w:r>
      <w:r w:rsidRPr="001878A2" w:rsidR="00412AB9">
        <w:rPr>
          <w:rFonts w:ascii="Arial" w:hAnsi="Arial" w:cs="Arial"/>
          <w:sz w:val="22"/>
          <w:szCs w:val="22"/>
        </w:rPr>
        <w:t xml:space="preserve"> </w:t>
      </w:r>
      <w:r w:rsidRPr="001878A2" w:rsidR="00412AB9">
        <w:rPr>
          <w:rFonts w:ascii="Arial" w:hAnsi="Arial" w:cs="Arial"/>
          <w:i/>
          <w:iCs/>
          <w:sz w:val="22"/>
          <w:szCs w:val="22"/>
        </w:rPr>
        <w:t>chelonae</w:t>
      </w:r>
      <w:r w:rsidRPr="001878A2" w:rsidR="00CA6152">
        <w:rPr>
          <w:rFonts w:ascii="Arial" w:hAnsi="Arial" w:cs="Arial"/>
          <w:sz w:val="22"/>
          <w:szCs w:val="22"/>
        </w:rPr>
        <w:t xml:space="preserve"> exposure.</w:t>
      </w:r>
    </w:p>
    <w:p w:rsidRPr="001878A2" w:rsidR="00F01CA1" w:rsidRDefault="00F01CA1" w14:paraId="0DC4578A" w14:textId="77777777">
      <w:pPr>
        <w:rPr>
          <w:rFonts w:ascii="Arial" w:hAnsi="Arial" w:eastAsia="Calibri" w:cs="Arial"/>
          <w:b/>
          <w:bCs/>
          <w:color w:val="000000" w:themeColor="text1"/>
          <w:sz w:val="22"/>
          <w:szCs w:val="22"/>
        </w:rPr>
      </w:pPr>
      <w:r w:rsidRPr="001878A2">
        <w:rPr>
          <w:rFonts w:ascii="Arial" w:hAnsi="Arial" w:eastAsia="Calibri" w:cs="Arial"/>
          <w:b/>
          <w:bCs/>
          <w:color w:val="000000" w:themeColor="text1"/>
          <w:sz w:val="22"/>
          <w:szCs w:val="22"/>
        </w:rPr>
        <w:br w:type="page"/>
      </w:r>
    </w:p>
    <w:p w:rsidRPr="001878A2" w:rsidR="003251A0" w:rsidP="007B7B17" w:rsidRDefault="00F01CA1" w14:paraId="23C647D5" w14:textId="069E9B9C">
      <w:pPr>
        <w:spacing w:line="276" w:lineRule="auto"/>
        <w:rPr>
          <w:rFonts w:ascii="Arial" w:hAnsi="Arial" w:cs="Arial"/>
          <w:b/>
          <w:bCs/>
          <w:sz w:val="22"/>
          <w:szCs w:val="22"/>
        </w:rPr>
      </w:pPr>
      <w:r w:rsidRPr="001878A2">
        <w:rPr>
          <w:rFonts w:ascii="Arial" w:hAnsi="Arial" w:eastAsia="Calibri" w:cs="Arial"/>
          <w:b/>
          <w:bCs/>
          <w:color w:val="000000" w:themeColor="text1"/>
          <w:sz w:val="22"/>
          <w:szCs w:val="22"/>
        </w:rPr>
        <w:lastRenderedPageBreak/>
        <w:t xml:space="preserve">2. </w:t>
      </w:r>
      <w:r w:rsidRPr="001878A2" w:rsidR="003251A0">
        <w:rPr>
          <w:rFonts w:ascii="Arial" w:hAnsi="Arial" w:eastAsia="Calibri" w:cs="Arial"/>
          <w:b/>
          <w:bCs/>
          <w:color w:val="000000" w:themeColor="text1"/>
          <w:sz w:val="22"/>
          <w:szCs w:val="22"/>
        </w:rPr>
        <w:t>Diet differentially influences physiology and gut microbiome</w:t>
      </w:r>
    </w:p>
    <w:p w:rsidRPr="001878A2" w:rsidR="00003769" w:rsidP="00451272" w:rsidRDefault="00003769" w14:paraId="498C216D" w14:textId="4CD146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color="auto" w:sz="0" w:space="0"/>
          <w:insideV w:val="none" w:color="auto" w:sz="0" w:space="0"/>
        </w:tblBorders>
        <w:tblLook w:val="04A0" w:firstRow="1" w:lastRow="0" w:firstColumn="1" w:lastColumn="0" w:noHBand="0" w:noVBand="1"/>
      </w:tblPr>
      <w:tblGrid>
        <w:gridCol w:w="5395"/>
        <w:gridCol w:w="5395"/>
      </w:tblGrid>
      <w:tr w:rsidRPr="00B2096E" w:rsidR="00CE2BA5" w:rsidTr="008B3A77" w14:paraId="02B63848" w14:textId="77777777">
        <w:tc>
          <w:tcPr>
            <w:tcW w:w="5395" w:type="dxa"/>
          </w:tcPr>
          <w:p w:rsidRPr="001878A2" w:rsidR="00675B82" w:rsidP="00675B82" w:rsidRDefault="00675B82" w14:paraId="2927A0D2" w14:textId="513B5ACF">
            <w:pPr>
              <w:spacing w:line="276" w:lineRule="auto"/>
              <w:rPr>
                <w:rFonts w:ascii="Arial" w:hAnsi="Arial" w:cs="Arial"/>
                <w:color w:val="000000"/>
                <w:sz w:val="22"/>
                <w:szCs w:val="22"/>
              </w:rPr>
            </w:pPr>
            <w:r w:rsidRPr="001878A2">
              <w:rPr>
                <w:rFonts w:ascii="Arial" w:hAnsi="Arial" w:cs="Arial"/>
                <w:color w:val="000000"/>
                <w:sz w:val="22"/>
                <w:szCs w:val="22"/>
              </w:rPr>
              <w:t>A</w:t>
            </w:r>
          </w:p>
          <w:p w:rsidRPr="001878A2" w:rsidR="00675B82" w:rsidP="00675B82" w:rsidRDefault="007C5197" w14:paraId="27233C1E" w14:textId="32BA4AE4">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3385D462" wp14:editId="48CEF78F">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rsidRPr="001878A2" w:rsidR="00675B82" w:rsidP="00675B82" w:rsidRDefault="00675B82" w14:paraId="7669A09C" w14:textId="4D436A65">
            <w:pPr>
              <w:spacing w:line="276" w:lineRule="auto"/>
              <w:rPr>
                <w:rFonts w:ascii="Arial" w:hAnsi="Arial" w:cs="Arial"/>
                <w:color w:val="000000"/>
                <w:sz w:val="22"/>
                <w:szCs w:val="22"/>
              </w:rPr>
            </w:pPr>
            <w:r w:rsidRPr="001878A2">
              <w:rPr>
                <w:rFonts w:ascii="Arial" w:hAnsi="Arial" w:cs="Arial"/>
                <w:color w:val="000000"/>
                <w:sz w:val="22"/>
                <w:szCs w:val="22"/>
              </w:rPr>
              <w:t>B</w:t>
            </w:r>
          </w:p>
          <w:p w:rsidRPr="001878A2" w:rsidR="00675B82" w:rsidP="00675B82" w:rsidRDefault="00741807" w14:paraId="0DC6123C" w14:textId="062935D0">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67E1ACA6" wp14:editId="2B38C83E">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Pr="00B2096E" w:rsidR="00CE2BA5" w:rsidTr="008B3A77" w14:paraId="60D0A2DC" w14:textId="77777777">
        <w:tc>
          <w:tcPr>
            <w:tcW w:w="5395" w:type="dxa"/>
          </w:tcPr>
          <w:p w:rsidRPr="001878A2" w:rsidR="00675B82" w:rsidP="00675B82" w:rsidRDefault="00675B82" w14:paraId="006FFD50" w14:textId="6355866E">
            <w:pPr>
              <w:spacing w:line="276" w:lineRule="auto"/>
              <w:rPr>
                <w:rFonts w:ascii="Arial" w:hAnsi="Arial" w:cs="Arial"/>
                <w:color w:val="000000"/>
                <w:sz w:val="22"/>
                <w:szCs w:val="22"/>
              </w:rPr>
            </w:pPr>
            <w:r w:rsidRPr="001878A2">
              <w:rPr>
                <w:rFonts w:ascii="Arial" w:hAnsi="Arial" w:cs="Arial"/>
                <w:color w:val="000000"/>
                <w:sz w:val="22"/>
                <w:szCs w:val="22"/>
              </w:rPr>
              <w:t>C</w:t>
            </w:r>
          </w:p>
          <w:p w:rsidRPr="001878A2" w:rsidR="00675B82" w:rsidP="00675B82" w:rsidRDefault="00186DE6" w14:paraId="2399C347" w14:textId="0C76EDBB">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777BE070" wp14:editId="71866AF8">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rsidRPr="001878A2" w:rsidR="00675B82" w:rsidP="00675B82" w:rsidRDefault="00675B82" w14:paraId="6E378D91" w14:textId="643EF3CD">
            <w:pPr>
              <w:spacing w:line="276" w:lineRule="auto"/>
              <w:rPr>
                <w:rFonts w:ascii="Arial" w:hAnsi="Arial" w:cs="Arial"/>
                <w:color w:val="000000"/>
                <w:sz w:val="22"/>
                <w:szCs w:val="22"/>
              </w:rPr>
            </w:pPr>
            <w:r w:rsidRPr="001878A2">
              <w:rPr>
                <w:rFonts w:ascii="Arial" w:hAnsi="Arial" w:cs="Arial"/>
                <w:color w:val="000000"/>
                <w:sz w:val="22"/>
                <w:szCs w:val="22"/>
              </w:rPr>
              <w:t>D</w:t>
            </w:r>
          </w:p>
          <w:p w:rsidRPr="001878A2" w:rsidR="00675B82" w:rsidP="00675B82" w:rsidRDefault="00186DE6" w14:paraId="5CE53936" w14:textId="19E0D28A">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41105D8D" wp14:editId="5260CD14">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diagram,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Pr="00B2096E" w:rsidR="00675B82" w:rsidTr="008B3A77" w14:paraId="31A2C4FD" w14:textId="77777777">
        <w:tc>
          <w:tcPr>
            <w:tcW w:w="10790" w:type="dxa"/>
            <w:gridSpan w:val="2"/>
          </w:tcPr>
          <w:p w:rsidRPr="001878A2" w:rsidR="00675B82" w:rsidP="000114D0" w:rsidRDefault="00675B82" w14:paraId="3F04AE62" w14:textId="73EB6F7B">
            <w:pPr>
              <w:rPr>
                <w:rFonts w:ascii="Arial" w:hAnsi="Arial" w:cs="Arial"/>
                <w:color w:val="000000"/>
                <w:sz w:val="22"/>
                <w:szCs w:val="22"/>
              </w:rPr>
            </w:pPr>
            <w:r w:rsidRPr="001878A2">
              <w:rPr>
                <w:rFonts w:ascii="Arial" w:hAnsi="Arial" w:cs="Arial"/>
                <w:b/>
                <w:bCs/>
                <w:color w:val="000000"/>
                <w:sz w:val="22"/>
                <w:szCs w:val="22"/>
              </w:rPr>
              <w:t xml:space="preserve">Figure </w:t>
            </w:r>
            <w:r w:rsidRPr="001878A2" w:rsidR="00167907">
              <w:rPr>
                <w:rFonts w:ascii="Arial" w:hAnsi="Arial" w:cs="Arial"/>
                <w:b/>
                <w:bCs/>
                <w:color w:val="000000"/>
                <w:sz w:val="22"/>
                <w:szCs w:val="22"/>
              </w:rPr>
              <w:t>2</w:t>
            </w:r>
            <w:r w:rsidRPr="001878A2">
              <w:rPr>
                <w:rFonts w:ascii="Arial" w:hAnsi="Arial" w:cs="Arial"/>
                <w:b/>
                <w:bCs/>
                <w:color w:val="000000"/>
                <w:sz w:val="22"/>
                <w:szCs w:val="22"/>
              </w:rPr>
              <w:t>:</w:t>
            </w:r>
            <w:r w:rsidRPr="001878A2" w:rsidR="00020095">
              <w:rPr>
                <w:rFonts w:ascii="Arial" w:hAnsi="Arial" w:cs="Arial"/>
                <w:color w:val="000000"/>
                <w:sz w:val="22"/>
                <w:szCs w:val="22"/>
              </w:rPr>
              <w:t xml:space="preserve"> Effects of </w:t>
            </w:r>
            <w:r w:rsidRPr="001878A2" w:rsidR="00C55A91">
              <w:rPr>
                <w:rFonts w:ascii="Arial" w:hAnsi="Arial" w:cs="Arial"/>
                <w:color w:val="000000"/>
                <w:sz w:val="22"/>
                <w:szCs w:val="22"/>
              </w:rPr>
              <w:t>fish fed one of three diets (Gemma, Watts, or ZIRC)</w:t>
            </w:r>
            <w:r w:rsidRPr="001878A2" w:rsidR="00020095">
              <w:rPr>
                <w:rFonts w:ascii="Arial" w:hAnsi="Arial" w:cs="Arial"/>
                <w:color w:val="000000"/>
                <w:sz w:val="22"/>
                <w:szCs w:val="22"/>
              </w:rPr>
              <w:t xml:space="preserve"> on physiology and microbiomes of zebrafish. </w:t>
            </w:r>
            <w:r w:rsidRPr="001878A2" w:rsidR="00281741">
              <w:rPr>
                <w:rFonts w:ascii="Arial" w:hAnsi="Arial" w:cs="Arial"/>
                <w:b/>
                <w:bCs/>
                <w:color w:val="000000"/>
                <w:sz w:val="22"/>
                <w:szCs w:val="22"/>
              </w:rPr>
              <w:t>(</w:t>
            </w:r>
            <w:r w:rsidRPr="001878A2" w:rsidR="00020095">
              <w:rPr>
                <w:rFonts w:ascii="Arial" w:hAnsi="Arial" w:cs="Arial"/>
                <w:b/>
                <w:bCs/>
                <w:color w:val="000000"/>
                <w:sz w:val="22"/>
                <w:szCs w:val="22"/>
              </w:rPr>
              <w:t>A)</w:t>
            </w:r>
            <w:r w:rsidRPr="001878A2" w:rsidR="00020095">
              <w:rPr>
                <w:rFonts w:ascii="Arial" w:hAnsi="Arial" w:cs="Arial"/>
                <w:color w:val="000000"/>
                <w:sz w:val="22"/>
                <w:szCs w:val="22"/>
              </w:rPr>
              <w:t xml:space="preserve"> Weight of ZIRC significantly differs from Watts and Gemma. Gemma and Watts do not differ from each other</w:t>
            </w:r>
            <w:r w:rsidRPr="001878A2" w:rsidR="00281741">
              <w:rPr>
                <w:rFonts w:ascii="Arial" w:hAnsi="Arial" w:cs="Arial"/>
                <w:color w:val="000000"/>
                <w:sz w:val="22"/>
                <w:szCs w:val="22"/>
              </w:rPr>
              <w:t>.</w:t>
            </w:r>
            <w:r w:rsidRPr="001878A2" w:rsidR="00020095">
              <w:rPr>
                <w:rFonts w:ascii="Arial" w:hAnsi="Arial" w:cs="Arial"/>
                <w:color w:val="000000"/>
                <w:sz w:val="22"/>
                <w:szCs w:val="22"/>
              </w:rPr>
              <w:t xml:space="preserve"> </w:t>
            </w:r>
            <w:r w:rsidRPr="001878A2" w:rsidR="00281741">
              <w:rPr>
                <w:rFonts w:ascii="Arial" w:hAnsi="Arial" w:cs="Arial"/>
                <w:b/>
                <w:bCs/>
                <w:color w:val="000000"/>
                <w:sz w:val="22"/>
                <w:szCs w:val="22"/>
              </w:rPr>
              <w:t>(</w:t>
            </w:r>
            <w:r w:rsidRPr="001878A2" w:rsidR="00020095">
              <w:rPr>
                <w:rFonts w:ascii="Arial" w:hAnsi="Arial" w:cs="Arial"/>
                <w:b/>
                <w:bCs/>
                <w:color w:val="000000"/>
                <w:sz w:val="22"/>
                <w:szCs w:val="22"/>
              </w:rPr>
              <w:t xml:space="preserve">B) </w:t>
            </w:r>
            <w:r w:rsidRPr="001878A2" w:rsidR="00020095">
              <w:rPr>
                <w:rFonts w:ascii="Arial" w:hAnsi="Arial" w:cs="Arial"/>
                <w:color w:val="000000"/>
                <w:sz w:val="22"/>
                <w:szCs w:val="22"/>
              </w:rPr>
              <w:t xml:space="preserve">Body condition score is a length normalized measure of weight. </w:t>
            </w:r>
            <w:r w:rsidRPr="001878A2" w:rsidR="001E0275">
              <w:rPr>
                <w:rFonts w:ascii="Arial" w:hAnsi="Arial" w:cs="Arial"/>
                <w:color w:val="000000"/>
                <w:sz w:val="22"/>
                <w:szCs w:val="22"/>
              </w:rPr>
              <w:t xml:space="preserve">Fish fed the ZIRC Diet </w:t>
            </w:r>
            <w:r w:rsidRPr="001878A2" w:rsidR="00020095">
              <w:rPr>
                <w:rFonts w:ascii="Arial" w:hAnsi="Arial" w:cs="Arial"/>
                <w:color w:val="000000"/>
                <w:sz w:val="22"/>
                <w:szCs w:val="22"/>
              </w:rPr>
              <w:t>have significantly higher body condition scores from Gemma and Watts diets.</w:t>
            </w:r>
            <w:r w:rsidRPr="001878A2" w:rsidR="00281741">
              <w:rPr>
                <w:rFonts w:ascii="Arial" w:hAnsi="Arial" w:cs="Arial"/>
                <w:color w:val="000000"/>
                <w:sz w:val="22"/>
                <w:szCs w:val="22"/>
              </w:rPr>
              <w:t xml:space="preserve"> </w:t>
            </w:r>
            <w:r w:rsidRPr="001878A2" w:rsidR="00281741">
              <w:rPr>
                <w:rFonts w:ascii="Arial" w:hAnsi="Arial" w:cs="Arial"/>
                <w:b/>
                <w:bCs/>
                <w:color w:val="000000"/>
                <w:sz w:val="22"/>
                <w:szCs w:val="22"/>
              </w:rPr>
              <w:t>(C)</w:t>
            </w:r>
            <w:r w:rsidRPr="001878A2" w:rsidR="00281741">
              <w:rPr>
                <w:rFonts w:ascii="Arial" w:hAnsi="Arial" w:cs="Arial"/>
                <w:color w:val="000000"/>
                <w:sz w:val="22"/>
                <w:szCs w:val="22"/>
              </w:rPr>
              <w:t xml:space="preserve"> </w:t>
            </w:r>
            <w:commentRangeStart w:id="3"/>
            <w:commentRangeStart w:id="4"/>
            <w:r w:rsidRPr="001878A2" w:rsidR="00782892">
              <w:rPr>
                <w:rFonts w:ascii="Arial" w:hAnsi="Arial" w:cs="Arial"/>
                <w:color w:val="000000"/>
                <w:sz w:val="22"/>
                <w:szCs w:val="22"/>
              </w:rPr>
              <w:t>Simpson’s</w:t>
            </w:r>
            <w:r w:rsidRPr="001878A2" w:rsidR="00C55A91">
              <w:rPr>
                <w:rFonts w:ascii="Arial" w:hAnsi="Arial" w:cs="Arial"/>
                <w:color w:val="000000"/>
                <w:sz w:val="22"/>
                <w:szCs w:val="22"/>
              </w:rPr>
              <w:t xml:space="preserve"> </w:t>
            </w:r>
            <w:commentRangeEnd w:id="3"/>
            <w:r w:rsidRPr="001878A2" w:rsidR="00C721B1">
              <w:rPr>
                <w:rStyle w:val="CommentReference"/>
                <w:rFonts w:ascii="Arial" w:hAnsi="Arial" w:cs="Arial"/>
                <w:sz w:val="22"/>
                <w:szCs w:val="22"/>
              </w:rPr>
              <w:commentReference w:id="3"/>
            </w:r>
            <w:commentRangeEnd w:id="4"/>
            <w:r w:rsidRPr="001878A2" w:rsidR="00507F0D">
              <w:rPr>
                <w:rStyle w:val="CommentReference"/>
                <w:rFonts w:ascii="Arial" w:hAnsi="Arial" w:cs="Arial"/>
                <w:sz w:val="22"/>
                <w:szCs w:val="22"/>
              </w:rPr>
              <w:commentReference w:id="4"/>
            </w:r>
            <w:r w:rsidRPr="001878A2" w:rsidR="00C55A91">
              <w:rPr>
                <w:rFonts w:ascii="Arial" w:hAnsi="Arial" w:cs="Arial"/>
                <w:color w:val="000000"/>
                <w:sz w:val="22"/>
                <w:szCs w:val="22"/>
              </w:rPr>
              <w:t>Index of diversity shows that gut microbiome diversity significantly differs between Gemma and Watts, ZIRC and Watts, but not between Gemma and ZIRC</w:t>
            </w:r>
            <w:r w:rsidRPr="001878A2" w:rsidR="00281741">
              <w:rPr>
                <w:rFonts w:ascii="Arial" w:hAnsi="Arial" w:cs="Arial"/>
                <w:color w:val="000000"/>
                <w:sz w:val="22"/>
                <w:szCs w:val="22"/>
              </w:rPr>
              <w:t xml:space="preserve">. </w:t>
            </w:r>
            <w:r w:rsidRPr="001878A2" w:rsidR="00281741">
              <w:rPr>
                <w:rFonts w:ascii="Arial" w:hAnsi="Arial" w:cs="Arial"/>
                <w:b/>
                <w:bCs/>
                <w:color w:val="000000"/>
                <w:sz w:val="22"/>
                <w:szCs w:val="22"/>
              </w:rPr>
              <w:t>(D)</w:t>
            </w:r>
            <w:r w:rsidRPr="001878A2" w:rsidR="00281741">
              <w:rPr>
                <w:rFonts w:ascii="Arial" w:hAnsi="Arial" w:cs="Arial"/>
                <w:sz w:val="22"/>
                <w:szCs w:val="22"/>
              </w:rPr>
              <w:t xml:space="preserve"> </w:t>
            </w:r>
            <w:r w:rsidRPr="001878A2" w:rsidR="00281741">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Pr="001878A2" w:rsidR="00AF120E">
              <w:rPr>
                <w:rFonts w:ascii="Arial" w:hAnsi="Arial" w:cs="Arial"/>
                <w:color w:val="000000"/>
                <w:sz w:val="22"/>
                <w:szCs w:val="22"/>
              </w:rPr>
              <w:t xml:space="preserve"> </w:t>
            </w:r>
            <w:r w:rsidRPr="001878A2" w:rsidR="00E23D08">
              <w:rPr>
                <w:rFonts w:ascii="Arial" w:hAnsi="Arial" w:cs="Arial"/>
                <w:color w:val="000000"/>
                <w:sz w:val="22"/>
                <w:szCs w:val="22"/>
              </w:rPr>
              <w:t>“</w:t>
            </w:r>
            <w:r w:rsidRPr="001878A2" w:rsidR="00AF120E">
              <w:rPr>
                <w:rFonts w:ascii="Arial" w:hAnsi="Arial" w:cs="Arial"/>
                <w:color w:val="000000"/>
                <w:sz w:val="22"/>
                <w:szCs w:val="22"/>
              </w:rPr>
              <w:t>ns</w:t>
            </w:r>
            <w:r w:rsidRPr="001878A2" w:rsidR="00E23D08">
              <w:rPr>
                <w:rFonts w:ascii="Arial" w:hAnsi="Arial" w:cs="Arial"/>
                <w:color w:val="000000"/>
                <w:sz w:val="22"/>
                <w:szCs w:val="22"/>
              </w:rPr>
              <w:t>”</w:t>
            </w:r>
            <w:r w:rsidRPr="001878A2" w:rsidR="00AF120E">
              <w:rPr>
                <w:rFonts w:ascii="Arial" w:hAnsi="Arial" w:cs="Arial"/>
                <w:color w:val="000000"/>
                <w:sz w:val="22"/>
                <w:szCs w:val="22"/>
              </w:rPr>
              <w:t xml:space="preserve"> </w:t>
            </w:r>
            <w:r w:rsidRPr="001878A2" w:rsidR="00E23D08">
              <w:rPr>
                <w:rFonts w:ascii="Arial" w:hAnsi="Arial" w:cs="Arial"/>
                <w:color w:val="000000"/>
                <w:sz w:val="22"/>
                <w:szCs w:val="22"/>
              </w:rPr>
              <w:t>indicates</w:t>
            </w:r>
            <w:r w:rsidRPr="001878A2" w:rsidR="00AF120E">
              <w:rPr>
                <w:rFonts w:ascii="Arial" w:hAnsi="Arial" w:cs="Arial"/>
                <w:color w:val="000000"/>
                <w:sz w:val="22"/>
                <w:szCs w:val="22"/>
              </w:rPr>
              <w:t xml:space="preserve"> not significant</w:t>
            </w:r>
            <w:r w:rsidRPr="001878A2" w:rsidR="00E23D08">
              <w:rPr>
                <w:rFonts w:ascii="Arial" w:hAnsi="Arial" w:cs="Arial"/>
                <w:color w:val="000000"/>
                <w:sz w:val="22"/>
                <w:szCs w:val="22"/>
              </w:rPr>
              <w:t>ly different</w:t>
            </w:r>
            <w:r w:rsidRPr="001878A2" w:rsidR="00AF120E">
              <w:rPr>
                <w:rFonts w:ascii="Arial" w:hAnsi="Arial" w:cs="Arial"/>
                <w:color w:val="000000"/>
                <w:sz w:val="22"/>
                <w:szCs w:val="22"/>
              </w:rPr>
              <w:t>, *</w:t>
            </w:r>
            <w:r w:rsidRPr="001878A2" w:rsidR="00E23D08">
              <w:rPr>
                <w:rFonts w:ascii="Arial" w:hAnsi="Arial" w:cs="Arial"/>
                <w:color w:val="000000"/>
                <w:sz w:val="22"/>
                <w:szCs w:val="22"/>
              </w:rPr>
              <w:t>, **, ***</w:t>
            </w:r>
            <w:r w:rsidRPr="001878A2" w:rsidR="00AF120E">
              <w:rPr>
                <w:rFonts w:ascii="Arial" w:hAnsi="Arial" w:cs="Arial"/>
                <w:color w:val="000000"/>
                <w:sz w:val="22"/>
                <w:szCs w:val="22"/>
              </w:rPr>
              <w:t xml:space="preserve"> </w:t>
            </w:r>
            <w:r w:rsidRPr="001878A2" w:rsidR="00E23D08">
              <w:rPr>
                <w:rFonts w:ascii="Arial" w:hAnsi="Arial" w:cs="Arial"/>
                <w:color w:val="000000"/>
                <w:sz w:val="22"/>
                <w:szCs w:val="22"/>
              </w:rPr>
              <w:t>indicates</w:t>
            </w:r>
            <w:r w:rsidRPr="001878A2" w:rsidR="00AF120E">
              <w:rPr>
                <w:rFonts w:ascii="Arial" w:hAnsi="Arial" w:cs="Arial"/>
                <w:color w:val="000000"/>
                <w:sz w:val="22"/>
                <w:szCs w:val="22"/>
              </w:rPr>
              <w:t xml:space="preserve"> </w:t>
            </w:r>
            <w:r w:rsidRPr="001878A2" w:rsidR="00E23D08">
              <w:rPr>
                <w:rFonts w:ascii="Arial" w:hAnsi="Arial" w:cs="Arial"/>
                <w:color w:val="000000"/>
                <w:sz w:val="22"/>
                <w:szCs w:val="22"/>
              </w:rPr>
              <w:t>significant differences below the 0.05, 0.01, and 0.001 levels, respectively</w:t>
            </w:r>
            <w:r w:rsidRPr="001878A2" w:rsidR="00AF120E">
              <w:rPr>
                <w:rFonts w:ascii="Arial" w:hAnsi="Arial" w:cs="Arial"/>
                <w:color w:val="000000"/>
                <w:sz w:val="22"/>
                <w:szCs w:val="22"/>
              </w:rPr>
              <w:t>.</w:t>
            </w:r>
          </w:p>
        </w:tc>
      </w:tr>
    </w:tbl>
    <w:p w:rsidRPr="001878A2" w:rsidR="00352E04" w:rsidP="00352E04" w:rsidRDefault="004D67A3" w14:paraId="043FB3EE" w14:textId="156FFC1D">
      <w:pPr>
        <w:spacing w:line="276" w:lineRule="auto"/>
        <w:rPr>
          <w:rFonts w:ascii="Arial" w:hAnsi="Arial" w:cs="Arial"/>
          <w:color w:val="000000"/>
          <w:sz w:val="22"/>
          <w:szCs w:val="22"/>
        </w:rPr>
      </w:pPr>
      <w:r w:rsidRPr="001878A2">
        <w:rPr>
          <w:rFonts w:ascii="Arial" w:hAnsi="Arial" w:cs="Arial"/>
          <w:color w:val="000000"/>
          <w:sz w:val="22"/>
          <w:szCs w:val="22"/>
        </w:rPr>
        <w:t>Zebrafish</w:t>
      </w:r>
      <w:r w:rsidRPr="001878A2" w:rsidR="005D61DC">
        <w:rPr>
          <w:rFonts w:ascii="Arial" w:hAnsi="Arial" w:cs="Arial"/>
          <w:color w:val="000000"/>
          <w:sz w:val="22"/>
          <w:szCs w:val="22"/>
        </w:rPr>
        <w:t xml:space="preserve"> physiology and gut microbiome has been previously </w:t>
      </w:r>
      <w:r w:rsidRPr="001878A2">
        <w:rPr>
          <w:rFonts w:ascii="Arial" w:hAnsi="Arial" w:cs="Arial"/>
          <w:color w:val="000000"/>
          <w:sz w:val="22"/>
          <w:szCs w:val="22"/>
        </w:rPr>
        <w:t xml:space="preserve">associated with diet, but these studies </w:t>
      </w:r>
      <w:r w:rsidRPr="001878A2" w:rsidR="001B4E63">
        <w:rPr>
          <w:rFonts w:ascii="Arial" w:hAnsi="Arial" w:cs="Arial"/>
          <w:color w:val="000000"/>
          <w:sz w:val="22"/>
          <w:szCs w:val="22"/>
        </w:rPr>
        <w:t xml:space="preserve">considered diets that differed </w:t>
      </w:r>
      <w:r w:rsidRPr="001878A2" w:rsidR="00941697">
        <w:rPr>
          <w:rFonts w:ascii="Arial" w:hAnsi="Arial" w:cs="Arial"/>
          <w:color w:val="000000"/>
          <w:sz w:val="22"/>
          <w:szCs w:val="22"/>
        </w:rPr>
        <w:t xml:space="preserve">greatly </w:t>
      </w:r>
      <w:r w:rsidRPr="001878A2" w:rsidR="000866BB">
        <w:rPr>
          <w:rFonts w:ascii="Arial" w:hAnsi="Arial" w:cs="Arial"/>
          <w:color w:val="000000"/>
          <w:sz w:val="22"/>
          <w:szCs w:val="22"/>
        </w:rPr>
        <w:t xml:space="preserve">in nutritional </w:t>
      </w:r>
      <w:r w:rsidRPr="001878A2" w:rsidR="00941697">
        <w:rPr>
          <w:rFonts w:ascii="Arial" w:hAnsi="Arial" w:cs="Arial"/>
          <w:color w:val="000000"/>
          <w:sz w:val="22"/>
          <w:szCs w:val="22"/>
        </w:rPr>
        <w:t>content</w:t>
      </w:r>
      <w:r w:rsidRPr="001878A2" w:rsidR="000866BB">
        <w:rPr>
          <w:rFonts w:ascii="Arial" w:hAnsi="Arial" w:cs="Arial"/>
          <w:color w:val="000000"/>
          <w:sz w:val="22"/>
          <w:szCs w:val="22"/>
        </w:rPr>
        <w:t xml:space="preserve"> (</w:t>
      </w:r>
      <w:r w:rsidRPr="001878A2" w:rsidR="00941697">
        <w:rPr>
          <w:rFonts w:ascii="Arial" w:hAnsi="Arial" w:cs="Arial"/>
          <w:color w:val="000000"/>
          <w:sz w:val="22"/>
          <w:szCs w:val="22"/>
        </w:rPr>
        <w:t>e.g., high fat and protein vs. low fat and protein</w:t>
      </w:r>
      <w:r w:rsidRPr="001878A2" w:rsidR="000866BB">
        <w:rPr>
          <w:rFonts w:ascii="Arial" w:hAnsi="Arial" w:cs="Arial"/>
          <w:color w:val="000000"/>
          <w:sz w:val="22"/>
          <w:szCs w:val="22"/>
        </w:rPr>
        <w:t>)</w:t>
      </w:r>
      <w:r w:rsidR="005455EE">
        <w:rPr>
          <w:rFonts w:ascii="Arial" w:hAnsi="Arial" w:cs="Arial"/>
          <w:color w:val="000000"/>
          <w:sz w:val="22"/>
          <w:szCs w:val="22"/>
        </w:rPr>
        <w:fldChar w:fldCharType="begin"/>
      </w:r>
      <w:r w:rsidR="00767E90">
        <w:rPr>
          <w:rFonts w:ascii="Arial" w:hAnsi="Arial" w:cs="Arial"/>
          <w:color w:val="000000"/>
          <w:sz w:val="22"/>
          <w:szCs w:val="22"/>
        </w:rPr>
        <w:instrText xml:space="preserve"> ADDIN ZOTERO_ITEM CSL_CITATION {"citationID":"3m8qurae","properties":{"formattedCitation":"\\super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5455EE">
        <w:rPr>
          <w:rFonts w:ascii="Arial" w:hAnsi="Arial" w:cs="Arial"/>
          <w:color w:val="000000"/>
          <w:sz w:val="22"/>
          <w:szCs w:val="22"/>
        </w:rPr>
        <w:fldChar w:fldCharType="separate"/>
      </w:r>
      <w:r w:rsidRPr="00767E90" w:rsidR="00767E90">
        <w:rPr>
          <w:rFonts w:ascii="Arial" w:hAnsi="Arial" w:cs="Arial"/>
          <w:color w:val="000000"/>
          <w:sz w:val="22"/>
          <w:vertAlign w:val="superscript"/>
        </w:rPr>
        <w:t>7–9</w:t>
      </w:r>
      <w:r w:rsidR="005455EE">
        <w:rPr>
          <w:rFonts w:ascii="Arial" w:hAnsi="Arial" w:cs="Arial"/>
          <w:color w:val="000000"/>
          <w:sz w:val="22"/>
          <w:szCs w:val="22"/>
        </w:rPr>
        <w:fldChar w:fldCharType="end"/>
      </w:r>
      <w:r w:rsidRPr="001878A2" w:rsidR="000866BB">
        <w:rPr>
          <w:rFonts w:ascii="Arial" w:hAnsi="Arial" w:cs="Arial"/>
          <w:color w:val="000000"/>
          <w:sz w:val="22"/>
          <w:szCs w:val="22"/>
        </w:rPr>
        <w:t>.</w:t>
      </w:r>
      <w:r w:rsidRPr="001878A2" w:rsidR="00DC3335">
        <w:rPr>
          <w:rFonts w:ascii="Arial" w:hAnsi="Arial" w:cs="Arial"/>
          <w:color w:val="000000"/>
          <w:sz w:val="22"/>
          <w:szCs w:val="22"/>
        </w:rPr>
        <w:t xml:space="preserve"> O</w:t>
      </w:r>
      <w:r w:rsidRPr="001878A2" w:rsidR="00DC6F95">
        <w:rPr>
          <w:rFonts w:ascii="Arial" w:hAnsi="Arial" w:cs="Arial"/>
          <w:color w:val="000000"/>
          <w:sz w:val="22"/>
          <w:szCs w:val="22"/>
        </w:rPr>
        <w:t>ur study is</w:t>
      </w:r>
      <w:r w:rsidRPr="001878A2" w:rsidR="00970B71">
        <w:rPr>
          <w:rFonts w:ascii="Arial" w:hAnsi="Arial" w:cs="Arial"/>
          <w:color w:val="000000"/>
          <w:sz w:val="22"/>
          <w:szCs w:val="22"/>
        </w:rPr>
        <w:t xml:space="preserve"> unique in that fish were fed </w:t>
      </w:r>
      <w:r w:rsidRPr="001878A2" w:rsidR="00DC3335">
        <w:rPr>
          <w:rFonts w:ascii="Arial" w:hAnsi="Arial" w:cs="Arial"/>
          <w:color w:val="000000"/>
          <w:sz w:val="22"/>
          <w:szCs w:val="22"/>
        </w:rPr>
        <w:t>three commonly used laboratory diets</w:t>
      </w:r>
      <w:r w:rsidRPr="001878A2" w:rsidR="0076218C">
        <w:rPr>
          <w:rFonts w:ascii="Arial" w:hAnsi="Arial" w:cs="Arial"/>
          <w:color w:val="000000"/>
          <w:sz w:val="22"/>
          <w:szCs w:val="22"/>
        </w:rPr>
        <w:t xml:space="preserve"> </w:t>
      </w:r>
      <w:r w:rsidRPr="001878A2" w:rsidR="00DC3335">
        <w:rPr>
          <w:rFonts w:ascii="Arial" w:hAnsi="Arial" w:cs="Arial"/>
          <w:color w:val="000000"/>
          <w:sz w:val="22"/>
          <w:szCs w:val="22"/>
        </w:rPr>
        <w:t>similar</w:t>
      </w:r>
      <w:r w:rsidRPr="001878A2" w:rsidR="0076218C">
        <w:rPr>
          <w:rFonts w:ascii="Arial" w:hAnsi="Arial" w:cs="Arial"/>
          <w:color w:val="000000"/>
          <w:sz w:val="22"/>
          <w:szCs w:val="22"/>
        </w:rPr>
        <w:t xml:space="preserve"> in nutritional composition</w:t>
      </w:r>
      <w:r w:rsidRPr="001878A2" w:rsidR="008457D1">
        <w:rPr>
          <w:rFonts w:ascii="Arial" w:hAnsi="Arial" w:cs="Arial"/>
          <w:color w:val="000000"/>
          <w:sz w:val="22"/>
          <w:szCs w:val="22"/>
        </w:rPr>
        <w:t xml:space="preserve">. Moreover, fish were </w:t>
      </w:r>
      <w:r w:rsidRPr="001878A2" w:rsidR="00DC3335">
        <w:rPr>
          <w:rFonts w:ascii="Arial" w:hAnsi="Arial" w:cs="Arial"/>
          <w:color w:val="000000"/>
          <w:sz w:val="22"/>
          <w:szCs w:val="22"/>
        </w:rPr>
        <w:t xml:space="preserve">fed </w:t>
      </w:r>
      <w:r w:rsidRPr="001878A2" w:rsidR="008457D1">
        <w:rPr>
          <w:rFonts w:ascii="Arial" w:hAnsi="Arial" w:cs="Arial"/>
          <w:color w:val="000000"/>
          <w:sz w:val="22"/>
          <w:szCs w:val="22"/>
        </w:rPr>
        <w:t xml:space="preserve">the same </w:t>
      </w:r>
      <w:r w:rsidRPr="001878A2" w:rsidR="00970B71">
        <w:rPr>
          <w:rFonts w:ascii="Arial" w:hAnsi="Arial" w:cs="Arial"/>
          <w:color w:val="000000"/>
          <w:sz w:val="22"/>
          <w:szCs w:val="22"/>
        </w:rPr>
        <w:t>diet from</w:t>
      </w:r>
      <w:r w:rsidRPr="001878A2" w:rsidR="008457D1">
        <w:rPr>
          <w:rFonts w:ascii="Arial" w:hAnsi="Arial" w:cs="Arial"/>
          <w:color w:val="000000"/>
          <w:sz w:val="22"/>
          <w:szCs w:val="22"/>
        </w:rPr>
        <w:t xml:space="preserve"> </w:t>
      </w:r>
      <w:r w:rsidRPr="001878A2" w:rsidR="00970B71">
        <w:rPr>
          <w:rFonts w:ascii="Arial" w:hAnsi="Arial" w:cs="Arial"/>
          <w:color w:val="000000"/>
          <w:sz w:val="22"/>
          <w:szCs w:val="22"/>
        </w:rPr>
        <w:t xml:space="preserve">30 to </w:t>
      </w:r>
      <w:r w:rsidRPr="001878A2" w:rsidR="007B3241">
        <w:rPr>
          <w:rFonts w:ascii="Arial" w:hAnsi="Arial" w:cs="Arial"/>
          <w:color w:val="000000"/>
          <w:sz w:val="22"/>
          <w:szCs w:val="22"/>
        </w:rPr>
        <w:t>214</w:t>
      </w:r>
      <w:r w:rsidRPr="001878A2" w:rsidR="0078261C">
        <w:rPr>
          <w:rFonts w:ascii="Arial" w:hAnsi="Arial" w:cs="Arial"/>
          <w:color w:val="000000"/>
          <w:sz w:val="22"/>
          <w:szCs w:val="22"/>
        </w:rPr>
        <w:t xml:space="preserve"> </w:t>
      </w:r>
      <w:r w:rsidRPr="001878A2" w:rsidR="0078261C">
        <w:rPr>
          <w:rFonts w:ascii="Arial" w:hAnsi="Arial" w:cs="Arial"/>
          <w:color w:val="000000"/>
          <w:sz w:val="22"/>
          <w:szCs w:val="22"/>
        </w:rPr>
        <w:t>days</w:t>
      </w:r>
      <w:r w:rsidRPr="001878A2" w:rsidR="007B3241">
        <w:rPr>
          <w:rFonts w:ascii="Arial" w:hAnsi="Arial" w:cs="Arial"/>
          <w:color w:val="000000"/>
          <w:sz w:val="22"/>
          <w:szCs w:val="22"/>
        </w:rPr>
        <w:t xml:space="preserve"> </w:t>
      </w:r>
      <w:r w:rsidRPr="001878A2" w:rsidR="0078261C">
        <w:rPr>
          <w:rFonts w:ascii="Arial" w:hAnsi="Arial" w:cs="Arial"/>
          <w:color w:val="000000"/>
          <w:sz w:val="22"/>
          <w:szCs w:val="22"/>
        </w:rPr>
        <w:t>(</w:t>
      </w:r>
      <w:r w:rsidR="00410A5E">
        <w:rPr>
          <w:rFonts w:ascii="Arial" w:hAnsi="Arial" w:cs="Arial"/>
          <w:color w:val="000000"/>
          <w:sz w:val="22"/>
          <w:szCs w:val="22"/>
        </w:rPr>
        <w:t>7</w:t>
      </w:r>
      <w:r w:rsidRPr="001878A2" w:rsidR="0078261C">
        <w:rPr>
          <w:rFonts w:ascii="Arial" w:hAnsi="Arial" w:cs="Arial"/>
          <w:color w:val="000000"/>
          <w:sz w:val="22"/>
          <w:szCs w:val="22"/>
        </w:rPr>
        <w:t xml:space="preserve"> months) </w:t>
      </w:r>
      <w:r w:rsidRPr="001878A2" w:rsidR="007B3241">
        <w:rPr>
          <w:rFonts w:ascii="Arial" w:hAnsi="Arial" w:cs="Arial"/>
          <w:color w:val="000000"/>
          <w:sz w:val="22"/>
          <w:szCs w:val="22"/>
        </w:rPr>
        <w:t>old.</w:t>
      </w:r>
      <w:r w:rsidRPr="001878A2" w:rsidR="00941697">
        <w:rPr>
          <w:rFonts w:ascii="Arial" w:hAnsi="Arial" w:cs="Arial"/>
          <w:color w:val="000000"/>
          <w:sz w:val="22"/>
          <w:szCs w:val="22"/>
        </w:rPr>
        <w:t xml:space="preserve"> </w:t>
      </w:r>
      <w:r w:rsidRPr="001878A2" w:rsidR="000866BB">
        <w:rPr>
          <w:rFonts w:ascii="Arial" w:hAnsi="Arial" w:cs="Arial"/>
          <w:color w:val="000000"/>
          <w:sz w:val="22"/>
          <w:szCs w:val="22"/>
        </w:rPr>
        <w:t>Here, we investigate</w:t>
      </w:r>
      <w:r w:rsidRPr="001878A2" w:rsidR="00540C8E">
        <w:rPr>
          <w:rFonts w:ascii="Arial" w:hAnsi="Arial" w:cs="Arial"/>
          <w:color w:val="000000"/>
          <w:sz w:val="22"/>
          <w:szCs w:val="22"/>
        </w:rPr>
        <w:t>d</w:t>
      </w:r>
      <w:r w:rsidRPr="001878A2" w:rsidR="000866BB">
        <w:rPr>
          <w:rFonts w:ascii="Arial" w:hAnsi="Arial" w:cs="Arial"/>
          <w:color w:val="000000"/>
          <w:sz w:val="22"/>
          <w:szCs w:val="22"/>
        </w:rPr>
        <w:t xml:space="preserve"> how commonly used laboratory diets may impact</w:t>
      </w:r>
      <w:r w:rsidRPr="001878A2" w:rsidR="001D064F">
        <w:rPr>
          <w:rFonts w:ascii="Arial" w:hAnsi="Arial" w:cs="Arial"/>
          <w:color w:val="000000"/>
          <w:sz w:val="22"/>
          <w:szCs w:val="22"/>
        </w:rPr>
        <w:t xml:space="preserve"> </w:t>
      </w:r>
      <w:r w:rsidRPr="001878A2" w:rsidR="00481C9D">
        <w:rPr>
          <w:rFonts w:ascii="Arial" w:hAnsi="Arial" w:cs="Arial"/>
          <w:color w:val="000000"/>
          <w:sz w:val="22"/>
          <w:szCs w:val="22"/>
        </w:rPr>
        <w:t>the zebrafish</w:t>
      </w:r>
      <w:r w:rsidRPr="001878A2" w:rsidR="002160A0">
        <w:rPr>
          <w:rFonts w:ascii="Arial" w:hAnsi="Arial" w:cs="Arial"/>
          <w:color w:val="000000"/>
          <w:sz w:val="22"/>
          <w:szCs w:val="22"/>
        </w:rPr>
        <w:t xml:space="preserve"> physiology and</w:t>
      </w:r>
      <w:r w:rsidRPr="001878A2" w:rsidR="00481C9D">
        <w:rPr>
          <w:rFonts w:ascii="Arial" w:hAnsi="Arial" w:cs="Arial"/>
          <w:color w:val="000000"/>
          <w:sz w:val="22"/>
          <w:szCs w:val="22"/>
        </w:rPr>
        <w:t xml:space="preserve"> gut microbiome diversity, composition, and relative abundance</w:t>
      </w:r>
      <w:r w:rsidRPr="001878A2" w:rsidR="00C9169C">
        <w:rPr>
          <w:rFonts w:ascii="Arial" w:hAnsi="Arial" w:cs="Arial"/>
          <w:color w:val="000000"/>
          <w:sz w:val="22"/>
          <w:szCs w:val="22"/>
        </w:rPr>
        <w:t xml:space="preserve"> at </w:t>
      </w:r>
      <w:r w:rsidRPr="001878A2" w:rsidR="00E35539">
        <w:rPr>
          <w:rFonts w:ascii="Arial" w:hAnsi="Arial" w:cs="Arial"/>
          <w:color w:val="000000"/>
          <w:sz w:val="22"/>
          <w:szCs w:val="22"/>
        </w:rPr>
        <w:t>4 months old</w:t>
      </w:r>
      <w:r w:rsidRPr="001878A2" w:rsidR="00A72AB4">
        <w:rPr>
          <w:rFonts w:ascii="Arial" w:hAnsi="Arial" w:cs="Arial"/>
          <w:color w:val="000000"/>
          <w:sz w:val="22"/>
          <w:szCs w:val="22"/>
        </w:rPr>
        <w:t>.</w:t>
      </w:r>
      <w:r w:rsidRPr="001878A2" w:rsidR="0043324D">
        <w:rPr>
          <w:rFonts w:ascii="Arial" w:hAnsi="Arial" w:cs="Arial"/>
          <w:color w:val="000000"/>
          <w:sz w:val="22"/>
          <w:szCs w:val="22"/>
        </w:rPr>
        <w:t xml:space="preserve"> </w:t>
      </w:r>
    </w:p>
    <w:p w:rsidRPr="001878A2" w:rsidR="00352E04" w:rsidP="00352E04" w:rsidRDefault="00352E04" w14:paraId="4161A93B" w14:textId="77777777">
      <w:pPr>
        <w:spacing w:line="276" w:lineRule="auto"/>
        <w:rPr>
          <w:rFonts w:ascii="Arial" w:hAnsi="Arial" w:cs="Arial"/>
          <w:color w:val="000000"/>
          <w:sz w:val="22"/>
          <w:szCs w:val="22"/>
        </w:rPr>
      </w:pPr>
    </w:p>
    <w:p w:rsidRPr="001878A2" w:rsidR="00505945" w:rsidP="000866BB" w:rsidRDefault="00A05ED6" w14:paraId="4C8C688B" w14:textId="4EA82810">
      <w:pPr>
        <w:spacing w:line="276" w:lineRule="auto"/>
        <w:rPr>
          <w:rFonts w:ascii="Arial" w:hAnsi="Arial" w:cs="Arial"/>
          <w:color w:val="000000"/>
          <w:sz w:val="22"/>
          <w:szCs w:val="22"/>
        </w:rPr>
      </w:pPr>
      <w:r>
        <w:rPr>
          <w:rFonts w:ascii="Arial" w:hAnsi="Arial" w:cs="Arial"/>
          <w:color w:val="000000"/>
          <w:sz w:val="22"/>
          <w:szCs w:val="22"/>
        </w:rPr>
        <w:lastRenderedPageBreak/>
        <w:t>To</w:t>
      </w:r>
      <w:r w:rsidRPr="001878A2" w:rsidR="00003769">
        <w:rPr>
          <w:rFonts w:ascii="Arial" w:hAnsi="Arial" w:cs="Arial"/>
          <w:color w:val="000000"/>
          <w:sz w:val="22"/>
          <w:szCs w:val="22"/>
        </w:rPr>
        <w:t xml:space="preserve"> determine</w:t>
      </w:r>
      <w:r w:rsidR="00E50044">
        <w:rPr>
          <w:rFonts w:ascii="Arial" w:hAnsi="Arial" w:cs="Arial"/>
          <w:color w:val="000000"/>
          <w:sz w:val="22"/>
          <w:szCs w:val="22"/>
        </w:rPr>
        <w:t xml:space="preserve"> if </w:t>
      </w:r>
      <w:r w:rsidR="00997BB4">
        <w:rPr>
          <w:rFonts w:ascii="Arial" w:hAnsi="Arial" w:cs="Arial"/>
          <w:color w:val="000000"/>
          <w:sz w:val="22"/>
          <w:szCs w:val="22"/>
        </w:rPr>
        <w:t>physiology was</w:t>
      </w:r>
      <w:r w:rsidR="00E50044">
        <w:rPr>
          <w:rFonts w:ascii="Arial" w:hAnsi="Arial" w:cs="Arial"/>
          <w:color w:val="000000"/>
          <w:sz w:val="22"/>
          <w:szCs w:val="22"/>
        </w:rPr>
        <w:t xml:space="preserve"> differentially </w:t>
      </w:r>
      <w:r w:rsidR="00997BB4">
        <w:rPr>
          <w:rFonts w:ascii="Arial" w:hAnsi="Arial" w:cs="Arial"/>
          <w:color w:val="000000"/>
          <w:sz w:val="22"/>
          <w:szCs w:val="22"/>
        </w:rPr>
        <w:t>impacted by</w:t>
      </w:r>
      <w:r w:rsidR="00E50044">
        <w:rPr>
          <w:rFonts w:ascii="Arial" w:hAnsi="Arial" w:cs="Arial"/>
          <w:color w:val="000000"/>
          <w:sz w:val="22"/>
          <w:szCs w:val="22"/>
        </w:rPr>
        <w:t xml:space="preserve"> </w:t>
      </w:r>
      <w:proofErr w:type="gramStart"/>
      <w:r w:rsidR="00E50044">
        <w:rPr>
          <w:rFonts w:ascii="Arial" w:hAnsi="Arial" w:cs="Arial"/>
          <w:color w:val="000000"/>
          <w:sz w:val="22"/>
          <w:szCs w:val="22"/>
        </w:rPr>
        <w:t>diet</w:t>
      </w:r>
      <w:proofErr w:type="gramEnd"/>
      <w:r w:rsidR="00E50044">
        <w:rPr>
          <w:rFonts w:ascii="Arial" w:hAnsi="Arial" w:cs="Arial"/>
          <w:color w:val="000000"/>
          <w:sz w:val="22"/>
          <w:szCs w:val="22"/>
        </w:rPr>
        <w:t xml:space="preserve"> we compared the </w:t>
      </w:r>
      <w:r w:rsidRPr="001878A2" w:rsidR="00E50044">
        <w:rPr>
          <w:rFonts w:ascii="Arial" w:hAnsi="Arial" w:cs="Arial"/>
          <w:color w:val="000000"/>
          <w:sz w:val="22"/>
          <w:szCs w:val="22"/>
        </w:rPr>
        <w:t>weight and body condition score</w:t>
      </w:r>
      <w:r w:rsidR="00E50044">
        <w:rPr>
          <w:rFonts w:ascii="Arial" w:hAnsi="Arial" w:cs="Arial"/>
          <w:color w:val="000000"/>
          <w:sz w:val="22"/>
          <w:szCs w:val="22"/>
        </w:rPr>
        <w:t xml:space="preserve">s of fish fed the three diets. </w:t>
      </w:r>
      <w:r w:rsidRPr="001878A2" w:rsidR="002F1B00">
        <w:rPr>
          <w:rFonts w:ascii="Arial" w:hAnsi="Arial" w:cs="Arial"/>
          <w:color w:val="000000"/>
          <w:sz w:val="22"/>
          <w:szCs w:val="22"/>
        </w:rPr>
        <w:t>Wilcoxon Signed-Rank Tests found that</w:t>
      </w:r>
      <w:r w:rsidRPr="001878A2" w:rsidR="00003769">
        <w:rPr>
          <w:rFonts w:ascii="Arial" w:hAnsi="Arial" w:cs="Arial"/>
          <w:color w:val="000000"/>
          <w:sz w:val="22"/>
          <w:szCs w:val="22"/>
        </w:rPr>
        <w:t xml:space="preserve"> diet and sex significantly associated with weight and body condition. </w:t>
      </w:r>
      <w:r w:rsidRPr="001878A2" w:rsidR="004A633F">
        <w:rPr>
          <w:rFonts w:ascii="Arial" w:hAnsi="Arial" w:cs="Arial"/>
          <w:color w:val="000000"/>
          <w:sz w:val="22"/>
          <w:szCs w:val="22"/>
        </w:rPr>
        <w:t>F</w:t>
      </w:r>
      <w:r w:rsidRPr="001878A2" w:rsidR="00003769">
        <w:rPr>
          <w:rFonts w:ascii="Arial" w:hAnsi="Arial" w:cs="Arial"/>
          <w:color w:val="000000"/>
          <w:sz w:val="22"/>
          <w:szCs w:val="22"/>
        </w:rPr>
        <w:t xml:space="preserve">emale fish had higher weight </w:t>
      </w:r>
      <w:r w:rsidRPr="001878A2" w:rsidR="00853324">
        <w:rPr>
          <w:rFonts w:ascii="Arial" w:hAnsi="Arial" w:cs="Arial"/>
          <w:color w:val="000000"/>
          <w:sz w:val="22"/>
          <w:szCs w:val="22"/>
        </w:rPr>
        <w:t>(Z = 1,5</w:t>
      </w:r>
      <w:r w:rsidRPr="001878A2" w:rsidR="00853324">
        <w:rPr>
          <w:rFonts w:ascii="Arial" w:hAnsi="Arial" w:cs="Arial"/>
          <w:color w:val="000000"/>
          <w:sz w:val="22"/>
          <w:szCs w:val="22"/>
        </w:rPr>
        <w:t>30</w:t>
      </w:r>
      <w:r w:rsidRPr="001878A2" w:rsidR="00853324">
        <w:rPr>
          <w:rFonts w:ascii="Arial" w:hAnsi="Arial" w:cs="Arial"/>
          <w:color w:val="000000"/>
          <w:sz w:val="22"/>
          <w:szCs w:val="22"/>
        </w:rPr>
        <w:t>, P &lt; 0.001; Table S1.1</w:t>
      </w:r>
      <w:r w:rsidRPr="001878A2" w:rsidR="00D724F0">
        <w:rPr>
          <w:rFonts w:ascii="Arial" w:hAnsi="Arial" w:cs="Arial"/>
          <w:color w:val="000000"/>
          <w:sz w:val="22"/>
          <w:szCs w:val="22"/>
        </w:rPr>
        <w:t>.2</w:t>
      </w:r>
      <w:r w:rsidRPr="001878A2" w:rsidR="00853324">
        <w:rPr>
          <w:rFonts w:ascii="Arial" w:hAnsi="Arial" w:cs="Arial"/>
          <w:color w:val="000000"/>
          <w:sz w:val="22"/>
          <w:szCs w:val="22"/>
        </w:rPr>
        <w:t>)</w:t>
      </w:r>
      <w:r w:rsidRPr="001878A2" w:rsidR="00853324">
        <w:rPr>
          <w:rFonts w:ascii="Arial" w:hAnsi="Arial" w:cs="Arial"/>
          <w:color w:val="000000"/>
          <w:sz w:val="22"/>
          <w:szCs w:val="22"/>
        </w:rPr>
        <w:t xml:space="preserve"> </w:t>
      </w:r>
      <w:r w:rsidRPr="001878A2" w:rsidR="00003769">
        <w:rPr>
          <w:rFonts w:ascii="Arial" w:hAnsi="Arial" w:cs="Arial"/>
          <w:color w:val="000000"/>
          <w:sz w:val="22"/>
          <w:szCs w:val="22"/>
        </w:rPr>
        <w:t xml:space="preserve">and body condition scores </w:t>
      </w:r>
      <w:r w:rsidRPr="001878A2" w:rsidR="00853324">
        <w:rPr>
          <w:rFonts w:ascii="Arial" w:hAnsi="Arial" w:cs="Arial"/>
          <w:color w:val="000000"/>
          <w:sz w:val="22"/>
          <w:szCs w:val="22"/>
        </w:rPr>
        <w:t>(Z = 1,</w:t>
      </w:r>
      <w:r w:rsidRPr="001878A2" w:rsidR="00853324">
        <w:rPr>
          <w:rFonts w:ascii="Arial" w:hAnsi="Arial" w:cs="Arial"/>
          <w:color w:val="000000"/>
          <w:sz w:val="22"/>
          <w:szCs w:val="22"/>
        </w:rPr>
        <w:t>631</w:t>
      </w:r>
      <w:r w:rsidRPr="001878A2" w:rsidR="00853324">
        <w:rPr>
          <w:rFonts w:ascii="Arial" w:hAnsi="Arial" w:cs="Arial"/>
          <w:color w:val="000000"/>
          <w:sz w:val="22"/>
          <w:szCs w:val="22"/>
        </w:rPr>
        <w:t>, P &lt; 0.001; Table S1.1</w:t>
      </w:r>
      <w:r w:rsidRPr="001878A2" w:rsidR="00D724F0">
        <w:rPr>
          <w:rFonts w:ascii="Arial" w:hAnsi="Arial" w:cs="Arial"/>
          <w:color w:val="000000"/>
          <w:sz w:val="22"/>
          <w:szCs w:val="22"/>
        </w:rPr>
        <w:t>.4</w:t>
      </w:r>
      <w:r w:rsidRPr="001878A2" w:rsidR="00853324">
        <w:rPr>
          <w:rFonts w:ascii="Arial" w:hAnsi="Arial" w:cs="Arial"/>
          <w:color w:val="000000"/>
          <w:sz w:val="22"/>
          <w:szCs w:val="22"/>
        </w:rPr>
        <w:t>)</w:t>
      </w:r>
      <w:r w:rsidRPr="001878A2" w:rsidR="00853324">
        <w:rPr>
          <w:rFonts w:ascii="Arial" w:hAnsi="Arial" w:cs="Arial"/>
          <w:color w:val="000000"/>
          <w:sz w:val="22"/>
          <w:szCs w:val="22"/>
        </w:rPr>
        <w:t xml:space="preserve"> </w:t>
      </w:r>
      <w:r w:rsidRPr="001878A2" w:rsidR="00003769">
        <w:rPr>
          <w:rFonts w:ascii="Arial" w:hAnsi="Arial" w:cs="Arial"/>
          <w:color w:val="000000"/>
          <w:sz w:val="22"/>
          <w:szCs w:val="22"/>
        </w:rPr>
        <w:t xml:space="preserve">compared to males. </w:t>
      </w:r>
      <w:r w:rsidR="00764FA7">
        <w:rPr>
          <w:rFonts w:ascii="Arial" w:hAnsi="Arial" w:cs="Arial"/>
          <w:color w:val="000000"/>
          <w:sz w:val="22"/>
          <w:szCs w:val="22"/>
        </w:rPr>
        <w:t xml:space="preserve">Between the three diets, </w:t>
      </w:r>
      <w:commentRangeStart w:id="5"/>
      <w:commentRangeStart w:id="6"/>
      <w:r w:rsidRPr="001878A2" w:rsidR="00003769">
        <w:rPr>
          <w:rFonts w:ascii="Arial" w:hAnsi="Arial" w:cs="Arial"/>
          <w:color w:val="000000"/>
          <w:sz w:val="22"/>
          <w:szCs w:val="22"/>
        </w:rPr>
        <w:t>ZIRC</w:t>
      </w:r>
      <w:r w:rsidRPr="001878A2" w:rsidR="00DF5FD2">
        <w:rPr>
          <w:rFonts w:ascii="Arial" w:hAnsi="Arial" w:cs="Arial"/>
          <w:color w:val="000000"/>
          <w:sz w:val="22"/>
          <w:szCs w:val="22"/>
        </w:rPr>
        <w:t>-</w:t>
      </w:r>
      <w:r w:rsidRPr="001878A2" w:rsidR="002F1B00">
        <w:rPr>
          <w:rFonts w:ascii="Arial" w:hAnsi="Arial" w:cs="Arial"/>
          <w:color w:val="000000"/>
          <w:sz w:val="22"/>
          <w:szCs w:val="22"/>
        </w:rPr>
        <w:t>diet</w:t>
      </w:r>
      <w:r w:rsidRPr="001878A2" w:rsidR="00DF5FD2">
        <w:rPr>
          <w:rFonts w:ascii="Arial" w:hAnsi="Arial" w:cs="Arial"/>
          <w:color w:val="000000"/>
          <w:sz w:val="22"/>
          <w:szCs w:val="22"/>
        </w:rPr>
        <w:t xml:space="preserve"> fed fish</w:t>
      </w:r>
      <w:r w:rsidRPr="001878A2" w:rsidR="002F1B00">
        <w:rPr>
          <w:rFonts w:ascii="Arial" w:hAnsi="Arial" w:cs="Arial"/>
          <w:color w:val="000000"/>
          <w:sz w:val="22"/>
          <w:szCs w:val="22"/>
        </w:rPr>
        <w:t xml:space="preserve"> </w:t>
      </w:r>
      <w:commentRangeEnd w:id="5"/>
      <w:r w:rsidRPr="001878A2" w:rsidR="002F1B00">
        <w:rPr>
          <w:rStyle w:val="CommentReference"/>
          <w:rFonts w:ascii="Arial" w:hAnsi="Arial" w:cs="Arial"/>
          <w:sz w:val="22"/>
          <w:szCs w:val="22"/>
        </w:rPr>
        <w:commentReference w:id="5"/>
      </w:r>
      <w:commentRangeEnd w:id="6"/>
      <w:r w:rsidRPr="001878A2" w:rsidR="006C5691">
        <w:rPr>
          <w:rStyle w:val="CommentReference"/>
          <w:rFonts w:ascii="Arial" w:hAnsi="Arial" w:cs="Arial"/>
          <w:sz w:val="22"/>
          <w:szCs w:val="22"/>
        </w:rPr>
        <w:commentReference w:id="6"/>
      </w:r>
      <w:r w:rsidRPr="001878A2" w:rsidR="00003769">
        <w:rPr>
          <w:rFonts w:ascii="Arial" w:hAnsi="Arial" w:cs="Arial"/>
          <w:color w:val="000000"/>
          <w:sz w:val="22"/>
          <w:szCs w:val="22"/>
        </w:rPr>
        <w:t>had the highest mean body condition score compared to</w:t>
      </w:r>
      <w:r w:rsidRPr="001878A2" w:rsidR="00DF5FD2">
        <w:rPr>
          <w:rFonts w:ascii="Arial" w:hAnsi="Arial" w:cs="Arial"/>
          <w:color w:val="000000"/>
          <w:sz w:val="22"/>
          <w:szCs w:val="22"/>
        </w:rPr>
        <w:t xml:space="preserve"> fish fed</w:t>
      </w:r>
      <w:r w:rsidRPr="001878A2" w:rsidR="00003769">
        <w:rPr>
          <w:rFonts w:ascii="Arial" w:hAnsi="Arial" w:cs="Arial"/>
          <w:color w:val="000000"/>
          <w:sz w:val="22"/>
          <w:szCs w:val="22"/>
        </w:rPr>
        <w:t xml:space="preserve"> Gemma</w:t>
      </w:r>
      <w:r w:rsidRPr="001878A2" w:rsidR="00DF5FD2">
        <w:rPr>
          <w:rFonts w:ascii="Arial" w:hAnsi="Arial" w:cs="Arial"/>
          <w:color w:val="000000"/>
          <w:sz w:val="22"/>
          <w:szCs w:val="22"/>
        </w:rPr>
        <w:t>-</w:t>
      </w:r>
      <w:r w:rsidRPr="001878A2" w:rsidR="00003769">
        <w:rPr>
          <w:rFonts w:ascii="Arial" w:hAnsi="Arial" w:cs="Arial"/>
          <w:color w:val="000000"/>
          <w:sz w:val="22"/>
          <w:szCs w:val="22"/>
        </w:rPr>
        <w:t xml:space="preserve"> </w:t>
      </w:r>
      <w:r w:rsidRPr="001878A2" w:rsidR="004A40E9">
        <w:rPr>
          <w:rFonts w:ascii="Arial" w:hAnsi="Arial" w:cs="Arial"/>
          <w:color w:val="000000"/>
          <w:sz w:val="22"/>
          <w:szCs w:val="22"/>
        </w:rPr>
        <w:t xml:space="preserve">(Z = </w:t>
      </w:r>
      <w:r w:rsidRPr="001878A2" w:rsidR="00680A24">
        <w:rPr>
          <w:rFonts w:ascii="Arial" w:hAnsi="Arial" w:cs="Arial"/>
          <w:color w:val="000000"/>
          <w:sz w:val="22"/>
          <w:szCs w:val="22"/>
        </w:rPr>
        <w:t>150</w:t>
      </w:r>
      <w:r w:rsidRPr="001878A2" w:rsidR="004A40E9">
        <w:rPr>
          <w:rFonts w:ascii="Arial" w:hAnsi="Arial" w:cs="Arial"/>
          <w:color w:val="000000"/>
          <w:sz w:val="22"/>
          <w:szCs w:val="22"/>
        </w:rPr>
        <w:t xml:space="preserve">, P </w:t>
      </w:r>
      <w:r w:rsidRPr="001878A2" w:rsidR="00680A24">
        <w:rPr>
          <w:rFonts w:ascii="Arial" w:hAnsi="Arial" w:cs="Arial"/>
          <w:color w:val="000000"/>
          <w:sz w:val="22"/>
          <w:szCs w:val="22"/>
        </w:rPr>
        <w:t>&lt; 0.001</w:t>
      </w:r>
      <w:r w:rsidRPr="001878A2" w:rsidR="004A40E9">
        <w:rPr>
          <w:rFonts w:ascii="Arial" w:hAnsi="Arial" w:cs="Arial"/>
          <w:color w:val="000000"/>
          <w:sz w:val="22"/>
          <w:szCs w:val="22"/>
        </w:rPr>
        <w:t xml:space="preserve">) </w:t>
      </w:r>
      <w:r w:rsidRPr="001878A2" w:rsidR="00003769">
        <w:rPr>
          <w:rFonts w:ascii="Arial" w:hAnsi="Arial" w:cs="Arial"/>
          <w:color w:val="000000"/>
          <w:sz w:val="22"/>
          <w:szCs w:val="22"/>
        </w:rPr>
        <w:t>and Watts</w:t>
      </w:r>
      <w:r w:rsidRPr="001878A2" w:rsidR="00DF5FD2">
        <w:rPr>
          <w:rFonts w:ascii="Arial" w:hAnsi="Arial" w:cs="Arial"/>
          <w:color w:val="000000"/>
          <w:sz w:val="22"/>
          <w:szCs w:val="22"/>
        </w:rPr>
        <w:t>-</w:t>
      </w:r>
      <w:r w:rsidRPr="001878A2" w:rsidR="004A40E9">
        <w:rPr>
          <w:rFonts w:ascii="Arial" w:hAnsi="Arial" w:cs="Arial"/>
          <w:color w:val="000000"/>
          <w:sz w:val="22"/>
          <w:szCs w:val="22"/>
        </w:rPr>
        <w:t xml:space="preserve">diet </w:t>
      </w:r>
      <w:r w:rsidRPr="001878A2" w:rsidR="00FB1CD9">
        <w:rPr>
          <w:rFonts w:ascii="Arial" w:hAnsi="Arial" w:cs="Arial"/>
          <w:color w:val="000000"/>
          <w:sz w:val="22"/>
          <w:szCs w:val="22"/>
        </w:rPr>
        <w:t>(</w:t>
      </w:r>
      <w:r w:rsidRPr="001878A2" w:rsidR="00800082">
        <w:rPr>
          <w:rFonts w:ascii="Arial" w:hAnsi="Arial" w:cs="Arial"/>
          <w:color w:val="000000"/>
          <w:sz w:val="22"/>
          <w:szCs w:val="22"/>
        </w:rPr>
        <w:t xml:space="preserve">Z = </w:t>
      </w:r>
      <w:r w:rsidRPr="001878A2" w:rsidR="00EE5476">
        <w:rPr>
          <w:rFonts w:ascii="Arial" w:hAnsi="Arial" w:cs="Arial"/>
          <w:color w:val="000000"/>
          <w:sz w:val="22"/>
          <w:szCs w:val="22"/>
        </w:rPr>
        <w:t>197</w:t>
      </w:r>
      <w:r w:rsidRPr="001878A2" w:rsidR="00FB1CD9">
        <w:rPr>
          <w:rFonts w:ascii="Arial" w:hAnsi="Arial" w:cs="Arial"/>
          <w:color w:val="000000"/>
          <w:sz w:val="22"/>
          <w:szCs w:val="22"/>
        </w:rPr>
        <w:t xml:space="preserve">, </w:t>
      </w:r>
      <w:r w:rsidRPr="001878A2" w:rsidR="00EE5476">
        <w:rPr>
          <w:rFonts w:ascii="Arial" w:hAnsi="Arial" w:cs="Arial"/>
          <w:color w:val="000000"/>
          <w:sz w:val="22"/>
          <w:szCs w:val="22"/>
        </w:rPr>
        <w:t>P &lt; 0.001</w:t>
      </w:r>
      <w:r w:rsidRPr="001878A2" w:rsidR="00FB1CD9">
        <w:rPr>
          <w:rFonts w:ascii="Arial" w:hAnsi="Arial" w:cs="Arial"/>
          <w:color w:val="000000"/>
          <w:sz w:val="22"/>
          <w:szCs w:val="22"/>
        </w:rPr>
        <w:t>, Table S1.1.</w:t>
      </w:r>
      <w:r w:rsidRPr="001878A2" w:rsidR="00EE5476">
        <w:rPr>
          <w:rFonts w:ascii="Arial" w:hAnsi="Arial" w:cs="Arial"/>
          <w:color w:val="000000"/>
          <w:sz w:val="22"/>
          <w:szCs w:val="22"/>
        </w:rPr>
        <w:t>3</w:t>
      </w:r>
      <w:r w:rsidRPr="001878A2" w:rsidR="00FB1CD9">
        <w:rPr>
          <w:rFonts w:ascii="Arial" w:hAnsi="Arial" w:cs="Arial"/>
          <w:color w:val="000000"/>
          <w:sz w:val="22"/>
          <w:szCs w:val="22"/>
        </w:rPr>
        <w:t>)</w:t>
      </w:r>
      <w:r w:rsidRPr="001878A2" w:rsidR="00003769">
        <w:rPr>
          <w:rFonts w:ascii="Arial" w:hAnsi="Arial" w:cs="Arial"/>
          <w:color w:val="000000"/>
          <w:sz w:val="22"/>
          <w:szCs w:val="22"/>
        </w:rPr>
        <w:t>.</w:t>
      </w:r>
      <w:r w:rsidRPr="001878A2" w:rsidR="00D7462E">
        <w:rPr>
          <w:rFonts w:ascii="Arial" w:hAnsi="Arial" w:cs="Arial"/>
          <w:color w:val="000000"/>
          <w:sz w:val="22"/>
          <w:szCs w:val="22"/>
        </w:rPr>
        <w:t xml:space="preserve"> Gemma</w:t>
      </w:r>
      <w:r w:rsidRPr="001878A2" w:rsidR="00872B62">
        <w:rPr>
          <w:rFonts w:ascii="Arial" w:hAnsi="Arial" w:cs="Arial"/>
          <w:color w:val="000000"/>
          <w:sz w:val="22"/>
          <w:szCs w:val="22"/>
        </w:rPr>
        <w:t>-</w:t>
      </w:r>
      <w:r w:rsidRPr="001878A2" w:rsidR="00D7462E">
        <w:rPr>
          <w:rFonts w:ascii="Arial" w:hAnsi="Arial" w:cs="Arial"/>
          <w:color w:val="000000"/>
          <w:sz w:val="22"/>
          <w:szCs w:val="22"/>
        </w:rPr>
        <w:t xml:space="preserve"> and Watts</w:t>
      </w:r>
      <w:r w:rsidRPr="001878A2" w:rsidR="00E56458">
        <w:rPr>
          <w:rFonts w:ascii="Arial" w:hAnsi="Arial" w:cs="Arial"/>
          <w:color w:val="000000"/>
          <w:sz w:val="22"/>
          <w:szCs w:val="22"/>
        </w:rPr>
        <w:t>-</w:t>
      </w:r>
      <w:r w:rsidRPr="001878A2" w:rsidR="004A40E9">
        <w:rPr>
          <w:rFonts w:ascii="Arial" w:hAnsi="Arial" w:cs="Arial"/>
          <w:color w:val="000000"/>
          <w:sz w:val="22"/>
          <w:szCs w:val="22"/>
        </w:rPr>
        <w:t>diet</w:t>
      </w:r>
      <w:r w:rsidRPr="001878A2" w:rsidR="00E56458">
        <w:rPr>
          <w:rFonts w:ascii="Arial" w:hAnsi="Arial" w:cs="Arial"/>
          <w:color w:val="000000"/>
          <w:sz w:val="22"/>
          <w:szCs w:val="22"/>
        </w:rPr>
        <w:t xml:space="preserve"> fed fish </w:t>
      </w:r>
      <w:r w:rsidRPr="001878A2" w:rsidR="004A40E9">
        <w:rPr>
          <w:rFonts w:ascii="Arial" w:hAnsi="Arial" w:cs="Arial"/>
          <w:color w:val="000000"/>
          <w:sz w:val="22"/>
          <w:szCs w:val="22"/>
        </w:rPr>
        <w:t xml:space="preserve">did not significantly differ from one another in terms of </w:t>
      </w:r>
      <w:r w:rsidRPr="001878A2" w:rsidR="00D7462E">
        <w:rPr>
          <w:rFonts w:ascii="Arial" w:hAnsi="Arial" w:cs="Arial"/>
          <w:color w:val="000000"/>
          <w:sz w:val="22"/>
          <w:szCs w:val="22"/>
        </w:rPr>
        <w:t>weight and body condition scores.</w:t>
      </w:r>
      <w:r w:rsidRPr="001878A2" w:rsidR="00003769">
        <w:rPr>
          <w:rFonts w:ascii="Arial" w:hAnsi="Arial" w:cs="Arial"/>
          <w:color w:val="000000"/>
          <w:sz w:val="22"/>
          <w:szCs w:val="22"/>
        </w:rPr>
        <w:t xml:space="preserve"> </w:t>
      </w:r>
      <w:r w:rsidRPr="001878A2" w:rsidR="00C43803">
        <w:rPr>
          <w:rFonts w:ascii="Arial" w:hAnsi="Arial" w:cs="Arial"/>
          <w:color w:val="000000"/>
          <w:sz w:val="22"/>
          <w:szCs w:val="22"/>
        </w:rPr>
        <w:t>These</w:t>
      </w:r>
      <w:r w:rsidRPr="001878A2" w:rsidR="00C84F37">
        <w:rPr>
          <w:rFonts w:ascii="Arial" w:hAnsi="Arial" w:cs="Arial"/>
          <w:color w:val="000000"/>
          <w:sz w:val="22"/>
          <w:szCs w:val="22"/>
        </w:rPr>
        <w:t xml:space="preserve"> </w:t>
      </w:r>
      <w:r w:rsidRPr="001878A2" w:rsidR="00E63B0E">
        <w:rPr>
          <w:rFonts w:ascii="Arial" w:hAnsi="Arial" w:cs="Arial"/>
          <w:color w:val="000000"/>
          <w:sz w:val="22"/>
          <w:szCs w:val="22"/>
        </w:rPr>
        <w:t xml:space="preserve">results indicate that </w:t>
      </w:r>
      <w:r w:rsidRPr="001878A2" w:rsidR="00C84F37">
        <w:rPr>
          <w:rFonts w:ascii="Arial" w:hAnsi="Arial" w:cs="Arial"/>
          <w:color w:val="000000"/>
          <w:sz w:val="22"/>
          <w:szCs w:val="22"/>
        </w:rPr>
        <w:t>ZIRC</w:t>
      </w:r>
      <w:r w:rsidRPr="001878A2" w:rsidR="008D4F6E">
        <w:rPr>
          <w:rFonts w:ascii="Arial" w:hAnsi="Arial" w:cs="Arial"/>
          <w:color w:val="000000"/>
          <w:sz w:val="22"/>
          <w:szCs w:val="22"/>
        </w:rPr>
        <w:t>-</w:t>
      </w:r>
      <w:r w:rsidRPr="001878A2" w:rsidR="00E63B0E">
        <w:rPr>
          <w:rFonts w:ascii="Arial" w:hAnsi="Arial" w:cs="Arial"/>
          <w:color w:val="000000"/>
          <w:sz w:val="22"/>
          <w:szCs w:val="22"/>
        </w:rPr>
        <w:t>diet</w:t>
      </w:r>
      <w:r w:rsidRPr="001878A2" w:rsidR="008D4F6E">
        <w:rPr>
          <w:rFonts w:ascii="Arial" w:hAnsi="Arial" w:cs="Arial"/>
          <w:color w:val="000000"/>
          <w:sz w:val="22"/>
          <w:szCs w:val="22"/>
        </w:rPr>
        <w:t xml:space="preserve"> </w:t>
      </w:r>
      <w:r w:rsidRPr="001878A2" w:rsidR="00D53CD6">
        <w:rPr>
          <w:rFonts w:ascii="Arial" w:hAnsi="Arial" w:cs="Arial"/>
          <w:color w:val="000000"/>
          <w:sz w:val="22"/>
          <w:szCs w:val="22"/>
        </w:rPr>
        <w:t xml:space="preserve">contributes to heavier </w:t>
      </w:r>
      <w:r w:rsidRPr="001878A2" w:rsidR="008D4F6E">
        <w:rPr>
          <w:rFonts w:ascii="Arial" w:hAnsi="Arial" w:cs="Arial"/>
          <w:color w:val="000000"/>
          <w:sz w:val="22"/>
          <w:szCs w:val="22"/>
        </w:rPr>
        <w:t>fish</w:t>
      </w:r>
      <w:r w:rsidRPr="001878A2" w:rsidR="00F11391">
        <w:rPr>
          <w:rFonts w:ascii="Arial" w:hAnsi="Arial" w:cs="Arial"/>
          <w:color w:val="000000"/>
          <w:sz w:val="22"/>
          <w:szCs w:val="22"/>
        </w:rPr>
        <w:t xml:space="preserve"> </w:t>
      </w:r>
      <w:r w:rsidRPr="001878A2" w:rsidR="00D53CD6">
        <w:rPr>
          <w:rFonts w:ascii="Arial" w:hAnsi="Arial" w:cs="Arial"/>
          <w:color w:val="000000"/>
          <w:sz w:val="22"/>
          <w:szCs w:val="22"/>
        </w:rPr>
        <w:t>compared to</w:t>
      </w:r>
      <w:r w:rsidRPr="001878A2" w:rsidR="008D4F6E">
        <w:rPr>
          <w:rFonts w:ascii="Arial" w:hAnsi="Arial" w:cs="Arial"/>
          <w:color w:val="000000"/>
          <w:sz w:val="22"/>
          <w:szCs w:val="22"/>
        </w:rPr>
        <w:t xml:space="preserve"> Gemma- and Watts-diet fed</w:t>
      </w:r>
      <w:r w:rsidRPr="001878A2" w:rsidR="00D53CD6">
        <w:rPr>
          <w:rFonts w:ascii="Arial" w:hAnsi="Arial" w:cs="Arial"/>
          <w:color w:val="000000"/>
          <w:sz w:val="22"/>
          <w:szCs w:val="22"/>
        </w:rPr>
        <w:t xml:space="preserve"> fish</w:t>
      </w:r>
      <w:r w:rsidRPr="001878A2" w:rsidR="008D4F6E">
        <w:rPr>
          <w:rFonts w:ascii="Arial" w:hAnsi="Arial" w:cs="Arial"/>
          <w:color w:val="000000"/>
          <w:sz w:val="22"/>
          <w:szCs w:val="22"/>
        </w:rPr>
        <w:t>.</w:t>
      </w:r>
    </w:p>
    <w:p w:rsidRPr="001878A2" w:rsidR="00DF1223" w:rsidP="000866BB" w:rsidRDefault="001020FC" w14:paraId="5DCC602C" w14:textId="5CB9F4EF">
      <w:pPr>
        <w:spacing w:line="276" w:lineRule="auto"/>
        <w:rPr>
          <w:rFonts w:ascii="Arial" w:hAnsi="Arial" w:cs="Arial"/>
          <w:color w:val="000000"/>
          <w:sz w:val="22"/>
          <w:szCs w:val="22"/>
        </w:rPr>
      </w:pPr>
      <w:r w:rsidRPr="001878A2">
        <w:rPr>
          <w:rFonts w:ascii="Arial" w:hAnsi="Arial" w:cs="Arial"/>
          <w:sz w:val="22"/>
          <w:szCs w:val="22"/>
        </w:rPr>
        <w:br/>
      </w:r>
      <w:r w:rsidRPr="001878A2">
        <w:rPr>
          <w:rFonts w:ascii="Arial" w:hAnsi="Arial" w:cs="Arial"/>
          <w:color w:val="000000"/>
          <w:sz w:val="22"/>
          <w:szCs w:val="22"/>
        </w:rPr>
        <w:t xml:space="preserve">Next, we asked if diet associated with gut microbiome </w:t>
      </w:r>
      <w:r w:rsidRPr="001878A2" w:rsidR="0074056A">
        <w:rPr>
          <w:rFonts w:ascii="Arial" w:hAnsi="Arial" w:cs="Arial"/>
          <w:color w:val="000000"/>
          <w:sz w:val="22"/>
          <w:szCs w:val="22"/>
        </w:rPr>
        <w:t>diversity</w:t>
      </w:r>
      <w:r w:rsidRPr="001878A2">
        <w:rPr>
          <w:rFonts w:ascii="Arial" w:hAnsi="Arial" w:cs="Arial"/>
          <w:color w:val="000000"/>
          <w:sz w:val="22"/>
          <w:szCs w:val="22"/>
        </w:rPr>
        <w:t xml:space="preserve">. </w:t>
      </w:r>
      <w:r w:rsidRPr="001878A2" w:rsidR="00417FA3">
        <w:rPr>
          <w:rFonts w:ascii="Arial" w:hAnsi="Arial" w:cs="Arial"/>
          <w:color w:val="000000"/>
          <w:sz w:val="22"/>
          <w:szCs w:val="22"/>
        </w:rPr>
        <w:t>First</w:t>
      </w:r>
      <w:r w:rsidRPr="001878A2" w:rsidR="00A74F66">
        <w:rPr>
          <w:rFonts w:ascii="Arial" w:hAnsi="Arial" w:cs="Arial"/>
          <w:color w:val="000000"/>
          <w:sz w:val="22"/>
          <w:szCs w:val="22"/>
        </w:rPr>
        <w:t xml:space="preserve">, we </w:t>
      </w:r>
      <w:r w:rsidRPr="001878A2" w:rsidR="007E4FD9">
        <w:rPr>
          <w:rFonts w:ascii="Arial" w:hAnsi="Arial" w:cs="Arial"/>
          <w:color w:val="000000"/>
          <w:sz w:val="22"/>
          <w:szCs w:val="22"/>
        </w:rPr>
        <w:t>built</w:t>
      </w:r>
      <w:r w:rsidRPr="001878A2" w:rsidR="00A74F66">
        <w:rPr>
          <w:rFonts w:ascii="Arial" w:hAnsi="Arial" w:cs="Arial"/>
          <w:color w:val="000000"/>
          <w:sz w:val="22"/>
          <w:szCs w:val="22"/>
        </w:rPr>
        <w:t xml:space="preserve"> </w:t>
      </w:r>
      <w:r w:rsidRPr="001878A2" w:rsidR="00A92F9D">
        <w:rPr>
          <w:rFonts w:ascii="Arial" w:hAnsi="Arial" w:cs="Arial"/>
          <w:color w:val="000000"/>
          <w:sz w:val="22"/>
          <w:szCs w:val="22"/>
        </w:rPr>
        <w:t>generalized linear models (GLM)</w:t>
      </w:r>
      <w:r w:rsidRPr="001878A2" w:rsidR="00C15FE7">
        <w:rPr>
          <w:rFonts w:ascii="Arial" w:hAnsi="Arial" w:cs="Arial"/>
          <w:color w:val="000000"/>
          <w:sz w:val="22"/>
          <w:szCs w:val="22"/>
        </w:rPr>
        <w:t xml:space="preserve"> </w:t>
      </w:r>
      <w:r w:rsidRPr="001878A2" w:rsidR="00A74F66">
        <w:rPr>
          <w:rFonts w:ascii="Arial" w:hAnsi="Arial" w:cs="Arial"/>
          <w:color w:val="000000"/>
          <w:sz w:val="22"/>
          <w:szCs w:val="22"/>
        </w:rPr>
        <w:t xml:space="preserve">to </w:t>
      </w:r>
      <w:r w:rsidRPr="001878A2" w:rsidR="00417FA3">
        <w:rPr>
          <w:rFonts w:ascii="Arial" w:hAnsi="Arial" w:cs="Arial"/>
          <w:color w:val="000000"/>
          <w:sz w:val="22"/>
          <w:szCs w:val="22"/>
        </w:rPr>
        <w:t xml:space="preserve">determine </w:t>
      </w:r>
      <w:r w:rsidRPr="001878A2" w:rsidR="00A74F66">
        <w:rPr>
          <w:rFonts w:ascii="Arial" w:hAnsi="Arial" w:cs="Arial"/>
          <w:color w:val="000000"/>
          <w:sz w:val="22"/>
          <w:szCs w:val="22"/>
        </w:rPr>
        <w:t xml:space="preserve">if diet associated with variation in </w:t>
      </w:r>
      <w:r w:rsidRPr="001878A2" w:rsidR="00417FA3">
        <w:rPr>
          <w:rFonts w:ascii="Arial" w:hAnsi="Arial" w:cs="Arial"/>
          <w:color w:val="000000"/>
          <w:sz w:val="22"/>
          <w:szCs w:val="22"/>
        </w:rPr>
        <w:t xml:space="preserve">one of three measures of microbiome alpha-diversity: </w:t>
      </w:r>
      <w:commentRangeStart w:id="7"/>
      <w:r w:rsidRPr="001878A2" w:rsidR="00B24FF4">
        <w:rPr>
          <w:rFonts w:ascii="Arial" w:hAnsi="Arial" w:cs="Arial"/>
          <w:color w:val="000000"/>
          <w:sz w:val="22"/>
          <w:szCs w:val="22"/>
        </w:rPr>
        <w:t>r</w:t>
      </w:r>
      <w:r w:rsidRPr="001878A2" w:rsidR="00417FA3">
        <w:rPr>
          <w:rFonts w:ascii="Arial" w:hAnsi="Arial" w:cs="Arial"/>
          <w:color w:val="000000"/>
          <w:sz w:val="22"/>
          <w:szCs w:val="22"/>
        </w:rPr>
        <w:t>ichness</w:t>
      </w:r>
      <w:r w:rsidRPr="001878A2" w:rsidR="003769EB">
        <w:rPr>
          <w:rFonts w:ascii="Arial" w:hAnsi="Arial" w:cs="Arial"/>
          <w:color w:val="000000"/>
          <w:sz w:val="22"/>
          <w:szCs w:val="22"/>
        </w:rPr>
        <w:t xml:space="preserve">, </w:t>
      </w:r>
      <w:r w:rsidRPr="001878A2" w:rsidR="00A74F66">
        <w:rPr>
          <w:rFonts w:ascii="Arial" w:hAnsi="Arial" w:cs="Arial"/>
          <w:color w:val="000000"/>
          <w:sz w:val="22"/>
          <w:szCs w:val="22"/>
        </w:rPr>
        <w:t xml:space="preserve">Simpson’s </w:t>
      </w:r>
      <w:r w:rsidRPr="001878A2" w:rsidR="00417FA3">
        <w:rPr>
          <w:rFonts w:ascii="Arial" w:hAnsi="Arial" w:cs="Arial"/>
          <w:color w:val="000000"/>
          <w:sz w:val="22"/>
          <w:szCs w:val="22"/>
        </w:rPr>
        <w:t xml:space="preserve">Index, </w:t>
      </w:r>
      <w:r w:rsidRPr="001878A2" w:rsidR="00A74F66">
        <w:rPr>
          <w:rFonts w:ascii="Arial" w:hAnsi="Arial" w:cs="Arial"/>
          <w:color w:val="000000"/>
          <w:sz w:val="22"/>
          <w:szCs w:val="22"/>
        </w:rPr>
        <w:t xml:space="preserve">and Shannon </w:t>
      </w:r>
      <w:r w:rsidRPr="001878A2" w:rsidR="00417FA3">
        <w:rPr>
          <w:rFonts w:ascii="Arial" w:hAnsi="Arial" w:cs="Arial"/>
          <w:color w:val="000000"/>
          <w:sz w:val="22"/>
          <w:szCs w:val="22"/>
        </w:rPr>
        <w:t>Entropy</w:t>
      </w:r>
      <w:commentRangeEnd w:id="7"/>
      <w:r w:rsidRPr="001878A2" w:rsidR="00B24FF4">
        <w:rPr>
          <w:rStyle w:val="CommentReference"/>
          <w:rFonts w:ascii="Arial" w:hAnsi="Arial" w:cs="Arial"/>
          <w:sz w:val="22"/>
          <w:szCs w:val="22"/>
        </w:rPr>
        <w:commentReference w:id="7"/>
      </w:r>
      <w:r w:rsidRPr="001878A2" w:rsidR="00A74F66">
        <w:rPr>
          <w:rFonts w:ascii="Arial" w:hAnsi="Arial" w:cs="Arial"/>
          <w:color w:val="000000"/>
          <w:sz w:val="22"/>
          <w:szCs w:val="22"/>
        </w:rPr>
        <w:t>.</w:t>
      </w:r>
      <w:r w:rsidRPr="001878A2" w:rsidR="007002DC">
        <w:rPr>
          <w:rFonts w:ascii="Arial" w:hAnsi="Arial" w:cs="Arial"/>
          <w:color w:val="000000"/>
          <w:sz w:val="22"/>
          <w:szCs w:val="22"/>
        </w:rPr>
        <w:t xml:space="preserve"> </w:t>
      </w:r>
      <w:r w:rsidRPr="001878A2" w:rsidR="007E4FD9">
        <w:rPr>
          <w:rFonts w:ascii="Arial" w:hAnsi="Arial" w:cs="Arial"/>
          <w:color w:val="000000"/>
          <w:sz w:val="22"/>
          <w:szCs w:val="22"/>
        </w:rPr>
        <w:t>An ANOVA test</w:t>
      </w:r>
      <w:r w:rsidRPr="001878A2" w:rsidR="00B6495A">
        <w:rPr>
          <w:rFonts w:ascii="Arial" w:hAnsi="Arial" w:cs="Arial"/>
          <w:color w:val="000000"/>
          <w:sz w:val="22"/>
          <w:szCs w:val="22"/>
        </w:rPr>
        <w:t xml:space="preserve"> of these GLMs</w:t>
      </w:r>
      <w:r w:rsidRPr="001878A2" w:rsidR="00A74F66">
        <w:rPr>
          <w:rFonts w:ascii="Arial" w:hAnsi="Arial" w:cs="Arial"/>
          <w:color w:val="000000"/>
          <w:sz w:val="22"/>
          <w:szCs w:val="22"/>
        </w:rPr>
        <w:t xml:space="preserve"> </w:t>
      </w:r>
      <w:r w:rsidRPr="001878A2" w:rsidR="007E4FD9">
        <w:rPr>
          <w:rFonts w:ascii="Arial" w:hAnsi="Arial" w:cs="Arial"/>
          <w:color w:val="000000"/>
          <w:sz w:val="22"/>
          <w:szCs w:val="22"/>
        </w:rPr>
        <w:t>revealed</w:t>
      </w:r>
      <w:r w:rsidRPr="001878A2" w:rsidR="00A74F66">
        <w:rPr>
          <w:rFonts w:ascii="Arial" w:hAnsi="Arial" w:cs="Arial"/>
          <w:color w:val="000000"/>
          <w:sz w:val="22"/>
          <w:szCs w:val="22"/>
        </w:rPr>
        <w:t xml:space="preserve"> that </w:t>
      </w:r>
      <w:r w:rsidRPr="001878A2" w:rsidR="00412AB9">
        <w:rPr>
          <w:rFonts w:ascii="Arial" w:hAnsi="Arial" w:cs="Arial"/>
          <w:color w:val="000000"/>
          <w:sz w:val="22"/>
          <w:szCs w:val="22"/>
        </w:rPr>
        <w:t>alpha-diversity</w:t>
      </w:r>
      <w:r w:rsidRPr="001878A2" w:rsidR="00A74F66">
        <w:rPr>
          <w:rFonts w:ascii="Arial" w:hAnsi="Arial" w:cs="Arial"/>
          <w:color w:val="000000"/>
          <w:sz w:val="22"/>
          <w:szCs w:val="22"/>
        </w:rPr>
        <w:t xml:space="preserve"> </w:t>
      </w:r>
      <w:r w:rsidRPr="001878A2" w:rsidR="00417FA3">
        <w:rPr>
          <w:rFonts w:ascii="Arial" w:hAnsi="Arial" w:cs="Arial"/>
          <w:color w:val="000000"/>
          <w:sz w:val="22"/>
          <w:szCs w:val="22"/>
        </w:rPr>
        <w:t xml:space="preserve">varies as a function of </w:t>
      </w:r>
      <w:r w:rsidRPr="001878A2" w:rsidR="00A74F66">
        <w:rPr>
          <w:rFonts w:ascii="Arial" w:hAnsi="Arial" w:cs="Arial"/>
          <w:color w:val="000000"/>
          <w:sz w:val="22"/>
          <w:szCs w:val="22"/>
        </w:rPr>
        <w:t>diet</w:t>
      </w:r>
      <w:r w:rsidRPr="001878A2" w:rsidR="003769EB">
        <w:rPr>
          <w:rFonts w:ascii="Arial" w:hAnsi="Arial" w:cs="Arial"/>
          <w:color w:val="000000"/>
          <w:sz w:val="22"/>
          <w:szCs w:val="22"/>
        </w:rPr>
        <w:t xml:space="preserve"> </w:t>
      </w:r>
      <w:r w:rsidRPr="001878A2" w:rsidR="00417FA3">
        <w:rPr>
          <w:rFonts w:ascii="Arial" w:hAnsi="Arial" w:cs="Arial"/>
          <w:color w:val="000000"/>
          <w:sz w:val="22"/>
          <w:szCs w:val="22"/>
        </w:rPr>
        <w:t xml:space="preserve">for </w:t>
      </w:r>
      <w:r w:rsidRPr="001878A2" w:rsidR="007E4FD9">
        <w:rPr>
          <w:rFonts w:ascii="Arial" w:hAnsi="Arial" w:cs="Arial"/>
          <w:color w:val="000000"/>
          <w:sz w:val="22"/>
          <w:szCs w:val="22"/>
        </w:rPr>
        <w:t xml:space="preserve">all three </w:t>
      </w:r>
      <w:r w:rsidRPr="001878A2" w:rsidR="00417FA3">
        <w:rPr>
          <w:rFonts w:ascii="Arial" w:hAnsi="Arial" w:cs="Arial"/>
          <w:color w:val="000000"/>
          <w:sz w:val="22"/>
          <w:szCs w:val="22"/>
        </w:rPr>
        <w:t>measures of diversity</w:t>
      </w:r>
      <w:r w:rsidRPr="001878A2" w:rsidR="008D0AF2">
        <w:rPr>
          <w:rFonts w:ascii="Arial" w:hAnsi="Arial" w:cs="Arial"/>
          <w:color w:val="000000"/>
          <w:sz w:val="22"/>
          <w:szCs w:val="22"/>
        </w:rPr>
        <w:t xml:space="preserve"> we assessed</w:t>
      </w:r>
      <w:r w:rsidRPr="001878A2" w:rsidR="007E4FD9">
        <w:rPr>
          <w:rFonts w:ascii="Arial" w:hAnsi="Arial" w:cs="Arial"/>
          <w:color w:val="000000"/>
          <w:sz w:val="22"/>
          <w:szCs w:val="22"/>
        </w:rPr>
        <w:t xml:space="preserve"> </w:t>
      </w:r>
      <w:r w:rsidRPr="001878A2" w:rsidR="003769EB">
        <w:rPr>
          <w:rFonts w:ascii="Arial" w:hAnsi="Arial" w:cs="Arial"/>
          <w:color w:val="000000"/>
          <w:sz w:val="22"/>
          <w:szCs w:val="22"/>
        </w:rPr>
        <w:t>(</w:t>
      </w:r>
      <w:r w:rsidRPr="001878A2" w:rsidR="001C2D6F">
        <w:rPr>
          <w:rFonts w:ascii="Arial" w:hAnsi="Arial" w:eastAsia="Calibri" w:cs="Arial"/>
          <w:sz w:val="22"/>
          <w:szCs w:val="22"/>
        </w:rPr>
        <w:t>P</w:t>
      </w:r>
      <w:r w:rsidRPr="001878A2" w:rsidR="00FA5BEE">
        <w:rPr>
          <w:rFonts w:ascii="Arial" w:hAnsi="Arial" w:eastAsia="Calibri" w:cs="Arial"/>
          <w:sz w:val="22"/>
          <w:szCs w:val="22"/>
        </w:rPr>
        <w:t xml:space="preserve"> &lt; 0.05; </w:t>
      </w:r>
      <w:r w:rsidRPr="001878A2" w:rsidR="00DF0698">
        <w:rPr>
          <w:rFonts w:ascii="Arial" w:hAnsi="Arial" w:cs="Arial"/>
          <w:color w:val="000000"/>
          <w:sz w:val="22"/>
          <w:szCs w:val="22"/>
        </w:rPr>
        <w:t xml:space="preserve">Fig 1C; </w:t>
      </w:r>
      <w:r w:rsidRPr="001878A2" w:rsidR="003769EB">
        <w:rPr>
          <w:rFonts w:ascii="Arial" w:hAnsi="Arial" w:cs="Arial"/>
          <w:color w:val="000000"/>
          <w:sz w:val="22"/>
          <w:szCs w:val="22"/>
        </w:rPr>
        <w:t>Table S1.2.2)</w:t>
      </w:r>
      <w:r w:rsidRPr="001878A2" w:rsidR="00A74F66">
        <w:rPr>
          <w:rFonts w:ascii="Arial" w:hAnsi="Arial" w:cs="Arial"/>
          <w:color w:val="000000"/>
          <w:sz w:val="22"/>
          <w:szCs w:val="22"/>
        </w:rPr>
        <w:t xml:space="preserve">. </w:t>
      </w:r>
      <w:r w:rsidRPr="001878A2" w:rsidR="007E4FD9">
        <w:rPr>
          <w:rFonts w:ascii="Arial" w:hAnsi="Arial" w:cs="Arial"/>
          <w:color w:val="000000"/>
          <w:sz w:val="22"/>
          <w:szCs w:val="22"/>
        </w:rPr>
        <w:t xml:space="preserve">A post hoc Tukey test </w:t>
      </w:r>
      <w:r w:rsidRPr="001878A2" w:rsidR="00417FA3">
        <w:rPr>
          <w:rFonts w:ascii="Arial" w:hAnsi="Arial" w:cs="Arial"/>
          <w:color w:val="000000"/>
          <w:sz w:val="22"/>
          <w:szCs w:val="22"/>
        </w:rPr>
        <w:t xml:space="preserve">clarified </w:t>
      </w:r>
      <w:r w:rsidRPr="001878A2" w:rsidR="007E4FD9">
        <w:rPr>
          <w:rFonts w:ascii="Arial" w:hAnsi="Arial" w:cs="Arial"/>
          <w:color w:val="000000"/>
          <w:sz w:val="22"/>
          <w:szCs w:val="22"/>
        </w:rPr>
        <w:t xml:space="preserve">that </w:t>
      </w:r>
      <w:r w:rsidRPr="001878A2" w:rsidR="00A74F66">
        <w:rPr>
          <w:rFonts w:ascii="Arial" w:hAnsi="Arial" w:cs="Arial"/>
          <w:color w:val="000000"/>
          <w:sz w:val="22"/>
          <w:szCs w:val="22"/>
        </w:rPr>
        <w:t>ZIRC</w:t>
      </w:r>
      <w:r w:rsidRPr="001878A2" w:rsidR="00417FA3">
        <w:rPr>
          <w:rFonts w:ascii="Arial" w:hAnsi="Arial" w:cs="Arial"/>
          <w:color w:val="000000"/>
          <w:sz w:val="22"/>
          <w:szCs w:val="22"/>
        </w:rPr>
        <w:t>- and Watts-diet</w:t>
      </w:r>
      <w:r w:rsidRPr="001878A2" w:rsidR="00A74F66">
        <w:rPr>
          <w:rFonts w:ascii="Arial" w:hAnsi="Arial" w:cs="Arial"/>
          <w:color w:val="000000"/>
          <w:sz w:val="22"/>
          <w:szCs w:val="22"/>
        </w:rPr>
        <w:t xml:space="preserve"> fed fish </w:t>
      </w:r>
      <w:r w:rsidRPr="001878A2" w:rsidR="00417FA3">
        <w:rPr>
          <w:rFonts w:ascii="Arial" w:hAnsi="Arial" w:cs="Arial"/>
          <w:color w:val="000000"/>
          <w:sz w:val="22"/>
          <w:szCs w:val="22"/>
        </w:rPr>
        <w:t xml:space="preserve">exhibited significant differences in </w:t>
      </w:r>
      <w:r w:rsidRPr="001878A2" w:rsidR="00A95CCD">
        <w:rPr>
          <w:rFonts w:ascii="Arial" w:hAnsi="Arial" w:cs="Arial"/>
          <w:color w:val="000000"/>
          <w:sz w:val="22"/>
          <w:szCs w:val="22"/>
        </w:rPr>
        <w:t>alpha-</w:t>
      </w:r>
      <w:r w:rsidRPr="001878A2" w:rsidR="00417FA3">
        <w:rPr>
          <w:rFonts w:ascii="Arial" w:hAnsi="Arial" w:cs="Arial"/>
          <w:color w:val="000000"/>
          <w:sz w:val="22"/>
          <w:szCs w:val="22"/>
        </w:rPr>
        <w:t xml:space="preserve">diversity </w:t>
      </w:r>
      <w:r w:rsidRPr="001878A2" w:rsidR="008A6290">
        <w:rPr>
          <w:rFonts w:ascii="Arial" w:hAnsi="Arial" w:cs="Arial"/>
          <w:color w:val="000000"/>
          <w:sz w:val="22"/>
          <w:szCs w:val="22"/>
        </w:rPr>
        <w:t xml:space="preserve">as measured </w:t>
      </w:r>
      <w:r w:rsidRPr="001878A2" w:rsidR="00715B03">
        <w:rPr>
          <w:rFonts w:ascii="Arial" w:hAnsi="Arial" w:cs="Arial"/>
          <w:color w:val="000000"/>
          <w:sz w:val="22"/>
          <w:szCs w:val="22"/>
        </w:rPr>
        <w:t xml:space="preserve">by </w:t>
      </w:r>
      <w:r w:rsidR="001878A2">
        <w:rPr>
          <w:rFonts w:ascii="Arial" w:hAnsi="Arial" w:cs="Arial"/>
          <w:color w:val="000000"/>
          <w:sz w:val="22"/>
          <w:szCs w:val="22"/>
        </w:rPr>
        <w:t>richness</w:t>
      </w:r>
      <w:r w:rsidRPr="001878A2" w:rsidR="001C2D6F">
        <w:rPr>
          <w:rFonts w:ascii="Arial" w:hAnsi="Arial" w:cs="Arial"/>
          <w:color w:val="000000"/>
          <w:sz w:val="22"/>
          <w:szCs w:val="22"/>
        </w:rPr>
        <w:t xml:space="preserve"> and Shannon </w:t>
      </w:r>
      <w:r w:rsidR="001878A2">
        <w:rPr>
          <w:rFonts w:ascii="Arial" w:hAnsi="Arial" w:cs="Arial"/>
          <w:color w:val="000000"/>
          <w:sz w:val="22"/>
          <w:szCs w:val="22"/>
        </w:rPr>
        <w:t>Entropy</w:t>
      </w:r>
      <w:r w:rsidRPr="001878A2" w:rsidR="001C2D6F">
        <w:rPr>
          <w:rFonts w:ascii="Arial" w:hAnsi="Arial" w:cs="Arial"/>
          <w:color w:val="000000"/>
          <w:sz w:val="22"/>
          <w:szCs w:val="22"/>
        </w:rPr>
        <w:t xml:space="preserve"> (P &lt; 0.001, Table S1.</w:t>
      </w:r>
      <w:r w:rsidRPr="001878A2" w:rsidR="00C35B06">
        <w:rPr>
          <w:rFonts w:ascii="Arial" w:hAnsi="Arial" w:cs="Arial"/>
          <w:color w:val="000000"/>
          <w:sz w:val="22"/>
          <w:szCs w:val="22"/>
        </w:rPr>
        <w:t>2.3)</w:t>
      </w:r>
      <w:r w:rsidRPr="001878A2" w:rsidR="00862E65">
        <w:rPr>
          <w:rFonts w:ascii="Arial" w:hAnsi="Arial" w:cs="Arial"/>
          <w:color w:val="000000"/>
          <w:sz w:val="22"/>
          <w:szCs w:val="22"/>
        </w:rPr>
        <w:t>.</w:t>
      </w:r>
      <w:r w:rsidRPr="001878A2" w:rsidR="00417FA3">
        <w:rPr>
          <w:rFonts w:ascii="Arial" w:hAnsi="Arial" w:cs="Arial"/>
          <w:color w:val="000000"/>
          <w:sz w:val="22"/>
          <w:szCs w:val="22"/>
        </w:rPr>
        <w:t xml:space="preserve"> </w:t>
      </w:r>
      <w:r w:rsidRPr="001878A2" w:rsidR="002508B7">
        <w:rPr>
          <w:rFonts w:ascii="Arial" w:hAnsi="Arial" w:cs="Arial"/>
          <w:color w:val="000000"/>
          <w:sz w:val="22"/>
          <w:szCs w:val="22"/>
        </w:rPr>
        <w:t>Moreover, w</w:t>
      </w:r>
      <w:r w:rsidRPr="001878A2" w:rsidR="00FD4A54">
        <w:rPr>
          <w:rFonts w:ascii="Arial" w:hAnsi="Arial" w:cs="Arial"/>
          <w:color w:val="000000"/>
          <w:sz w:val="22"/>
          <w:szCs w:val="22"/>
        </w:rPr>
        <w:t xml:space="preserve">e observed significant differences in diversity between </w:t>
      </w:r>
      <w:r w:rsidRPr="001878A2" w:rsidR="005B7295">
        <w:rPr>
          <w:rFonts w:ascii="Arial" w:hAnsi="Arial" w:cs="Arial"/>
          <w:color w:val="000000"/>
          <w:sz w:val="22"/>
          <w:szCs w:val="22"/>
        </w:rPr>
        <w:t>Gemma- and Watts-diet fed fish in terms of richness</w:t>
      </w:r>
      <w:r w:rsidRPr="001878A2" w:rsidR="006E6431">
        <w:rPr>
          <w:rFonts w:ascii="Arial" w:hAnsi="Arial" w:cs="Arial"/>
          <w:color w:val="000000"/>
          <w:sz w:val="22"/>
          <w:szCs w:val="22"/>
        </w:rPr>
        <w:t xml:space="preserve"> (</w:t>
      </w:r>
      <w:r w:rsidRPr="001878A2" w:rsidR="001C2D6F">
        <w:rPr>
          <w:rFonts w:ascii="Arial" w:hAnsi="Arial" w:cs="Arial"/>
          <w:color w:val="000000"/>
          <w:sz w:val="22"/>
          <w:szCs w:val="22"/>
        </w:rPr>
        <w:t>P</w:t>
      </w:r>
      <w:r w:rsidRPr="001878A2" w:rsidR="006E6431">
        <w:rPr>
          <w:rFonts w:ascii="Arial" w:hAnsi="Arial" w:cs="Arial"/>
          <w:color w:val="000000"/>
          <w:sz w:val="22"/>
          <w:szCs w:val="22"/>
        </w:rPr>
        <w:t xml:space="preserve"> &lt; 0.001; Table S1.2.3)</w:t>
      </w:r>
      <w:r w:rsidRPr="001878A2" w:rsidR="005B7295">
        <w:rPr>
          <w:rFonts w:ascii="Arial" w:hAnsi="Arial" w:cs="Arial"/>
          <w:color w:val="000000"/>
          <w:sz w:val="22"/>
          <w:szCs w:val="22"/>
        </w:rPr>
        <w:t xml:space="preserve">, and </w:t>
      </w:r>
      <w:r w:rsidRPr="001878A2" w:rsidR="009C62D0">
        <w:rPr>
          <w:rFonts w:ascii="Arial" w:hAnsi="Arial" w:cs="Arial"/>
          <w:color w:val="000000"/>
          <w:sz w:val="22"/>
          <w:szCs w:val="22"/>
        </w:rPr>
        <w:t xml:space="preserve">between Gemma- and ZIRC-diet fed fish </w:t>
      </w:r>
      <w:r w:rsidRPr="001878A2" w:rsidR="007A3050">
        <w:rPr>
          <w:rFonts w:ascii="Arial" w:hAnsi="Arial" w:cs="Arial"/>
          <w:color w:val="000000"/>
          <w:sz w:val="22"/>
          <w:szCs w:val="22"/>
        </w:rPr>
        <w:t>when considering the Simpson’s Index (</w:t>
      </w:r>
      <w:r w:rsidRPr="001878A2" w:rsidR="001C2D6F">
        <w:rPr>
          <w:rFonts w:ascii="Arial" w:hAnsi="Arial" w:cs="Arial"/>
          <w:color w:val="000000"/>
          <w:sz w:val="22"/>
          <w:szCs w:val="22"/>
        </w:rPr>
        <w:t>P</w:t>
      </w:r>
      <w:r w:rsidRPr="001878A2" w:rsidR="00C11047">
        <w:rPr>
          <w:rFonts w:ascii="Arial" w:hAnsi="Arial" w:cs="Arial"/>
          <w:color w:val="000000"/>
          <w:sz w:val="22"/>
          <w:szCs w:val="22"/>
        </w:rPr>
        <w:t xml:space="preserve"> &lt; 0.001; </w:t>
      </w:r>
      <w:r w:rsidRPr="001878A2" w:rsidR="00AB0694">
        <w:rPr>
          <w:rFonts w:ascii="Arial" w:hAnsi="Arial" w:cs="Arial"/>
          <w:color w:val="000000"/>
          <w:sz w:val="22"/>
          <w:szCs w:val="22"/>
        </w:rPr>
        <w:t xml:space="preserve">Table </w:t>
      </w:r>
      <w:r w:rsidRPr="001878A2" w:rsidR="00C11047">
        <w:rPr>
          <w:rFonts w:ascii="Arial" w:hAnsi="Arial" w:cs="Arial"/>
          <w:color w:val="000000"/>
          <w:sz w:val="22"/>
          <w:szCs w:val="22"/>
        </w:rPr>
        <w:t>S1.2.</w:t>
      </w:r>
      <w:r w:rsidRPr="001878A2" w:rsidR="00AB0694">
        <w:rPr>
          <w:rFonts w:ascii="Arial" w:hAnsi="Arial" w:cs="Arial"/>
          <w:color w:val="000000"/>
          <w:sz w:val="22"/>
          <w:szCs w:val="22"/>
        </w:rPr>
        <w:t xml:space="preserve">3). </w:t>
      </w:r>
      <w:r w:rsidRPr="001878A2" w:rsidR="005A5FA2">
        <w:rPr>
          <w:rFonts w:ascii="Arial" w:hAnsi="Arial" w:cs="Arial"/>
          <w:color w:val="000000"/>
          <w:sz w:val="22"/>
          <w:szCs w:val="22"/>
        </w:rPr>
        <w:t xml:space="preserve">These results </w:t>
      </w:r>
      <w:r w:rsidRPr="001878A2" w:rsidR="00E47A7C">
        <w:rPr>
          <w:rFonts w:ascii="Arial" w:hAnsi="Arial" w:cs="Arial"/>
          <w:color w:val="000000"/>
          <w:sz w:val="22"/>
          <w:szCs w:val="22"/>
        </w:rPr>
        <w:t>indicate</w:t>
      </w:r>
      <w:r w:rsidRPr="001878A2" w:rsidR="003038A9">
        <w:rPr>
          <w:rFonts w:ascii="Arial" w:hAnsi="Arial" w:cs="Arial"/>
          <w:color w:val="000000"/>
          <w:sz w:val="22"/>
          <w:szCs w:val="22"/>
        </w:rPr>
        <w:t xml:space="preserve"> that</w:t>
      </w:r>
      <w:r w:rsidRPr="001878A2" w:rsidR="00D871CA">
        <w:rPr>
          <w:rFonts w:ascii="Arial" w:hAnsi="Arial" w:cs="Arial"/>
          <w:color w:val="000000"/>
          <w:sz w:val="22"/>
          <w:szCs w:val="22"/>
        </w:rPr>
        <w:t xml:space="preserve"> diet </w:t>
      </w:r>
      <w:r w:rsidRPr="001878A2" w:rsidR="00FD6D0D">
        <w:rPr>
          <w:rFonts w:ascii="Arial" w:hAnsi="Arial" w:cs="Arial"/>
          <w:color w:val="000000"/>
          <w:sz w:val="22"/>
          <w:szCs w:val="22"/>
        </w:rPr>
        <w:t>associates with</w:t>
      </w:r>
      <w:r w:rsidRPr="001878A2" w:rsidR="000D70B2">
        <w:rPr>
          <w:rFonts w:ascii="Arial" w:hAnsi="Arial" w:cs="Arial"/>
          <w:color w:val="000000"/>
          <w:sz w:val="22"/>
          <w:szCs w:val="22"/>
        </w:rPr>
        <w:t xml:space="preserve"> </w:t>
      </w:r>
      <w:r w:rsidRPr="001878A2" w:rsidR="004764E0">
        <w:rPr>
          <w:rFonts w:ascii="Arial" w:hAnsi="Arial" w:cs="Arial"/>
          <w:color w:val="000000"/>
          <w:sz w:val="22"/>
          <w:szCs w:val="22"/>
        </w:rPr>
        <w:t>fish gut microbiome diversity</w:t>
      </w:r>
      <w:r w:rsidRPr="001878A2" w:rsidR="00FD6D0D">
        <w:rPr>
          <w:rFonts w:ascii="Arial" w:hAnsi="Arial" w:cs="Arial"/>
          <w:color w:val="000000"/>
          <w:sz w:val="22"/>
          <w:szCs w:val="22"/>
        </w:rPr>
        <w:t xml:space="preserve">, and </w:t>
      </w:r>
      <w:r w:rsidRPr="001878A2" w:rsidR="002508B7">
        <w:rPr>
          <w:rFonts w:ascii="Arial" w:hAnsi="Arial" w:cs="Arial"/>
          <w:color w:val="000000"/>
          <w:sz w:val="22"/>
          <w:szCs w:val="22"/>
        </w:rPr>
        <w:t xml:space="preserve">that diet </w:t>
      </w:r>
      <w:commentRangeStart w:id="8"/>
      <w:r w:rsidRPr="001878A2" w:rsidR="00FD6D0D">
        <w:rPr>
          <w:rFonts w:ascii="Arial" w:hAnsi="Arial" w:cs="Arial"/>
          <w:color w:val="000000"/>
          <w:sz w:val="22"/>
          <w:szCs w:val="22"/>
        </w:rPr>
        <w:t>may differentially impact rare and abundant</w:t>
      </w:r>
      <w:r w:rsidRPr="001878A2" w:rsidR="0060540E">
        <w:rPr>
          <w:rFonts w:ascii="Arial" w:hAnsi="Arial" w:cs="Arial"/>
          <w:color w:val="000000"/>
          <w:sz w:val="22"/>
          <w:szCs w:val="22"/>
        </w:rPr>
        <w:t xml:space="preserve"> microbial</w:t>
      </w:r>
      <w:r w:rsidRPr="001878A2" w:rsidR="00FD6D0D">
        <w:rPr>
          <w:rFonts w:ascii="Arial" w:hAnsi="Arial" w:cs="Arial"/>
          <w:color w:val="000000"/>
          <w:sz w:val="22"/>
          <w:szCs w:val="22"/>
        </w:rPr>
        <w:t xml:space="preserve"> </w:t>
      </w:r>
      <w:r w:rsidRPr="001878A2" w:rsidR="0060540E">
        <w:rPr>
          <w:rFonts w:ascii="Arial" w:hAnsi="Arial" w:cs="Arial"/>
          <w:color w:val="000000"/>
          <w:sz w:val="22"/>
          <w:szCs w:val="22"/>
        </w:rPr>
        <w:t>members of the gut</w:t>
      </w:r>
      <w:r w:rsidRPr="001878A2" w:rsidR="00FD6D0D">
        <w:rPr>
          <w:rFonts w:ascii="Arial" w:hAnsi="Arial" w:cs="Arial"/>
          <w:color w:val="000000"/>
          <w:sz w:val="22"/>
          <w:szCs w:val="22"/>
        </w:rPr>
        <w:t>.</w:t>
      </w:r>
      <w:commentRangeEnd w:id="8"/>
      <w:r w:rsidR="005455EE">
        <w:rPr>
          <w:rStyle w:val="CommentReference"/>
        </w:rPr>
        <w:commentReference w:id="8"/>
      </w:r>
    </w:p>
    <w:p w:rsidRPr="001878A2" w:rsidR="00B24FF4" w:rsidP="00451272" w:rsidRDefault="00B24FF4" w14:paraId="45CEC46A" w14:textId="77777777">
      <w:pPr>
        <w:spacing w:line="276" w:lineRule="auto"/>
        <w:rPr>
          <w:rFonts w:ascii="Arial" w:hAnsi="Arial" w:cs="Arial"/>
          <w:color w:val="000000"/>
          <w:sz w:val="22"/>
          <w:szCs w:val="22"/>
        </w:rPr>
      </w:pPr>
    </w:p>
    <w:p w:rsidRPr="001878A2" w:rsidR="00B24FF4" w:rsidP="00FC6BD5" w:rsidRDefault="00095EAA" w14:paraId="2D2B0E0B" w14:textId="254A82BA">
      <w:pPr>
        <w:spacing w:line="276" w:lineRule="auto"/>
        <w:rPr>
          <w:rFonts w:ascii="Arial" w:hAnsi="Arial" w:cs="Arial"/>
          <w:color w:val="000000"/>
          <w:sz w:val="22"/>
          <w:szCs w:val="22"/>
        </w:rPr>
      </w:pPr>
      <w:r>
        <w:rPr>
          <w:rFonts w:ascii="Arial" w:hAnsi="Arial" w:cs="Arial"/>
          <w:color w:val="000000"/>
          <w:sz w:val="22"/>
          <w:szCs w:val="22"/>
        </w:rPr>
        <w:t>T</w:t>
      </w:r>
      <w:r w:rsidRPr="001878A2">
        <w:rPr>
          <w:rFonts w:ascii="Arial" w:hAnsi="Arial" w:cs="Arial"/>
          <w:color w:val="000000"/>
          <w:sz w:val="22"/>
          <w:szCs w:val="22"/>
        </w:rPr>
        <w:t>o evaluate how diet associates with microbiome community composition</w:t>
      </w:r>
      <w:r w:rsidRPr="001878A2" w:rsidR="00B24FF4">
        <w:rPr>
          <w:rFonts w:ascii="Arial" w:hAnsi="Arial" w:cs="Arial"/>
          <w:color w:val="000000"/>
          <w:sz w:val="22"/>
          <w:szCs w:val="22"/>
        </w:rPr>
        <w:t xml:space="preserve">, </w:t>
      </w:r>
      <w:r w:rsidRPr="001878A2" w:rsidR="00815872">
        <w:rPr>
          <w:rFonts w:ascii="Arial" w:hAnsi="Arial" w:cs="Arial"/>
          <w:color w:val="000000"/>
          <w:sz w:val="22"/>
          <w:szCs w:val="22"/>
        </w:rPr>
        <w:t>we used the Bray-Curtis</w:t>
      </w:r>
      <w:r w:rsidR="00767E90">
        <w:rPr>
          <w:rFonts w:ascii="Arial" w:hAnsi="Arial" w:cs="Arial"/>
          <w:color w:val="000000"/>
          <w:sz w:val="22"/>
          <w:szCs w:val="22"/>
        </w:rPr>
        <w:t>,</w:t>
      </w:r>
      <w:r w:rsidRPr="001878A2" w:rsidR="00A67B28">
        <w:rPr>
          <w:rFonts w:ascii="Arial" w:hAnsi="Arial" w:cs="Arial"/>
          <w:color w:val="000000"/>
          <w:sz w:val="22"/>
          <w:szCs w:val="22"/>
        </w:rPr>
        <w:t xml:space="preserve"> </w:t>
      </w:r>
      <w:proofErr w:type="gramStart"/>
      <w:r w:rsidRPr="001878A2" w:rsidR="00815872">
        <w:rPr>
          <w:rFonts w:ascii="Arial" w:hAnsi="Arial" w:cs="Arial"/>
          <w:color w:val="000000"/>
          <w:sz w:val="22"/>
          <w:szCs w:val="22"/>
        </w:rPr>
        <w:t>Canberra</w:t>
      </w:r>
      <w:proofErr w:type="gramEnd"/>
      <w:r w:rsidRPr="001878A2" w:rsidR="00A67B28">
        <w:rPr>
          <w:rFonts w:ascii="Arial" w:hAnsi="Arial" w:cs="Arial"/>
          <w:color w:val="000000"/>
          <w:sz w:val="22"/>
          <w:szCs w:val="22"/>
        </w:rPr>
        <w:t xml:space="preserve"> </w:t>
      </w:r>
      <w:r w:rsidR="00767E90">
        <w:rPr>
          <w:rFonts w:ascii="Arial" w:hAnsi="Arial" w:cs="Arial"/>
          <w:color w:val="000000"/>
          <w:sz w:val="22"/>
          <w:szCs w:val="22"/>
        </w:rPr>
        <w:t xml:space="preserve">and Sorensen </w:t>
      </w:r>
      <w:r w:rsidRPr="001878A2" w:rsidR="00815872">
        <w:rPr>
          <w:rFonts w:ascii="Arial" w:hAnsi="Arial" w:cs="Arial"/>
          <w:color w:val="000000"/>
          <w:sz w:val="22"/>
          <w:szCs w:val="22"/>
        </w:rPr>
        <w:t>dissimilarity metrics.</w:t>
      </w:r>
      <w:r w:rsidRPr="001878A2" w:rsidR="00E6413A">
        <w:rPr>
          <w:rFonts w:ascii="Arial" w:hAnsi="Arial" w:cs="Arial"/>
          <w:color w:val="000000"/>
          <w:sz w:val="22"/>
          <w:szCs w:val="22"/>
        </w:rPr>
        <w:t xml:space="preserve"> </w:t>
      </w:r>
      <w:r w:rsidRPr="001878A2" w:rsidR="00667254">
        <w:rPr>
          <w:rFonts w:ascii="Arial" w:hAnsi="Arial" w:cs="Arial"/>
          <w:color w:val="000000"/>
          <w:sz w:val="22"/>
          <w:szCs w:val="22"/>
        </w:rPr>
        <w:t>We detected a</w:t>
      </w:r>
      <w:r w:rsidRPr="001878A2" w:rsidR="0023123A">
        <w:rPr>
          <w:rFonts w:ascii="Arial" w:hAnsi="Arial" w:cs="Arial"/>
          <w:color w:val="000000"/>
          <w:sz w:val="22"/>
          <w:szCs w:val="22"/>
        </w:rPr>
        <w:t xml:space="preserve"> significant clustering of microbial gut community composition</w:t>
      </w:r>
      <w:r w:rsidRPr="001878A2" w:rsidR="009C7ACA">
        <w:rPr>
          <w:rFonts w:ascii="Arial" w:hAnsi="Arial" w:cs="Arial"/>
          <w:color w:val="000000"/>
          <w:sz w:val="22"/>
          <w:szCs w:val="22"/>
        </w:rPr>
        <w:t xml:space="preserve"> based on diet</w:t>
      </w:r>
      <w:r w:rsidR="00767E90">
        <w:rPr>
          <w:rFonts w:ascii="Arial" w:hAnsi="Arial" w:cs="Arial"/>
          <w:color w:val="000000"/>
          <w:sz w:val="22"/>
          <w:szCs w:val="22"/>
        </w:rPr>
        <w:t xml:space="preserve"> </w:t>
      </w:r>
      <w:r w:rsidR="00C334A7">
        <w:rPr>
          <w:rFonts w:ascii="Arial" w:hAnsi="Arial" w:cs="Arial"/>
          <w:color w:val="000000"/>
          <w:sz w:val="22"/>
          <w:szCs w:val="22"/>
        </w:rPr>
        <w:t>as measured by</w:t>
      </w:r>
      <w:r w:rsidR="00767E90">
        <w:rPr>
          <w:rFonts w:ascii="Arial" w:hAnsi="Arial" w:cs="Arial"/>
          <w:color w:val="000000"/>
          <w:sz w:val="22"/>
          <w:szCs w:val="22"/>
        </w:rPr>
        <w:t xml:space="preserve"> all beta-diversity metrics</w:t>
      </w:r>
      <w:r w:rsidRPr="001878A2" w:rsidR="0023123A">
        <w:rPr>
          <w:rFonts w:ascii="Arial" w:hAnsi="Arial" w:cs="Arial"/>
          <w:color w:val="000000"/>
          <w:sz w:val="22"/>
          <w:szCs w:val="22"/>
        </w:rPr>
        <w:t xml:space="preserve"> </w:t>
      </w:r>
      <w:r w:rsidRPr="001878A2" w:rsidR="005B6388">
        <w:rPr>
          <w:rFonts w:ascii="Arial" w:hAnsi="Arial" w:cs="Arial"/>
          <w:color w:val="000000"/>
          <w:sz w:val="22"/>
          <w:szCs w:val="22"/>
        </w:rPr>
        <w:t>(</w:t>
      </w:r>
      <w:r w:rsidRPr="001878A2" w:rsidR="00E50985">
        <w:rPr>
          <w:rFonts w:ascii="Arial" w:hAnsi="Arial" w:cs="Arial"/>
          <w:color w:val="000000"/>
          <w:sz w:val="22"/>
          <w:szCs w:val="22"/>
        </w:rPr>
        <w:t>PERMANOVA</w:t>
      </w:r>
      <w:r w:rsidRPr="001878A2" w:rsidR="005738E2">
        <w:rPr>
          <w:rFonts w:ascii="Arial" w:hAnsi="Arial" w:cs="Arial"/>
          <w:color w:val="000000"/>
          <w:sz w:val="22"/>
          <w:szCs w:val="22"/>
        </w:rPr>
        <w:t>,</w:t>
      </w:r>
      <w:r w:rsidRPr="001878A2" w:rsidR="00E50985">
        <w:rPr>
          <w:rFonts w:ascii="Arial" w:hAnsi="Arial" w:cs="Arial"/>
          <w:color w:val="000000"/>
          <w:sz w:val="22"/>
          <w:szCs w:val="22"/>
        </w:rPr>
        <w:t xml:space="preserve"> </w:t>
      </w:r>
      <w:r w:rsidRPr="001878A2" w:rsidR="005738E2">
        <w:rPr>
          <w:rFonts w:ascii="Arial" w:hAnsi="Arial" w:cs="Arial"/>
          <w:color w:val="000000"/>
          <w:sz w:val="22"/>
          <w:szCs w:val="22"/>
        </w:rPr>
        <w:t>P</w:t>
      </w:r>
      <w:r w:rsidRPr="001878A2" w:rsidR="00B24FF4">
        <w:rPr>
          <w:rFonts w:ascii="Arial" w:hAnsi="Arial" w:cs="Arial"/>
          <w:color w:val="000000"/>
          <w:sz w:val="22"/>
          <w:szCs w:val="22"/>
        </w:rPr>
        <w:t xml:space="preserve"> </w:t>
      </w:r>
      <w:r w:rsidRPr="001878A2" w:rsidR="00BE098A">
        <w:rPr>
          <w:rFonts w:ascii="Arial" w:hAnsi="Arial" w:cs="Arial"/>
          <w:color w:val="000000"/>
          <w:sz w:val="22"/>
          <w:szCs w:val="22"/>
        </w:rPr>
        <w:t>&lt; 0.05</w:t>
      </w:r>
      <w:r w:rsidRPr="001878A2" w:rsidR="005B6388">
        <w:rPr>
          <w:rFonts w:ascii="Arial" w:hAnsi="Arial" w:cs="Arial"/>
          <w:color w:val="000000"/>
          <w:sz w:val="22"/>
          <w:szCs w:val="22"/>
        </w:rPr>
        <w:t>; Figure 2C,</w:t>
      </w:r>
      <w:r w:rsidRPr="001878A2" w:rsidR="00BE098A">
        <w:rPr>
          <w:rFonts w:ascii="Arial" w:hAnsi="Arial" w:cs="Arial"/>
          <w:color w:val="000000"/>
          <w:sz w:val="22"/>
          <w:szCs w:val="22"/>
        </w:rPr>
        <w:t xml:space="preserve"> </w:t>
      </w:r>
      <w:r w:rsidRPr="001878A2" w:rsidR="0093709F">
        <w:rPr>
          <w:rFonts w:ascii="Arial" w:hAnsi="Arial" w:cs="Arial"/>
          <w:color w:val="000000"/>
          <w:sz w:val="22"/>
          <w:szCs w:val="22"/>
        </w:rPr>
        <w:t>Table S1.3.1</w:t>
      </w:r>
      <w:r w:rsidRPr="001878A2" w:rsidR="00B24FF4">
        <w:rPr>
          <w:rFonts w:ascii="Arial" w:hAnsi="Arial" w:cs="Arial"/>
          <w:color w:val="000000"/>
          <w:sz w:val="22"/>
          <w:szCs w:val="22"/>
        </w:rPr>
        <w:t>)</w:t>
      </w:r>
      <w:r w:rsidRPr="001878A2" w:rsidR="00815872">
        <w:rPr>
          <w:rFonts w:ascii="Arial" w:hAnsi="Arial" w:cs="Arial"/>
          <w:color w:val="000000"/>
          <w:sz w:val="22"/>
          <w:szCs w:val="22"/>
        </w:rPr>
        <w:t>.</w:t>
      </w:r>
      <w:r w:rsidR="00D30C90">
        <w:rPr>
          <w:rFonts w:ascii="Arial" w:hAnsi="Arial" w:cs="Arial"/>
          <w:color w:val="000000"/>
          <w:sz w:val="22"/>
          <w:szCs w:val="22"/>
        </w:rPr>
        <w:t xml:space="preserve"> These results indicate that microbial communities of fish fed the same diet are more consistent in composition to one another than to fish fed other diets.</w:t>
      </w:r>
      <w:r w:rsidRPr="001878A2" w:rsidR="00815872">
        <w:rPr>
          <w:rFonts w:ascii="Arial" w:hAnsi="Arial" w:cs="Arial"/>
          <w:color w:val="000000"/>
          <w:sz w:val="22"/>
          <w:szCs w:val="22"/>
        </w:rPr>
        <w:t xml:space="preserve"> </w:t>
      </w:r>
      <w:r w:rsidRPr="001878A2" w:rsidR="00716004">
        <w:rPr>
          <w:rFonts w:ascii="Arial" w:hAnsi="Arial" w:cs="Arial"/>
          <w:color w:val="000000"/>
          <w:sz w:val="22"/>
          <w:szCs w:val="22"/>
        </w:rPr>
        <w:t xml:space="preserve">Additionally, </w:t>
      </w:r>
      <w:r w:rsidRPr="001878A2" w:rsidR="00A60FEF">
        <w:rPr>
          <w:rFonts w:ascii="Arial" w:hAnsi="Arial" w:cs="Arial"/>
          <w:color w:val="000000"/>
          <w:sz w:val="22"/>
          <w:szCs w:val="22"/>
        </w:rPr>
        <w:t>w</w:t>
      </w:r>
      <w:r w:rsidRPr="001878A2" w:rsidR="00EE0B6E">
        <w:rPr>
          <w:rFonts w:ascii="Arial" w:hAnsi="Arial" w:cs="Arial"/>
          <w:color w:val="000000"/>
          <w:sz w:val="22"/>
          <w:szCs w:val="22"/>
        </w:rPr>
        <w:t>e</w:t>
      </w:r>
      <w:r w:rsidRPr="001878A2" w:rsidR="00A60FEF">
        <w:rPr>
          <w:rFonts w:ascii="Arial" w:hAnsi="Arial" w:cs="Arial"/>
          <w:color w:val="000000"/>
          <w:sz w:val="22"/>
          <w:szCs w:val="22"/>
        </w:rPr>
        <w:t xml:space="preserve"> assessed beta-dispersion, a measure of variance,</w:t>
      </w:r>
      <w:r w:rsidR="00E60C6C">
        <w:rPr>
          <w:rFonts w:ascii="Arial" w:hAnsi="Arial" w:cs="Arial"/>
          <w:color w:val="000000"/>
          <w:sz w:val="22"/>
          <w:szCs w:val="22"/>
        </w:rPr>
        <w:t xml:space="preserve"> </w:t>
      </w:r>
      <w:r w:rsidRPr="001878A2" w:rsidR="00A60FEF">
        <w:rPr>
          <w:rFonts w:ascii="Arial" w:hAnsi="Arial" w:cs="Arial"/>
          <w:color w:val="000000"/>
          <w:sz w:val="22"/>
          <w:szCs w:val="22"/>
        </w:rPr>
        <w:t>in the gut microbiome community compositions for each diet group. We</w:t>
      </w:r>
      <w:r w:rsidRPr="001878A2" w:rsidR="00EE0B6E">
        <w:rPr>
          <w:rFonts w:ascii="Arial" w:hAnsi="Arial" w:cs="Arial"/>
          <w:color w:val="000000"/>
          <w:sz w:val="22"/>
          <w:szCs w:val="22"/>
        </w:rPr>
        <w:t xml:space="preserve"> find the </w:t>
      </w:r>
      <w:r w:rsidRPr="001878A2" w:rsidR="00A60FEF">
        <w:rPr>
          <w:rFonts w:ascii="Arial" w:hAnsi="Arial" w:cs="Arial"/>
          <w:color w:val="000000"/>
          <w:sz w:val="22"/>
          <w:szCs w:val="22"/>
        </w:rPr>
        <w:t>beta-dispersion</w:t>
      </w:r>
      <w:r w:rsidR="00415987">
        <w:rPr>
          <w:rFonts w:ascii="Arial" w:hAnsi="Arial" w:cs="Arial"/>
          <w:color w:val="000000"/>
          <w:sz w:val="22"/>
          <w:szCs w:val="22"/>
        </w:rPr>
        <w:t xml:space="preserve"> </w:t>
      </w:r>
      <w:r w:rsidR="00E60C6C">
        <w:rPr>
          <w:rFonts w:ascii="Arial" w:hAnsi="Arial" w:cs="Arial"/>
          <w:color w:val="000000"/>
          <w:sz w:val="22"/>
          <w:szCs w:val="22"/>
        </w:rPr>
        <w:t xml:space="preserve">levels </w:t>
      </w:r>
      <w:r w:rsidR="00415987">
        <w:rPr>
          <w:rFonts w:ascii="Arial" w:hAnsi="Arial" w:cs="Arial"/>
          <w:color w:val="000000"/>
          <w:sz w:val="22"/>
          <w:szCs w:val="22"/>
        </w:rPr>
        <w:t>w</w:t>
      </w:r>
      <w:r w:rsidR="00895658">
        <w:rPr>
          <w:rFonts w:ascii="Arial" w:hAnsi="Arial" w:cs="Arial"/>
          <w:color w:val="000000"/>
          <w:sz w:val="22"/>
          <w:szCs w:val="22"/>
        </w:rPr>
        <w:t>ere</w:t>
      </w:r>
      <w:r w:rsidR="00415987">
        <w:rPr>
          <w:rFonts w:ascii="Arial" w:hAnsi="Arial" w:cs="Arial"/>
          <w:color w:val="000000"/>
          <w:sz w:val="22"/>
          <w:szCs w:val="22"/>
        </w:rPr>
        <w:t xml:space="preserve"> significant</w:t>
      </w:r>
      <w:r w:rsidR="00E60C6C">
        <w:rPr>
          <w:rFonts w:ascii="Arial" w:hAnsi="Arial" w:cs="Arial"/>
          <w:color w:val="000000"/>
          <w:sz w:val="22"/>
          <w:szCs w:val="22"/>
        </w:rPr>
        <w:t>ly different</w:t>
      </w:r>
      <w:r w:rsidR="0003411E">
        <w:rPr>
          <w:rFonts w:ascii="Arial" w:hAnsi="Arial" w:cs="Arial"/>
          <w:color w:val="000000"/>
          <w:sz w:val="22"/>
          <w:szCs w:val="22"/>
        </w:rPr>
        <w:t xml:space="preserve"> </w:t>
      </w:r>
      <w:r w:rsidR="00895658">
        <w:rPr>
          <w:rFonts w:ascii="Arial" w:hAnsi="Arial" w:cs="Arial"/>
          <w:color w:val="000000"/>
          <w:sz w:val="22"/>
          <w:szCs w:val="22"/>
        </w:rPr>
        <w:t xml:space="preserve">between the </w:t>
      </w:r>
      <w:r w:rsidR="00DB4115">
        <w:rPr>
          <w:rFonts w:ascii="Arial" w:hAnsi="Arial" w:cs="Arial"/>
          <w:color w:val="000000"/>
          <w:sz w:val="22"/>
          <w:szCs w:val="22"/>
        </w:rPr>
        <w:t>diet groups</w:t>
      </w:r>
      <w:r w:rsidR="00415987">
        <w:rPr>
          <w:rFonts w:ascii="Arial" w:hAnsi="Arial" w:cs="Arial"/>
          <w:color w:val="000000"/>
          <w:sz w:val="22"/>
          <w:szCs w:val="22"/>
        </w:rPr>
        <w:t xml:space="preserve"> as measured by Bray-Curtis and Canberra metrics</w:t>
      </w:r>
      <w:r w:rsidR="00DB4115">
        <w:rPr>
          <w:rFonts w:ascii="Arial" w:hAnsi="Arial" w:cs="Arial"/>
          <w:color w:val="000000"/>
          <w:sz w:val="22"/>
          <w:szCs w:val="22"/>
        </w:rPr>
        <w:t xml:space="preserve"> </w:t>
      </w:r>
      <w:r w:rsidRPr="001878A2" w:rsidR="00DB4115">
        <w:rPr>
          <w:rFonts w:ascii="Arial" w:hAnsi="Arial" w:cs="Arial"/>
          <w:color w:val="000000"/>
          <w:sz w:val="22"/>
          <w:szCs w:val="22"/>
        </w:rPr>
        <w:t>(</w:t>
      </w:r>
      <w:r w:rsidR="00E60C6C">
        <w:rPr>
          <w:rFonts w:ascii="Arial" w:hAnsi="Arial" w:cs="Arial"/>
          <w:color w:val="000000"/>
          <w:sz w:val="22"/>
          <w:szCs w:val="22"/>
        </w:rPr>
        <w:t xml:space="preserve">P &lt; 0.05; </w:t>
      </w:r>
      <w:r w:rsidR="00DB4115">
        <w:rPr>
          <w:rFonts w:ascii="Arial" w:hAnsi="Arial" w:cs="Arial"/>
          <w:color w:val="000000"/>
          <w:sz w:val="22"/>
          <w:szCs w:val="22"/>
        </w:rPr>
        <w:t>Table</w:t>
      </w:r>
      <w:r w:rsidRPr="001878A2" w:rsidR="00DB4115">
        <w:rPr>
          <w:rFonts w:ascii="Arial" w:hAnsi="Arial" w:cs="Arial"/>
          <w:color w:val="000000"/>
          <w:sz w:val="22"/>
          <w:szCs w:val="22"/>
        </w:rPr>
        <w:t xml:space="preserve"> S1.4.1)</w:t>
      </w:r>
      <w:r w:rsidR="00895658">
        <w:rPr>
          <w:rFonts w:ascii="Arial" w:hAnsi="Arial" w:cs="Arial"/>
          <w:color w:val="000000"/>
          <w:sz w:val="22"/>
          <w:szCs w:val="22"/>
        </w:rPr>
        <w:t xml:space="preserve">. </w:t>
      </w:r>
      <w:r w:rsidRPr="001878A2" w:rsidR="00CE58DE">
        <w:rPr>
          <w:rFonts w:ascii="Arial" w:hAnsi="Arial" w:cs="Arial"/>
          <w:color w:val="000000"/>
          <w:sz w:val="22"/>
          <w:szCs w:val="22"/>
        </w:rPr>
        <w:t xml:space="preserve">Beta-dispersion </w:t>
      </w:r>
      <w:r w:rsidRPr="001878A2" w:rsidR="00792F64">
        <w:rPr>
          <w:rFonts w:ascii="Arial" w:hAnsi="Arial" w:cs="Arial"/>
          <w:color w:val="000000"/>
          <w:sz w:val="22"/>
          <w:szCs w:val="22"/>
        </w:rPr>
        <w:t xml:space="preserve">levels were significantly </w:t>
      </w:r>
      <w:r w:rsidRPr="001878A2" w:rsidR="00A45FF0">
        <w:rPr>
          <w:rFonts w:ascii="Arial" w:hAnsi="Arial" w:cs="Arial"/>
          <w:color w:val="000000"/>
          <w:sz w:val="22"/>
          <w:szCs w:val="22"/>
        </w:rPr>
        <w:t>reduced in</w:t>
      </w:r>
      <w:r w:rsidRPr="001878A2" w:rsidR="00792F64">
        <w:rPr>
          <w:rFonts w:ascii="Arial" w:hAnsi="Arial" w:cs="Arial"/>
          <w:color w:val="000000"/>
          <w:sz w:val="22"/>
          <w:szCs w:val="22"/>
        </w:rPr>
        <w:t xml:space="preserve"> Gemma</w:t>
      </w:r>
      <w:r w:rsidRPr="001878A2" w:rsidR="00D75B50">
        <w:rPr>
          <w:rFonts w:ascii="Arial" w:hAnsi="Arial" w:cs="Arial"/>
          <w:color w:val="000000"/>
          <w:sz w:val="22"/>
          <w:szCs w:val="22"/>
        </w:rPr>
        <w:t>-</w:t>
      </w:r>
      <w:r w:rsidRPr="001878A2" w:rsidR="00792F64">
        <w:rPr>
          <w:rFonts w:ascii="Arial" w:hAnsi="Arial" w:cs="Arial"/>
          <w:color w:val="000000"/>
          <w:sz w:val="22"/>
          <w:szCs w:val="22"/>
        </w:rPr>
        <w:t>diet</w:t>
      </w:r>
      <w:r w:rsidRPr="001878A2" w:rsidR="00D75B50">
        <w:rPr>
          <w:rFonts w:ascii="Arial" w:hAnsi="Arial" w:cs="Arial"/>
          <w:color w:val="000000"/>
          <w:sz w:val="22"/>
          <w:szCs w:val="22"/>
        </w:rPr>
        <w:t xml:space="preserve"> fed fish</w:t>
      </w:r>
      <w:r w:rsidRPr="001878A2" w:rsidR="00A45FF0">
        <w:rPr>
          <w:rFonts w:ascii="Arial" w:hAnsi="Arial" w:cs="Arial"/>
          <w:color w:val="000000"/>
          <w:sz w:val="22"/>
          <w:szCs w:val="22"/>
        </w:rPr>
        <w:t xml:space="preserve"> compared to Watts-diet fed fish</w:t>
      </w:r>
      <w:r w:rsidRPr="001878A2" w:rsidR="00792F64">
        <w:rPr>
          <w:rFonts w:ascii="Arial" w:hAnsi="Arial" w:cs="Arial"/>
          <w:color w:val="000000"/>
          <w:sz w:val="22"/>
          <w:szCs w:val="22"/>
        </w:rPr>
        <w:t xml:space="preserve"> when measured by Bray-</w:t>
      </w:r>
      <w:proofErr w:type="gramStart"/>
      <w:r w:rsidRPr="001878A2" w:rsidR="00792F64">
        <w:rPr>
          <w:rFonts w:ascii="Arial" w:hAnsi="Arial" w:cs="Arial"/>
          <w:color w:val="000000"/>
          <w:sz w:val="22"/>
          <w:szCs w:val="22"/>
        </w:rPr>
        <w:t>Curtis</w:t>
      </w:r>
      <w:proofErr w:type="gramEnd"/>
      <w:r w:rsidRPr="001878A2" w:rsidR="00666F3D">
        <w:rPr>
          <w:rFonts w:ascii="Arial" w:hAnsi="Arial" w:cs="Arial"/>
          <w:color w:val="000000"/>
          <w:sz w:val="22"/>
          <w:szCs w:val="22"/>
        </w:rPr>
        <w:t xml:space="preserve"> metric</w:t>
      </w:r>
      <w:r w:rsidRPr="001878A2" w:rsidR="00C81966">
        <w:rPr>
          <w:rFonts w:ascii="Arial" w:hAnsi="Arial" w:cs="Arial"/>
          <w:color w:val="000000"/>
          <w:sz w:val="22"/>
          <w:szCs w:val="22"/>
        </w:rPr>
        <w:t>, as well as</w:t>
      </w:r>
      <w:r w:rsidRPr="001878A2" w:rsidR="00666F3D">
        <w:rPr>
          <w:rFonts w:ascii="Arial" w:hAnsi="Arial" w:cs="Arial"/>
          <w:color w:val="000000"/>
          <w:sz w:val="22"/>
          <w:szCs w:val="22"/>
        </w:rPr>
        <w:t xml:space="preserve"> significantly reduced compared to</w:t>
      </w:r>
      <w:r w:rsidRPr="001878A2" w:rsidR="00C81966">
        <w:rPr>
          <w:rFonts w:ascii="Arial" w:hAnsi="Arial" w:cs="Arial"/>
          <w:color w:val="000000"/>
          <w:sz w:val="22"/>
          <w:szCs w:val="22"/>
        </w:rPr>
        <w:t xml:space="preserve"> Watts- and ZIRC-diet fed fish</w:t>
      </w:r>
      <w:r w:rsidRPr="001878A2" w:rsidR="00A45FF0">
        <w:rPr>
          <w:rFonts w:ascii="Arial" w:hAnsi="Arial" w:cs="Arial"/>
          <w:color w:val="000000"/>
          <w:sz w:val="22"/>
          <w:szCs w:val="22"/>
        </w:rPr>
        <w:t xml:space="preserve"> </w:t>
      </w:r>
      <w:r w:rsidRPr="001878A2" w:rsidR="00666F3D">
        <w:rPr>
          <w:rFonts w:ascii="Arial" w:hAnsi="Arial" w:cs="Arial"/>
          <w:color w:val="000000"/>
          <w:sz w:val="22"/>
          <w:szCs w:val="22"/>
        </w:rPr>
        <w:t xml:space="preserve">when measured by </w:t>
      </w:r>
      <w:r w:rsidRPr="001878A2" w:rsidR="00A45FF0">
        <w:rPr>
          <w:rFonts w:ascii="Arial" w:hAnsi="Arial" w:cs="Arial"/>
          <w:color w:val="000000"/>
          <w:sz w:val="22"/>
          <w:szCs w:val="22"/>
        </w:rPr>
        <w:t>Canberra</w:t>
      </w:r>
      <w:r w:rsidRPr="001878A2" w:rsidR="00792F64">
        <w:rPr>
          <w:rFonts w:ascii="Arial" w:hAnsi="Arial" w:cs="Arial"/>
          <w:color w:val="000000"/>
          <w:sz w:val="22"/>
          <w:szCs w:val="22"/>
        </w:rPr>
        <w:t xml:space="preserve"> </w:t>
      </w:r>
      <w:r w:rsidRPr="001878A2" w:rsidR="00D9153B">
        <w:rPr>
          <w:rFonts w:ascii="Arial" w:hAnsi="Arial" w:cs="Arial"/>
          <w:color w:val="000000"/>
          <w:sz w:val="22"/>
          <w:szCs w:val="22"/>
        </w:rPr>
        <w:t>metric</w:t>
      </w:r>
      <w:r w:rsidRPr="001878A2" w:rsidR="002F547B">
        <w:rPr>
          <w:rFonts w:ascii="Arial" w:hAnsi="Arial" w:cs="Arial"/>
          <w:color w:val="000000"/>
          <w:sz w:val="22"/>
          <w:szCs w:val="22"/>
        </w:rPr>
        <w:t xml:space="preserve"> (</w:t>
      </w:r>
      <w:r w:rsidR="00DB4115">
        <w:rPr>
          <w:rFonts w:ascii="Arial" w:hAnsi="Arial" w:cs="Arial"/>
          <w:color w:val="000000"/>
          <w:sz w:val="22"/>
          <w:szCs w:val="22"/>
        </w:rPr>
        <w:t>Table</w:t>
      </w:r>
      <w:r w:rsidRPr="001878A2" w:rsidR="002F547B">
        <w:rPr>
          <w:rFonts w:ascii="Arial" w:hAnsi="Arial" w:cs="Arial"/>
          <w:color w:val="000000"/>
          <w:sz w:val="22"/>
          <w:szCs w:val="22"/>
        </w:rPr>
        <w:t xml:space="preserve"> S1.4.1).</w:t>
      </w:r>
      <w:r w:rsidRPr="001878A2" w:rsidR="00E772C7">
        <w:rPr>
          <w:rFonts w:ascii="Arial" w:hAnsi="Arial" w:cs="Arial"/>
          <w:color w:val="000000"/>
          <w:sz w:val="22"/>
          <w:szCs w:val="22"/>
        </w:rPr>
        <w:t xml:space="preserve"> </w:t>
      </w:r>
      <w:r w:rsidRPr="001878A2" w:rsidR="00666F3D">
        <w:rPr>
          <w:rFonts w:ascii="Arial" w:hAnsi="Arial" w:cs="Arial"/>
          <w:color w:val="000000"/>
          <w:sz w:val="22"/>
          <w:szCs w:val="22"/>
        </w:rPr>
        <w:t>These results indicate that Gemma-diet fed fish are more consistent in community composition than Watts- and ZIRC-diet fed fish</w:t>
      </w:r>
      <w:r w:rsidRPr="001878A2" w:rsidR="00D34276">
        <w:rPr>
          <w:rFonts w:ascii="Arial" w:hAnsi="Arial" w:cs="Arial"/>
          <w:color w:val="000000"/>
          <w:sz w:val="22"/>
          <w:szCs w:val="22"/>
        </w:rPr>
        <w:t xml:space="preserve"> at </w:t>
      </w:r>
      <w:r w:rsidRPr="001878A2" w:rsidR="00E35539">
        <w:rPr>
          <w:rFonts w:ascii="Arial" w:hAnsi="Arial" w:cs="Arial"/>
          <w:color w:val="000000"/>
          <w:sz w:val="22"/>
          <w:szCs w:val="22"/>
        </w:rPr>
        <w:t>4 months old</w:t>
      </w:r>
      <w:r w:rsidRPr="001878A2" w:rsidR="00D34276">
        <w:rPr>
          <w:rFonts w:ascii="Arial" w:hAnsi="Arial" w:cs="Arial"/>
          <w:color w:val="000000"/>
          <w:sz w:val="22"/>
          <w:szCs w:val="22"/>
        </w:rPr>
        <w:t xml:space="preserve">. </w:t>
      </w:r>
      <w:r w:rsidRPr="001878A2" w:rsidR="002D13BE">
        <w:rPr>
          <w:rFonts w:ascii="Arial" w:hAnsi="Arial" w:cs="Arial"/>
          <w:color w:val="000000"/>
          <w:sz w:val="22"/>
          <w:szCs w:val="22"/>
        </w:rPr>
        <w:t>Collectively</w:t>
      </w:r>
      <w:r w:rsidRPr="001878A2" w:rsidR="00107ED9">
        <w:rPr>
          <w:rFonts w:ascii="Arial" w:hAnsi="Arial" w:cs="Arial"/>
          <w:color w:val="000000"/>
          <w:sz w:val="22"/>
          <w:szCs w:val="22"/>
        </w:rPr>
        <w:t>,</w:t>
      </w:r>
      <w:r w:rsidRPr="001878A2" w:rsidR="00711B3C">
        <w:rPr>
          <w:rFonts w:ascii="Arial" w:hAnsi="Arial" w:cs="Arial"/>
          <w:color w:val="000000"/>
          <w:sz w:val="22"/>
          <w:szCs w:val="22"/>
        </w:rPr>
        <w:t xml:space="preserve"> these results indicate that</w:t>
      </w:r>
      <w:r w:rsidRPr="001878A2" w:rsidR="00F11463">
        <w:rPr>
          <w:rFonts w:ascii="Arial" w:hAnsi="Arial" w:cs="Arial"/>
          <w:color w:val="000000"/>
          <w:sz w:val="22"/>
          <w:szCs w:val="22"/>
        </w:rPr>
        <w:t xml:space="preserve"> </w:t>
      </w:r>
      <w:r w:rsidRPr="001878A2" w:rsidR="00E35539">
        <w:rPr>
          <w:rFonts w:ascii="Arial" w:hAnsi="Arial" w:cs="Arial"/>
          <w:color w:val="000000"/>
          <w:sz w:val="22"/>
          <w:szCs w:val="22"/>
        </w:rPr>
        <w:t>4</w:t>
      </w:r>
      <w:r w:rsidR="00E950A0">
        <w:rPr>
          <w:rFonts w:ascii="Arial" w:hAnsi="Arial" w:cs="Arial"/>
          <w:color w:val="000000"/>
          <w:sz w:val="22"/>
          <w:szCs w:val="22"/>
        </w:rPr>
        <w:t>-</w:t>
      </w:r>
      <w:r w:rsidRPr="001878A2" w:rsidR="00E35539">
        <w:rPr>
          <w:rFonts w:ascii="Arial" w:hAnsi="Arial" w:cs="Arial"/>
          <w:color w:val="000000"/>
          <w:sz w:val="22"/>
          <w:szCs w:val="22"/>
        </w:rPr>
        <w:t>month</w:t>
      </w:r>
      <w:r w:rsidR="00E950A0">
        <w:rPr>
          <w:rFonts w:ascii="Arial" w:hAnsi="Arial" w:cs="Arial"/>
          <w:color w:val="000000"/>
          <w:sz w:val="22"/>
          <w:szCs w:val="22"/>
        </w:rPr>
        <w:t>-</w:t>
      </w:r>
      <w:r w:rsidRPr="001878A2" w:rsidR="00E35539">
        <w:rPr>
          <w:rFonts w:ascii="Arial" w:hAnsi="Arial" w:cs="Arial"/>
          <w:color w:val="000000"/>
          <w:sz w:val="22"/>
          <w:szCs w:val="22"/>
        </w:rPr>
        <w:t>old</w:t>
      </w:r>
      <w:r w:rsidRPr="001878A2" w:rsidR="00F11463">
        <w:rPr>
          <w:rFonts w:ascii="Arial" w:hAnsi="Arial" w:cs="Arial"/>
          <w:color w:val="000000"/>
          <w:sz w:val="22"/>
          <w:szCs w:val="22"/>
        </w:rPr>
        <w:t xml:space="preserve"> fish</w:t>
      </w:r>
      <w:r w:rsidR="00E950A0">
        <w:rPr>
          <w:rFonts w:ascii="Arial" w:hAnsi="Arial" w:cs="Arial"/>
          <w:color w:val="000000"/>
          <w:sz w:val="22"/>
          <w:szCs w:val="22"/>
        </w:rPr>
        <w:t xml:space="preserve"> </w:t>
      </w:r>
      <w:r w:rsidRPr="001878A2" w:rsidR="00690F76">
        <w:rPr>
          <w:rFonts w:ascii="Arial" w:hAnsi="Arial" w:cs="Arial"/>
          <w:color w:val="000000"/>
          <w:sz w:val="22"/>
          <w:szCs w:val="22"/>
        </w:rPr>
        <w:t>gut microbiome communities</w:t>
      </w:r>
      <w:r w:rsidR="00D52A4E">
        <w:rPr>
          <w:rFonts w:ascii="Arial" w:hAnsi="Arial" w:cs="Arial"/>
          <w:color w:val="000000"/>
          <w:sz w:val="22"/>
          <w:szCs w:val="22"/>
        </w:rPr>
        <w:t xml:space="preserve"> stratify by diet</w:t>
      </w:r>
      <w:r w:rsidR="006C24C7">
        <w:rPr>
          <w:rFonts w:ascii="Arial" w:hAnsi="Arial" w:cs="Arial"/>
          <w:color w:val="000000"/>
          <w:sz w:val="22"/>
          <w:szCs w:val="22"/>
        </w:rPr>
        <w:t>, but th</w:t>
      </w:r>
      <w:r w:rsidR="00A84320">
        <w:rPr>
          <w:rFonts w:ascii="Arial" w:hAnsi="Arial" w:cs="Arial"/>
          <w:color w:val="000000"/>
          <w:sz w:val="22"/>
          <w:szCs w:val="22"/>
        </w:rPr>
        <w:t xml:space="preserve">e composition of </w:t>
      </w:r>
      <w:proofErr w:type="gramStart"/>
      <w:r w:rsidR="00A84320">
        <w:rPr>
          <w:rFonts w:ascii="Arial" w:hAnsi="Arial" w:cs="Arial"/>
          <w:color w:val="000000"/>
          <w:sz w:val="22"/>
          <w:szCs w:val="22"/>
        </w:rPr>
        <w:t xml:space="preserve">these </w:t>
      </w:r>
      <w:r w:rsidR="006C24C7">
        <w:rPr>
          <w:rFonts w:ascii="Arial" w:hAnsi="Arial" w:cs="Arial"/>
          <w:color w:val="000000"/>
          <w:sz w:val="22"/>
          <w:szCs w:val="22"/>
        </w:rPr>
        <w:t xml:space="preserve"> microbial</w:t>
      </w:r>
      <w:proofErr w:type="gramEnd"/>
      <w:r w:rsidR="006C24C7">
        <w:rPr>
          <w:rFonts w:ascii="Arial" w:hAnsi="Arial" w:cs="Arial"/>
          <w:color w:val="000000"/>
          <w:sz w:val="22"/>
          <w:szCs w:val="22"/>
        </w:rPr>
        <w:t xml:space="preserve"> communities differ in</w:t>
      </w:r>
      <w:r w:rsidR="00FC4545">
        <w:rPr>
          <w:rFonts w:ascii="Arial" w:hAnsi="Arial" w:cs="Arial"/>
          <w:color w:val="000000"/>
          <w:sz w:val="22"/>
          <w:szCs w:val="22"/>
        </w:rPr>
        <w:t xml:space="preserve"> consistency</w:t>
      </w:r>
      <w:r w:rsidR="00CB6BC4">
        <w:rPr>
          <w:rFonts w:ascii="Arial" w:hAnsi="Arial" w:cs="Arial"/>
          <w:color w:val="000000"/>
          <w:sz w:val="22"/>
          <w:szCs w:val="22"/>
        </w:rPr>
        <w:t xml:space="preserve"> </w:t>
      </w:r>
      <w:r w:rsidR="006C24C7">
        <w:rPr>
          <w:rFonts w:ascii="Arial" w:hAnsi="Arial" w:cs="Arial"/>
          <w:color w:val="000000"/>
          <w:sz w:val="22"/>
          <w:szCs w:val="22"/>
        </w:rPr>
        <w:t>depending on diet.</w:t>
      </w:r>
    </w:p>
    <w:p w:rsidRPr="001878A2" w:rsidR="00B24FF4" w:rsidP="00451272" w:rsidRDefault="00B24FF4" w14:paraId="6ACD6B33" w14:textId="77777777">
      <w:pPr>
        <w:spacing w:line="276" w:lineRule="auto"/>
        <w:rPr>
          <w:rFonts w:ascii="Arial" w:hAnsi="Arial" w:cs="Arial"/>
          <w:color w:val="000000"/>
          <w:sz w:val="22"/>
          <w:szCs w:val="22"/>
        </w:rPr>
      </w:pPr>
    </w:p>
    <w:p w:rsidRPr="001878A2" w:rsidR="00CA34BE" w:rsidP="00FB3FFC" w:rsidRDefault="00D7462E" w14:paraId="3D8FE97E" w14:textId="5122D1B1">
      <w:pPr>
        <w:spacing w:line="276" w:lineRule="auto"/>
        <w:rPr>
          <w:rFonts w:ascii="Arial" w:hAnsi="Arial" w:cs="Arial" w:eastAsiaTheme="minorHAnsi"/>
          <w:color w:val="000000"/>
          <w:sz w:val="22"/>
          <w:szCs w:val="22"/>
        </w:rPr>
      </w:pPr>
      <w:r w:rsidRPr="00682047">
        <w:rPr>
          <w:rFonts w:ascii="Arial" w:hAnsi="Arial" w:cs="Arial"/>
          <w:color w:val="000000"/>
          <w:sz w:val="22"/>
          <w:szCs w:val="22"/>
        </w:rPr>
        <w:t>Finally, to</w:t>
      </w:r>
      <w:r w:rsidRPr="00682047" w:rsidR="0046721F">
        <w:rPr>
          <w:rFonts w:ascii="Arial" w:hAnsi="Arial" w:cs="Arial"/>
          <w:color w:val="000000"/>
          <w:sz w:val="22"/>
          <w:szCs w:val="22"/>
        </w:rPr>
        <w:t xml:space="preserve"> better</w:t>
      </w:r>
      <w:r w:rsidRPr="00682047">
        <w:rPr>
          <w:rFonts w:ascii="Arial" w:hAnsi="Arial" w:cs="Arial"/>
          <w:color w:val="000000"/>
          <w:sz w:val="22"/>
          <w:szCs w:val="22"/>
        </w:rPr>
        <w:t xml:space="preserve"> understand</w:t>
      </w:r>
      <w:r w:rsidRPr="00682047" w:rsidR="0046721F">
        <w:rPr>
          <w:rFonts w:ascii="Arial" w:hAnsi="Arial" w:cs="Arial"/>
          <w:color w:val="000000"/>
          <w:sz w:val="22"/>
          <w:szCs w:val="22"/>
        </w:rPr>
        <w:t xml:space="preserve"> the interactions between</w:t>
      </w:r>
      <w:r w:rsidRPr="00682047">
        <w:rPr>
          <w:rFonts w:ascii="Arial" w:hAnsi="Arial" w:cs="Arial"/>
          <w:color w:val="000000"/>
          <w:sz w:val="22"/>
          <w:szCs w:val="22"/>
        </w:rPr>
        <w:t xml:space="preserve"> </w:t>
      </w:r>
      <w:r w:rsidRPr="00682047" w:rsidR="0046721F">
        <w:rPr>
          <w:rFonts w:ascii="Arial" w:hAnsi="Arial" w:cs="Arial"/>
          <w:color w:val="000000"/>
          <w:sz w:val="22"/>
          <w:szCs w:val="22"/>
        </w:rPr>
        <w:t>the</w:t>
      </w:r>
      <w:r w:rsidRPr="00682047">
        <w:rPr>
          <w:rFonts w:ascii="Arial" w:hAnsi="Arial" w:cs="Arial"/>
          <w:color w:val="000000"/>
          <w:sz w:val="22"/>
          <w:szCs w:val="22"/>
        </w:rPr>
        <w:t xml:space="preserve"> diet </w:t>
      </w:r>
      <w:r w:rsidRPr="00682047" w:rsidR="0046721F">
        <w:rPr>
          <w:rFonts w:ascii="Arial" w:hAnsi="Arial" w:cs="Arial"/>
          <w:color w:val="000000"/>
          <w:sz w:val="22"/>
          <w:szCs w:val="22"/>
        </w:rPr>
        <w:t>and</w:t>
      </w:r>
      <w:r w:rsidRPr="00682047">
        <w:rPr>
          <w:rFonts w:ascii="Arial" w:hAnsi="Arial" w:cs="Arial"/>
          <w:color w:val="000000"/>
          <w:sz w:val="22"/>
          <w:szCs w:val="22"/>
        </w:rPr>
        <w:t xml:space="preserve"> the </w:t>
      </w:r>
      <w:r w:rsidRPr="00682047" w:rsidR="0045184D">
        <w:rPr>
          <w:rFonts w:ascii="Arial" w:hAnsi="Arial" w:cs="Arial"/>
          <w:color w:val="000000"/>
          <w:sz w:val="22"/>
          <w:szCs w:val="22"/>
        </w:rPr>
        <w:t xml:space="preserve">members of the gut </w:t>
      </w:r>
      <w:r w:rsidRPr="00682047">
        <w:rPr>
          <w:rFonts w:ascii="Arial" w:hAnsi="Arial" w:cs="Arial"/>
          <w:color w:val="000000"/>
          <w:sz w:val="22"/>
          <w:szCs w:val="22"/>
        </w:rPr>
        <w:t>microbiome</w:t>
      </w:r>
      <w:r w:rsidR="00A83C57">
        <w:rPr>
          <w:rFonts w:ascii="Arial" w:hAnsi="Arial" w:cs="Arial"/>
          <w:color w:val="000000"/>
          <w:sz w:val="22"/>
          <w:szCs w:val="22"/>
        </w:rPr>
        <w:t xml:space="preserve"> community</w:t>
      </w:r>
      <w:r w:rsidRPr="00682047" w:rsidR="0046721F">
        <w:rPr>
          <w:rFonts w:ascii="Arial" w:hAnsi="Arial" w:cs="Arial"/>
          <w:color w:val="000000"/>
          <w:sz w:val="22"/>
          <w:szCs w:val="22"/>
        </w:rPr>
        <w:t>,</w:t>
      </w:r>
      <w:r w:rsidRPr="00682047">
        <w:rPr>
          <w:rFonts w:ascii="Arial" w:hAnsi="Arial" w:cs="Arial"/>
          <w:color w:val="000000"/>
          <w:sz w:val="22"/>
          <w:szCs w:val="22"/>
        </w:rPr>
        <w:t xml:space="preserve"> we quantified </w:t>
      </w:r>
      <w:r w:rsidRPr="00682047" w:rsidR="000655B5">
        <w:rPr>
          <w:rFonts w:ascii="Arial" w:hAnsi="Arial" w:cs="Arial"/>
          <w:color w:val="000000"/>
          <w:sz w:val="22"/>
          <w:szCs w:val="22"/>
        </w:rPr>
        <w:t>differential</w:t>
      </w:r>
      <w:r w:rsidRPr="00682047">
        <w:rPr>
          <w:rFonts w:ascii="Arial" w:hAnsi="Arial" w:cs="Arial"/>
          <w:color w:val="000000"/>
          <w:sz w:val="22"/>
          <w:szCs w:val="22"/>
        </w:rPr>
        <w:t xml:space="preserve"> abundance </w:t>
      </w:r>
      <w:r w:rsidRPr="00682047" w:rsidR="000655B5">
        <w:rPr>
          <w:rFonts w:ascii="Arial" w:hAnsi="Arial" w:cs="Arial"/>
          <w:color w:val="000000"/>
          <w:sz w:val="22"/>
          <w:szCs w:val="22"/>
        </w:rPr>
        <w:t xml:space="preserve">using </w:t>
      </w:r>
      <w:r w:rsidRPr="00682047" w:rsidR="00B65776">
        <w:rPr>
          <w:rFonts w:ascii="Arial" w:hAnsi="Arial" w:cs="Arial"/>
          <w:color w:val="000000"/>
          <w:sz w:val="22"/>
          <w:szCs w:val="22"/>
        </w:rPr>
        <w:t>ANCOM-BC</w:t>
      </w:r>
      <w:r w:rsidRPr="00682047" w:rsidR="007F7DA7">
        <w:rPr>
          <w:rFonts w:ascii="Arial" w:hAnsi="Arial" w:cs="Arial"/>
          <w:color w:val="000000"/>
          <w:sz w:val="22"/>
          <w:szCs w:val="22"/>
        </w:rPr>
        <w:t>2</w:t>
      </w:r>
      <w:r w:rsidRPr="00682047" w:rsidR="000655B5">
        <w:rPr>
          <w:rFonts w:ascii="Arial" w:hAnsi="Arial" w:cs="Arial"/>
          <w:color w:val="000000"/>
          <w:sz w:val="22"/>
          <w:szCs w:val="22"/>
        </w:rPr>
        <w:t>. We observed</w:t>
      </w:r>
      <w:r w:rsidRPr="00682047" w:rsidR="004A5972">
        <w:rPr>
          <w:rFonts w:ascii="Arial" w:hAnsi="Arial" w:cs="Arial"/>
          <w:color w:val="000000"/>
          <w:sz w:val="22"/>
          <w:szCs w:val="22"/>
        </w:rPr>
        <w:t xml:space="preserve"> </w:t>
      </w:r>
      <w:r w:rsidRPr="00682047" w:rsidR="00BF7790">
        <w:rPr>
          <w:rFonts w:ascii="Arial" w:hAnsi="Arial" w:cs="Arial"/>
          <w:color w:val="000000"/>
          <w:sz w:val="22"/>
          <w:szCs w:val="22"/>
        </w:rPr>
        <w:t>2</w:t>
      </w:r>
      <w:r w:rsidRPr="00682047" w:rsidR="002B39F1">
        <w:rPr>
          <w:rFonts w:ascii="Arial" w:hAnsi="Arial" w:cs="Arial"/>
          <w:color w:val="000000"/>
          <w:sz w:val="22"/>
          <w:szCs w:val="22"/>
        </w:rPr>
        <w:t>4</w:t>
      </w:r>
      <w:r w:rsidR="00A83C57">
        <w:rPr>
          <w:rFonts w:ascii="Arial" w:hAnsi="Arial" w:cs="Arial"/>
          <w:color w:val="000000"/>
          <w:sz w:val="22"/>
          <w:szCs w:val="22"/>
        </w:rPr>
        <w:t xml:space="preserve"> significantly abundant</w:t>
      </w:r>
      <w:r w:rsidRPr="00682047" w:rsidR="00BF7790">
        <w:rPr>
          <w:rFonts w:ascii="Arial" w:hAnsi="Arial" w:cs="Arial"/>
          <w:color w:val="000000"/>
          <w:sz w:val="22"/>
          <w:szCs w:val="22"/>
        </w:rPr>
        <w:t xml:space="preserve"> </w:t>
      </w:r>
      <w:r w:rsidRPr="00682047" w:rsidR="00BC5D3F">
        <w:rPr>
          <w:rFonts w:ascii="Arial" w:hAnsi="Arial" w:cs="Arial"/>
          <w:color w:val="000000"/>
          <w:sz w:val="22"/>
          <w:szCs w:val="22"/>
        </w:rPr>
        <w:t xml:space="preserve">taxa at the genus level </w:t>
      </w:r>
      <w:r w:rsidRPr="00682047" w:rsidR="003F3127">
        <w:rPr>
          <w:rFonts w:ascii="Arial" w:hAnsi="Arial" w:cs="Arial"/>
          <w:color w:val="000000"/>
          <w:sz w:val="22"/>
          <w:szCs w:val="22"/>
        </w:rPr>
        <w:t xml:space="preserve">in </w:t>
      </w:r>
      <w:r w:rsidRPr="00682047" w:rsidR="004A5972">
        <w:rPr>
          <w:rFonts w:ascii="Arial" w:hAnsi="Arial" w:cs="Arial"/>
          <w:color w:val="000000"/>
          <w:sz w:val="22"/>
          <w:szCs w:val="22"/>
        </w:rPr>
        <w:t xml:space="preserve">at least </w:t>
      </w:r>
      <w:r w:rsidRPr="00682047" w:rsidR="003F3127">
        <w:rPr>
          <w:rFonts w:ascii="Arial" w:hAnsi="Arial" w:cs="Arial"/>
          <w:color w:val="000000"/>
          <w:sz w:val="22"/>
          <w:szCs w:val="22"/>
        </w:rPr>
        <w:t>one</w:t>
      </w:r>
      <w:r w:rsidRPr="00682047" w:rsidR="004A5972">
        <w:rPr>
          <w:rFonts w:ascii="Arial" w:hAnsi="Arial" w:cs="Arial"/>
          <w:color w:val="000000"/>
          <w:sz w:val="22"/>
          <w:szCs w:val="22"/>
        </w:rPr>
        <w:t xml:space="preserve"> </w:t>
      </w:r>
      <w:r w:rsidRPr="00682047" w:rsidR="009431AC">
        <w:rPr>
          <w:rFonts w:ascii="Arial" w:hAnsi="Arial" w:cs="Arial"/>
          <w:color w:val="000000"/>
          <w:sz w:val="22"/>
          <w:szCs w:val="22"/>
        </w:rPr>
        <w:t xml:space="preserve">of </w:t>
      </w:r>
      <w:r w:rsidRPr="00682047" w:rsidR="004A5972">
        <w:rPr>
          <w:rFonts w:ascii="Arial" w:hAnsi="Arial" w:cs="Arial"/>
          <w:color w:val="000000"/>
          <w:sz w:val="22"/>
          <w:szCs w:val="22"/>
        </w:rPr>
        <w:t>the three diets</w:t>
      </w:r>
      <w:r w:rsidRPr="00682047" w:rsidR="000333DD">
        <w:rPr>
          <w:rFonts w:ascii="Arial" w:hAnsi="Arial" w:cs="Arial"/>
          <w:color w:val="000000"/>
          <w:sz w:val="22"/>
          <w:szCs w:val="22"/>
        </w:rPr>
        <w:t xml:space="preserve"> (Figure S1.5.</w:t>
      </w:r>
      <w:r w:rsidR="002C4E35">
        <w:rPr>
          <w:rFonts w:ascii="Arial" w:hAnsi="Arial" w:cs="Arial"/>
          <w:color w:val="000000"/>
          <w:sz w:val="22"/>
          <w:szCs w:val="22"/>
        </w:rPr>
        <w:t>1</w:t>
      </w:r>
      <w:r w:rsidR="000E6050">
        <w:rPr>
          <w:rFonts w:ascii="Arial" w:hAnsi="Arial" w:cs="Arial"/>
          <w:color w:val="000000"/>
          <w:sz w:val="22"/>
          <w:szCs w:val="22"/>
        </w:rPr>
        <w:t xml:space="preserve"> and Table S1.5.1</w:t>
      </w:r>
      <w:r w:rsidRPr="00682047" w:rsidR="000333DD">
        <w:rPr>
          <w:rFonts w:ascii="Arial" w:hAnsi="Arial" w:cs="Arial"/>
          <w:color w:val="000000"/>
          <w:sz w:val="22"/>
          <w:szCs w:val="22"/>
        </w:rPr>
        <w:t>)</w:t>
      </w:r>
      <w:r w:rsidRPr="00682047" w:rsidR="002769FA">
        <w:rPr>
          <w:rFonts w:ascii="Arial" w:hAnsi="Arial" w:cs="Arial"/>
          <w:color w:val="000000"/>
          <w:sz w:val="22"/>
          <w:szCs w:val="22"/>
        </w:rPr>
        <w:t>.</w:t>
      </w:r>
      <w:r w:rsidR="007740CB">
        <w:rPr>
          <w:rFonts w:ascii="Arial" w:hAnsi="Arial" w:cs="Arial"/>
          <w:color w:val="000000"/>
          <w:sz w:val="22"/>
          <w:szCs w:val="22"/>
        </w:rPr>
        <w:t xml:space="preserve"> </w:t>
      </w:r>
      <w:r w:rsidR="002E0275">
        <w:rPr>
          <w:rFonts w:ascii="Arial" w:hAnsi="Arial" w:cs="Arial"/>
          <w:color w:val="000000"/>
          <w:sz w:val="22"/>
          <w:szCs w:val="22"/>
        </w:rPr>
        <w:t xml:space="preserve">Gemma-diet fed fish enriched for </w:t>
      </w:r>
      <w:proofErr w:type="gramStart"/>
      <w:r w:rsidRPr="00C41856" w:rsidR="002E0275">
        <w:rPr>
          <w:rFonts w:ascii="Arial" w:hAnsi="Arial" w:cs="Arial"/>
          <w:i/>
          <w:iCs/>
          <w:color w:val="000000"/>
          <w:sz w:val="22"/>
          <w:szCs w:val="22"/>
        </w:rPr>
        <w:t>Chitinibacter</w:t>
      </w:r>
      <w:r w:rsidR="005C7625">
        <w:rPr>
          <w:rFonts w:ascii="Arial" w:hAnsi="Arial" w:cs="Arial"/>
          <w:color w:val="000000"/>
          <w:sz w:val="22"/>
          <w:szCs w:val="22"/>
        </w:rPr>
        <w:t>, and</w:t>
      </w:r>
      <w:proofErr w:type="gramEnd"/>
      <w:r w:rsidR="005C7625">
        <w:rPr>
          <w:rFonts w:ascii="Arial" w:hAnsi="Arial" w:cs="Arial"/>
          <w:color w:val="000000"/>
          <w:sz w:val="22"/>
          <w:szCs w:val="22"/>
        </w:rPr>
        <w:t xml:space="preserve"> </w:t>
      </w:r>
      <w:r w:rsidR="00A83C57">
        <w:rPr>
          <w:rFonts w:ascii="Arial" w:hAnsi="Arial" w:cs="Arial"/>
          <w:color w:val="000000"/>
          <w:sz w:val="22"/>
          <w:szCs w:val="22"/>
        </w:rPr>
        <w:t xml:space="preserve">were </w:t>
      </w:r>
      <w:r w:rsidR="005C7625">
        <w:rPr>
          <w:rFonts w:ascii="Arial" w:hAnsi="Arial" w:cs="Arial"/>
          <w:color w:val="000000"/>
          <w:sz w:val="22"/>
          <w:szCs w:val="22"/>
        </w:rPr>
        <w:t xml:space="preserve">depleted of </w:t>
      </w:r>
      <w:r w:rsidRPr="00A83C57" w:rsidR="005C7625">
        <w:rPr>
          <w:rFonts w:ascii="Arial" w:hAnsi="Arial" w:cs="Arial"/>
          <w:i/>
          <w:iCs/>
          <w:color w:val="000000"/>
          <w:sz w:val="22"/>
          <w:szCs w:val="22"/>
        </w:rPr>
        <w:t>Aeromonas</w:t>
      </w:r>
      <w:r w:rsidR="00C41856">
        <w:rPr>
          <w:rFonts w:ascii="Arial" w:hAnsi="Arial" w:cs="Arial"/>
          <w:color w:val="000000"/>
          <w:sz w:val="22"/>
          <w:szCs w:val="22"/>
        </w:rPr>
        <w:t xml:space="preserve"> and </w:t>
      </w:r>
      <w:r w:rsidRPr="00A83C57" w:rsidR="00C41856">
        <w:rPr>
          <w:rFonts w:ascii="Arial" w:hAnsi="Arial" w:cs="Arial"/>
          <w:i/>
          <w:iCs/>
          <w:color w:val="000000"/>
          <w:sz w:val="22"/>
          <w:szCs w:val="22"/>
        </w:rPr>
        <w:t>Flavobacterium</w:t>
      </w:r>
      <w:r w:rsidR="00223B6F">
        <w:rPr>
          <w:rFonts w:ascii="Arial" w:hAnsi="Arial" w:cs="Arial"/>
          <w:color w:val="000000"/>
          <w:sz w:val="22"/>
          <w:szCs w:val="22"/>
        </w:rPr>
        <w:t>.</w:t>
      </w:r>
      <w:r w:rsidR="002E0275">
        <w:rPr>
          <w:rFonts w:ascii="Arial" w:hAnsi="Arial" w:cs="Arial"/>
          <w:color w:val="000000"/>
          <w:sz w:val="22"/>
          <w:szCs w:val="22"/>
        </w:rPr>
        <w:t xml:space="preserve"> Watts-diet fed fish enriched for </w:t>
      </w:r>
      <w:r w:rsidRPr="00C41856" w:rsidR="00EB0F86">
        <w:rPr>
          <w:rFonts w:ascii="Arial" w:hAnsi="Arial" w:cs="Arial"/>
          <w:i/>
          <w:iCs/>
          <w:color w:val="000000"/>
          <w:sz w:val="22"/>
          <w:szCs w:val="22"/>
        </w:rPr>
        <w:t>Flavobacterium</w:t>
      </w:r>
      <w:r w:rsidR="00AE65A3">
        <w:rPr>
          <w:rFonts w:ascii="Arial" w:hAnsi="Arial" w:cs="Arial"/>
          <w:color w:val="000000"/>
          <w:sz w:val="22"/>
          <w:szCs w:val="22"/>
        </w:rPr>
        <w:t xml:space="preserve">, </w:t>
      </w:r>
      <w:r w:rsidRPr="00C41856" w:rsidR="00AA7892">
        <w:rPr>
          <w:rFonts w:ascii="Arial" w:hAnsi="Arial" w:cs="Arial"/>
          <w:i/>
          <w:iCs/>
          <w:color w:val="000000"/>
          <w:sz w:val="22"/>
          <w:szCs w:val="22"/>
        </w:rPr>
        <w:t>ZOR0006</w:t>
      </w:r>
      <w:r w:rsidR="00AA7892">
        <w:rPr>
          <w:rFonts w:ascii="Arial" w:hAnsi="Arial" w:cs="Arial"/>
          <w:color w:val="000000"/>
          <w:sz w:val="22"/>
          <w:szCs w:val="22"/>
        </w:rPr>
        <w:t xml:space="preserve">, </w:t>
      </w:r>
      <w:r w:rsidRPr="00C41856" w:rsidR="00AA7892">
        <w:rPr>
          <w:rFonts w:ascii="Arial" w:hAnsi="Arial" w:cs="Arial"/>
          <w:i/>
          <w:iCs/>
          <w:color w:val="000000"/>
          <w:sz w:val="22"/>
          <w:szCs w:val="22"/>
        </w:rPr>
        <w:t>Peptostreptococcus</w:t>
      </w:r>
      <w:r w:rsidR="00AA7892">
        <w:rPr>
          <w:rFonts w:ascii="Arial" w:hAnsi="Arial" w:cs="Arial"/>
          <w:color w:val="000000"/>
          <w:sz w:val="22"/>
          <w:szCs w:val="22"/>
        </w:rPr>
        <w:t xml:space="preserve">, </w:t>
      </w:r>
      <w:r w:rsidRPr="00C41856" w:rsidR="00AA7892">
        <w:rPr>
          <w:rFonts w:ascii="Arial" w:hAnsi="Arial" w:cs="Arial"/>
          <w:i/>
          <w:iCs/>
          <w:color w:val="000000"/>
          <w:sz w:val="22"/>
          <w:szCs w:val="22"/>
        </w:rPr>
        <w:t>Cetobacterium</w:t>
      </w:r>
      <w:r w:rsidR="00AA7892">
        <w:rPr>
          <w:rFonts w:ascii="Arial" w:hAnsi="Arial" w:cs="Arial"/>
          <w:color w:val="000000"/>
          <w:sz w:val="22"/>
          <w:szCs w:val="22"/>
        </w:rPr>
        <w:t xml:space="preserve">, </w:t>
      </w:r>
      <w:r w:rsidRPr="00C41856" w:rsidR="00AA7892">
        <w:rPr>
          <w:rFonts w:ascii="Arial" w:hAnsi="Arial" w:cs="Arial"/>
          <w:i/>
          <w:iCs/>
          <w:color w:val="000000"/>
          <w:sz w:val="22"/>
          <w:szCs w:val="22"/>
        </w:rPr>
        <w:t>Tabrizicola</w:t>
      </w:r>
      <w:r w:rsidR="00105C17">
        <w:rPr>
          <w:rFonts w:ascii="Arial" w:hAnsi="Arial" w:cs="Arial"/>
          <w:color w:val="000000"/>
          <w:sz w:val="22"/>
          <w:szCs w:val="22"/>
        </w:rPr>
        <w:t xml:space="preserve">, Cellvibrio, and unnamed genera of </w:t>
      </w:r>
      <w:r w:rsidRPr="00C41856" w:rsidR="00105C17">
        <w:rPr>
          <w:rFonts w:ascii="Arial" w:hAnsi="Arial" w:cs="Arial"/>
          <w:i/>
          <w:iCs/>
          <w:color w:val="000000"/>
          <w:sz w:val="22"/>
          <w:szCs w:val="22"/>
        </w:rPr>
        <w:t>Microscillaceae</w:t>
      </w:r>
      <w:r w:rsidR="00105C17">
        <w:rPr>
          <w:rFonts w:ascii="Arial" w:hAnsi="Arial" w:cs="Arial"/>
          <w:color w:val="000000"/>
          <w:sz w:val="22"/>
          <w:szCs w:val="22"/>
        </w:rPr>
        <w:t xml:space="preserve"> and </w:t>
      </w:r>
      <w:proofErr w:type="spellStart"/>
      <w:r w:rsidRPr="00C41856" w:rsidR="00EE0BD2">
        <w:rPr>
          <w:rFonts w:ascii="Arial" w:hAnsi="Arial" w:cs="Arial"/>
          <w:i/>
          <w:iCs/>
          <w:color w:val="000000"/>
          <w:sz w:val="22"/>
          <w:szCs w:val="22"/>
        </w:rPr>
        <w:t>Chitinibacteraceae</w:t>
      </w:r>
      <w:proofErr w:type="spellEnd"/>
      <w:r w:rsidR="00685200">
        <w:rPr>
          <w:rFonts w:ascii="Arial" w:hAnsi="Arial" w:cs="Arial"/>
          <w:color w:val="000000"/>
          <w:sz w:val="22"/>
          <w:szCs w:val="22"/>
        </w:rPr>
        <w:t xml:space="preserve">, and </w:t>
      </w:r>
      <w:r w:rsidR="00C41856">
        <w:rPr>
          <w:rFonts w:ascii="Arial" w:hAnsi="Arial" w:cs="Arial"/>
          <w:color w:val="000000"/>
          <w:sz w:val="22"/>
          <w:szCs w:val="22"/>
        </w:rPr>
        <w:t>depleted</w:t>
      </w:r>
      <w:r w:rsidR="00685200">
        <w:rPr>
          <w:rFonts w:ascii="Arial" w:hAnsi="Arial" w:cs="Arial"/>
          <w:color w:val="000000"/>
          <w:sz w:val="22"/>
          <w:szCs w:val="22"/>
        </w:rPr>
        <w:t xml:space="preserve"> of </w:t>
      </w:r>
      <w:r w:rsidRPr="00C41856" w:rsidR="00685200">
        <w:rPr>
          <w:rFonts w:ascii="Arial" w:hAnsi="Arial" w:cs="Arial"/>
          <w:i/>
          <w:iCs/>
          <w:color w:val="000000"/>
          <w:sz w:val="22"/>
          <w:szCs w:val="22"/>
        </w:rPr>
        <w:t>Crenobacter</w:t>
      </w:r>
      <w:r w:rsidR="00C7418F">
        <w:rPr>
          <w:rFonts w:ascii="Arial" w:hAnsi="Arial" w:cs="Arial"/>
          <w:color w:val="000000"/>
          <w:sz w:val="22"/>
          <w:szCs w:val="22"/>
        </w:rPr>
        <w:t xml:space="preserve"> and a </w:t>
      </w:r>
      <w:r w:rsidRPr="00C41856" w:rsidR="00C7418F">
        <w:rPr>
          <w:rFonts w:ascii="Arial" w:hAnsi="Arial" w:cs="Arial"/>
          <w:i/>
          <w:iCs/>
          <w:color w:val="000000"/>
          <w:sz w:val="22"/>
          <w:szCs w:val="22"/>
        </w:rPr>
        <w:t>Sutterellaceae</w:t>
      </w:r>
      <w:r w:rsidR="00C7418F">
        <w:rPr>
          <w:rFonts w:ascii="Arial" w:hAnsi="Arial" w:cs="Arial"/>
          <w:color w:val="000000"/>
          <w:sz w:val="22"/>
          <w:szCs w:val="22"/>
        </w:rPr>
        <w:t xml:space="preserve"> genus</w:t>
      </w:r>
      <w:r w:rsidR="002929A9">
        <w:rPr>
          <w:rFonts w:ascii="Arial" w:hAnsi="Arial" w:cs="Arial"/>
          <w:color w:val="000000"/>
          <w:sz w:val="22"/>
          <w:szCs w:val="22"/>
        </w:rPr>
        <w:t xml:space="preserve">. </w:t>
      </w:r>
      <w:r w:rsidR="00EE0BD2">
        <w:rPr>
          <w:rFonts w:ascii="Arial" w:hAnsi="Arial" w:cs="Arial"/>
          <w:color w:val="000000"/>
          <w:sz w:val="22"/>
          <w:szCs w:val="22"/>
        </w:rPr>
        <w:t xml:space="preserve">ZIRC-diet fed fish enriched for </w:t>
      </w:r>
      <w:r w:rsidRPr="00C41856" w:rsidR="00EE0BD2">
        <w:rPr>
          <w:rFonts w:ascii="Arial" w:hAnsi="Arial" w:cs="Arial"/>
          <w:i/>
          <w:iCs/>
          <w:color w:val="000000"/>
          <w:sz w:val="22"/>
          <w:szCs w:val="22"/>
        </w:rPr>
        <w:t>Cloacibacterium</w:t>
      </w:r>
      <w:r w:rsidR="00EE0BD2">
        <w:rPr>
          <w:rFonts w:ascii="Arial" w:hAnsi="Arial" w:cs="Arial"/>
          <w:color w:val="000000"/>
          <w:sz w:val="22"/>
          <w:szCs w:val="22"/>
        </w:rPr>
        <w:t xml:space="preserve"> and </w:t>
      </w:r>
      <w:proofErr w:type="gramStart"/>
      <w:r w:rsidRPr="00C41856" w:rsidR="00EE0BD2">
        <w:rPr>
          <w:rFonts w:ascii="Arial" w:hAnsi="Arial" w:cs="Arial"/>
          <w:i/>
          <w:iCs/>
          <w:color w:val="000000"/>
          <w:sz w:val="22"/>
          <w:szCs w:val="22"/>
        </w:rPr>
        <w:t>Acinetobacter</w:t>
      </w:r>
      <w:r w:rsidR="005C7625">
        <w:rPr>
          <w:rFonts w:ascii="Arial" w:hAnsi="Arial" w:cs="Arial"/>
          <w:color w:val="000000"/>
          <w:sz w:val="22"/>
          <w:szCs w:val="22"/>
        </w:rPr>
        <w:t>, and</w:t>
      </w:r>
      <w:proofErr w:type="gramEnd"/>
      <w:r w:rsidR="005C7625">
        <w:rPr>
          <w:rFonts w:ascii="Arial" w:hAnsi="Arial" w:cs="Arial"/>
          <w:color w:val="000000"/>
          <w:sz w:val="22"/>
          <w:szCs w:val="22"/>
        </w:rPr>
        <w:t xml:space="preserve"> depleted of </w:t>
      </w:r>
      <w:r w:rsidRPr="00C41856" w:rsidR="005C7625">
        <w:rPr>
          <w:rFonts w:ascii="Arial" w:hAnsi="Arial" w:cs="Arial"/>
          <w:i/>
          <w:iCs/>
          <w:color w:val="000000"/>
          <w:sz w:val="22"/>
          <w:szCs w:val="22"/>
        </w:rPr>
        <w:t>Fluviicola</w:t>
      </w:r>
      <w:r w:rsidR="00EE0BD2">
        <w:rPr>
          <w:rFonts w:ascii="Arial" w:hAnsi="Arial" w:cs="Arial"/>
          <w:color w:val="000000"/>
          <w:sz w:val="22"/>
          <w:szCs w:val="22"/>
        </w:rPr>
        <w:t xml:space="preserve">. </w:t>
      </w:r>
      <w:r w:rsidR="00A83C57">
        <w:rPr>
          <w:rFonts w:ascii="Arial" w:hAnsi="Arial" w:cs="Arial"/>
          <w:color w:val="000000"/>
          <w:sz w:val="22"/>
          <w:szCs w:val="22"/>
        </w:rPr>
        <w:t xml:space="preserve">Many of these taxa are </w:t>
      </w:r>
      <w:r w:rsidR="006671D4">
        <w:rPr>
          <w:rFonts w:ascii="Arial" w:hAnsi="Arial" w:cs="Arial"/>
          <w:color w:val="000000"/>
          <w:sz w:val="22"/>
          <w:szCs w:val="22"/>
        </w:rPr>
        <w:t xml:space="preserve">identified as </w:t>
      </w:r>
      <w:r w:rsidR="00A83C57">
        <w:rPr>
          <w:rFonts w:ascii="Arial" w:hAnsi="Arial" w:cs="Arial"/>
          <w:color w:val="000000"/>
          <w:sz w:val="22"/>
          <w:szCs w:val="22"/>
        </w:rPr>
        <w:t>common members of the zebrafish gut microbiome</w:t>
      </w:r>
      <w:r w:rsidR="00252A77">
        <w:rPr>
          <w:rFonts w:ascii="Arial" w:hAnsi="Arial" w:cs="Arial"/>
          <w:color w:val="000000"/>
          <w:sz w:val="22"/>
          <w:szCs w:val="22"/>
        </w:rPr>
        <w:fldChar w:fldCharType="begin"/>
      </w:r>
      <w:r w:rsidR="00252A77">
        <w:rPr>
          <w:rFonts w:ascii="Arial" w:hAnsi="Arial" w:cs="Arial"/>
          <w:color w:val="000000"/>
          <w:sz w:val="22"/>
          <w:szCs w:val="22"/>
        </w:rPr>
        <w:instrText xml:space="preserve"> ADDIN ZOTERO_ITEM CSL_CITATION {"citationID":"uikWE4Bi","properties":{"formattedCitation":"\\super 11,24\\nosupersub{}","plainCitation":"11,24","noteIndex":0},"citationItems":[{"id":1269,"uris":["http://zotero.org/users/5603014/items/HHYHTF2G"],"itemData":{"id":1269,"type":"article-journal","abstract":"Zebrafish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00252A77">
        <w:rPr>
          <w:rFonts w:ascii="Arial" w:hAnsi="Arial" w:cs="Arial"/>
          <w:color w:val="000000"/>
          <w:sz w:val="22"/>
          <w:szCs w:val="22"/>
        </w:rPr>
        <w:fldChar w:fldCharType="separate"/>
      </w:r>
      <w:r w:rsidRPr="00252A77" w:rsidR="00252A77">
        <w:rPr>
          <w:rFonts w:ascii="Arial" w:hAnsi="Arial" w:cs="Arial"/>
          <w:color w:val="000000"/>
          <w:sz w:val="22"/>
          <w:vertAlign w:val="superscript"/>
        </w:rPr>
        <w:t>11,24</w:t>
      </w:r>
      <w:r w:rsidR="00252A77">
        <w:rPr>
          <w:rFonts w:ascii="Arial" w:hAnsi="Arial" w:cs="Arial"/>
          <w:color w:val="000000"/>
          <w:sz w:val="22"/>
          <w:szCs w:val="22"/>
        </w:rPr>
        <w:fldChar w:fldCharType="end"/>
      </w:r>
      <w:r w:rsidR="00A83C57">
        <w:rPr>
          <w:rFonts w:ascii="Arial" w:hAnsi="Arial" w:cs="Arial"/>
          <w:color w:val="000000"/>
          <w:sz w:val="22"/>
          <w:szCs w:val="22"/>
        </w:rPr>
        <w:t>.</w:t>
      </w:r>
      <w:r w:rsidR="00690FF4">
        <w:rPr>
          <w:rFonts w:ascii="Arial" w:hAnsi="Arial" w:cs="Arial"/>
          <w:color w:val="000000"/>
          <w:sz w:val="22"/>
          <w:szCs w:val="22"/>
        </w:rPr>
        <w:t xml:space="preserve"> </w:t>
      </w:r>
      <w:r w:rsidR="00A83C57">
        <w:rPr>
          <w:rFonts w:ascii="Arial" w:hAnsi="Arial" w:cs="Arial"/>
          <w:color w:val="000000"/>
          <w:sz w:val="22"/>
          <w:szCs w:val="22"/>
        </w:rPr>
        <w:t>T</w:t>
      </w:r>
      <w:r w:rsidRPr="00682047" w:rsidR="00FB3FFC">
        <w:rPr>
          <w:rFonts w:ascii="Arial" w:hAnsi="Arial" w:cs="Arial"/>
          <w:color w:val="000000"/>
          <w:sz w:val="22"/>
          <w:szCs w:val="22"/>
        </w:rPr>
        <w:t xml:space="preserve">hese </w:t>
      </w:r>
      <w:r w:rsidRPr="00682047" w:rsidR="00E227DF">
        <w:rPr>
          <w:rFonts w:ascii="Arial" w:hAnsi="Arial" w:cs="Arial" w:eastAsiaTheme="minorHAnsi"/>
          <w:color w:val="000000"/>
          <w:sz w:val="22"/>
          <w:szCs w:val="22"/>
        </w:rPr>
        <w:t>results indicate that</w:t>
      </w:r>
      <w:r w:rsidR="00690FF4">
        <w:rPr>
          <w:rFonts w:ascii="Arial" w:hAnsi="Arial" w:cs="Arial" w:eastAsiaTheme="minorHAnsi"/>
          <w:color w:val="000000"/>
          <w:sz w:val="22"/>
          <w:szCs w:val="22"/>
        </w:rPr>
        <w:t xml:space="preserve"> </w:t>
      </w:r>
      <w:r w:rsidR="00A83C57">
        <w:rPr>
          <w:rFonts w:ascii="Arial" w:hAnsi="Arial" w:cs="Arial" w:eastAsiaTheme="minorHAnsi"/>
          <w:color w:val="000000"/>
          <w:sz w:val="22"/>
          <w:szCs w:val="22"/>
        </w:rPr>
        <w:t xml:space="preserve">diet </w:t>
      </w:r>
      <w:r w:rsidR="006671D4">
        <w:rPr>
          <w:rFonts w:ascii="Arial" w:hAnsi="Arial" w:cs="Arial" w:eastAsiaTheme="minorHAnsi"/>
          <w:color w:val="000000"/>
          <w:sz w:val="22"/>
          <w:szCs w:val="22"/>
        </w:rPr>
        <w:t>different</w:t>
      </w:r>
      <w:r w:rsidR="00712137">
        <w:rPr>
          <w:rFonts w:ascii="Arial" w:hAnsi="Arial" w:cs="Arial" w:eastAsiaTheme="minorHAnsi"/>
          <w:color w:val="000000"/>
          <w:sz w:val="22"/>
          <w:szCs w:val="22"/>
        </w:rPr>
        <w:t xml:space="preserve">ially </w:t>
      </w:r>
      <w:r w:rsidR="00252A77">
        <w:rPr>
          <w:rFonts w:ascii="Arial" w:hAnsi="Arial" w:cs="Arial" w:eastAsiaTheme="minorHAnsi"/>
          <w:color w:val="000000"/>
          <w:sz w:val="22"/>
          <w:szCs w:val="22"/>
        </w:rPr>
        <w:t>supports</w:t>
      </w:r>
      <w:r w:rsidR="006671D4">
        <w:rPr>
          <w:rFonts w:ascii="Arial" w:hAnsi="Arial" w:cs="Arial" w:eastAsiaTheme="minorHAnsi"/>
          <w:color w:val="000000"/>
          <w:sz w:val="22"/>
          <w:szCs w:val="22"/>
        </w:rPr>
        <w:t xml:space="preserve"> </w:t>
      </w:r>
      <w:proofErr w:type="gramStart"/>
      <w:r w:rsidR="00252A77">
        <w:rPr>
          <w:rFonts w:ascii="Arial" w:hAnsi="Arial" w:cs="Arial" w:eastAsiaTheme="minorHAnsi"/>
          <w:color w:val="000000"/>
          <w:sz w:val="22"/>
          <w:szCs w:val="22"/>
        </w:rPr>
        <w:t xml:space="preserve">particular </w:t>
      </w:r>
      <w:r w:rsidR="006671D4">
        <w:rPr>
          <w:rFonts w:ascii="Arial" w:hAnsi="Arial" w:cs="Arial" w:eastAsiaTheme="minorHAnsi"/>
          <w:color w:val="000000"/>
          <w:sz w:val="22"/>
          <w:szCs w:val="22"/>
        </w:rPr>
        <w:t>members</w:t>
      </w:r>
      <w:proofErr w:type="gramEnd"/>
      <w:r w:rsidR="006671D4">
        <w:rPr>
          <w:rFonts w:ascii="Arial" w:hAnsi="Arial" w:cs="Arial" w:eastAsiaTheme="minorHAnsi"/>
          <w:color w:val="000000"/>
          <w:sz w:val="22"/>
          <w:szCs w:val="22"/>
        </w:rPr>
        <w:t xml:space="preserve"> of the zebrafish microbiome community</w:t>
      </w:r>
      <w:r w:rsidR="00252A77">
        <w:rPr>
          <w:rFonts w:ascii="Arial" w:hAnsi="Arial" w:cs="Arial" w:eastAsiaTheme="minorHAnsi"/>
          <w:color w:val="000000"/>
          <w:sz w:val="22"/>
          <w:szCs w:val="22"/>
        </w:rPr>
        <w:t>.</w:t>
      </w:r>
    </w:p>
    <w:p w:rsidRPr="001878A2" w:rsidR="00130C7D" w:rsidP="004972BE" w:rsidRDefault="00130C7D" w14:paraId="202E3B17" w14:textId="527BBF50">
      <w:pPr>
        <w:rPr>
          <w:rFonts w:ascii="Arial" w:hAnsi="Arial" w:cs="Arial"/>
          <w:sz w:val="22"/>
          <w:szCs w:val="22"/>
        </w:rPr>
      </w:pPr>
    </w:p>
    <w:p w:rsidRPr="001878A2" w:rsidR="00130C7D" w:rsidP="00451272" w:rsidRDefault="00130C7D" w14:paraId="36C02185" w14:textId="6B1BAFA5">
      <w:pPr>
        <w:spacing w:line="276" w:lineRule="auto"/>
        <w:rPr>
          <w:rFonts w:ascii="Arial" w:hAnsi="Arial" w:cs="Arial"/>
          <w:sz w:val="22"/>
          <w:szCs w:val="22"/>
        </w:rPr>
        <w:sectPr w:rsidRPr="001878A2" w:rsidR="00130C7D" w:rsidSect="00061986">
          <w:pgSz w:w="12240" w:h="15840" w:orient="portrait"/>
          <w:pgMar w:top="720" w:right="720" w:bottom="720" w:left="720" w:header="720" w:footer="720" w:gutter="0"/>
          <w:lnNumType w:countBy="1" w:restart="continuous"/>
          <w:cols w:space="720"/>
          <w:docGrid w:linePitch="360"/>
        </w:sectPr>
      </w:pPr>
    </w:p>
    <w:p w:rsidRPr="001878A2" w:rsidR="003251A0" w:rsidP="007B7B17" w:rsidRDefault="00F01CA1" w14:paraId="02781BD9" w14:textId="511C4084">
      <w:pPr>
        <w:spacing w:line="276" w:lineRule="auto"/>
        <w:rPr>
          <w:rFonts w:ascii="Arial" w:hAnsi="Arial" w:eastAsia="Calibri" w:cs="Arial"/>
          <w:b/>
          <w:bCs/>
          <w:color w:val="000000" w:themeColor="text1"/>
          <w:sz w:val="22"/>
          <w:szCs w:val="22"/>
        </w:rPr>
      </w:pPr>
      <w:r w:rsidRPr="001878A2">
        <w:rPr>
          <w:rFonts w:ascii="Arial" w:hAnsi="Arial" w:eastAsia="Calibri" w:cs="Arial"/>
          <w:b/>
          <w:bCs/>
          <w:color w:val="000000" w:themeColor="text1"/>
          <w:sz w:val="22"/>
          <w:szCs w:val="22"/>
        </w:rPr>
        <w:lastRenderedPageBreak/>
        <w:t xml:space="preserve">3. </w:t>
      </w:r>
      <w:r w:rsidRPr="001878A2" w:rsidR="003251A0">
        <w:rPr>
          <w:rFonts w:ascii="Arial" w:hAnsi="Arial" w:eastAsia="Calibri" w:cs="Arial"/>
          <w:b/>
          <w:bCs/>
          <w:color w:val="000000" w:themeColor="text1"/>
          <w:sz w:val="22"/>
          <w:szCs w:val="22"/>
        </w:rPr>
        <w:t>Diet impacts the successional development of the zebrafish gut microbiome</w:t>
      </w:r>
    </w:p>
    <w:p w:rsidRPr="001878A2" w:rsidR="005A4BAB" w:rsidP="00451272" w:rsidRDefault="005A4BAB" w14:paraId="699613ED" w14:textId="77777777">
      <w:pPr>
        <w:spacing w:line="276" w:lineRule="auto"/>
        <w:rPr>
          <w:rFonts w:ascii="Arial" w:hAnsi="Arial" w:eastAsia="Calibri" w:cs="Arial"/>
          <w:color w:val="000000" w:themeColor="text1"/>
          <w:sz w:val="22"/>
          <w:szCs w:val="22"/>
        </w:rPr>
      </w:pPr>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3584"/>
        <w:gridCol w:w="3621"/>
        <w:gridCol w:w="3585"/>
      </w:tblGrid>
      <w:tr w:rsidRPr="00B2096E" w:rsidR="00F2360E" w:rsidTr="008B3A77" w14:paraId="5F6C7970" w14:textId="77777777">
        <w:tc>
          <w:tcPr>
            <w:tcW w:w="3596" w:type="dxa"/>
          </w:tcPr>
          <w:p w:rsidRPr="001878A2" w:rsidR="00CD691C" w:rsidP="00CD691C" w:rsidRDefault="00CD691C" w14:paraId="65EC1C8A" w14:textId="2E0FC428">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A</w:t>
            </w:r>
          </w:p>
          <w:p w:rsidRPr="001878A2" w:rsidR="005A4BAB" w:rsidP="008740AE" w:rsidRDefault="002D7BDD" w14:paraId="5075B558" w14:textId="27AB77A6">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rsidRPr="001878A2" w:rsidR="00CD691C" w:rsidP="00CD691C" w:rsidRDefault="00CD691C" w14:paraId="473808C3" w14:textId="4BB4F343">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B</w:t>
            </w:r>
          </w:p>
          <w:p w:rsidRPr="001878A2" w:rsidR="005A4BAB" w:rsidP="008740AE" w:rsidRDefault="002D7BDD" w14:paraId="4EBADA8B" w14:textId="7EAC1564">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rsidRPr="001878A2" w:rsidR="00CD691C" w:rsidP="00CD691C" w:rsidRDefault="00CD691C" w14:paraId="2C96E251" w14:textId="33750D13">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C</w:t>
            </w:r>
          </w:p>
          <w:p w:rsidRPr="001878A2" w:rsidR="005A4BAB" w:rsidP="008740AE" w:rsidRDefault="00BB05C8" w14:paraId="715EDDB6" w14:textId="3E0C977A">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7A853855" wp14:editId="63CF19CD">
                  <wp:extent cx="2148840" cy="2148840"/>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Pr="00B2096E" w:rsidR="00F2360E" w:rsidTr="008B3A77" w14:paraId="6CB5F719" w14:textId="77777777">
        <w:tc>
          <w:tcPr>
            <w:tcW w:w="3596" w:type="dxa"/>
          </w:tcPr>
          <w:p w:rsidRPr="001878A2" w:rsidR="005A4BAB" w:rsidP="00C35553" w:rsidRDefault="00C35553" w14:paraId="5F7BB44C" w14:textId="57B56CE4">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D</w:t>
            </w:r>
            <w:r w:rsidRPr="001878A2" w:rsidR="007C52B3">
              <w:rPr>
                <w:rFonts w:ascii="Arial" w:hAnsi="Arial" w:eastAsia="Calibri"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rsidRPr="001878A2" w:rsidR="00C35553" w:rsidP="00C35553" w:rsidRDefault="00C35553" w14:paraId="21A928F6" w14:textId="7195261A">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E</w:t>
            </w:r>
          </w:p>
          <w:p w:rsidRPr="001878A2" w:rsidR="005A4BAB" w:rsidP="008740AE" w:rsidRDefault="007C52B3" w14:paraId="27C0B60E" w14:textId="3DE640EF">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rsidRPr="001878A2" w:rsidR="00C35553" w:rsidP="00C35553" w:rsidRDefault="00C35553" w14:paraId="5E9DFF7E" w14:textId="5C5B9798">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F</w:t>
            </w:r>
          </w:p>
          <w:p w:rsidRPr="001878A2" w:rsidR="00C35553" w:rsidP="00C35553" w:rsidRDefault="00F203FE" w14:paraId="271506E3" w14:textId="1B27BDA8">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Pr="00B2096E" w:rsidR="005A4BAB" w:rsidTr="008B3A77" w14:paraId="3B2010D8" w14:textId="77777777">
        <w:tc>
          <w:tcPr>
            <w:tcW w:w="10790" w:type="dxa"/>
            <w:gridSpan w:val="3"/>
          </w:tcPr>
          <w:p w:rsidRPr="001878A2" w:rsidR="005A4BAB" w:rsidP="000114D0" w:rsidRDefault="005A4BAB" w14:paraId="56489F9C" w14:textId="4B155ED0">
            <w:pPr>
              <w:rPr>
                <w:rFonts w:ascii="Arial" w:hAnsi="Arial" w:eastAsia="Calibri" w:cs="Arial"/>
                <w:color w:val="000000" w:themeColor="text1"/>
                <w:sz w:val="22"/>
                <w:szCs w:val="22"/>
              </w:rPr>
            </w:pPr>
            <w:r w:rsidRPr="001878A2">
              <w:rPr>
                <w:rFonts w:ascii="Arial" w:hAnsi="Arial" w:eastAsia="Calibri" w:cs="Arial"/>
                <w:b/>
                <w:bCs/>
                <w:color w:val="000000" w:themeColor="text1"/>
                <w:sz w:val="22"/>
                <w:szCs w:val="22"/>
              </w:rPr>
              <w:t xml:space="preserve">Figure </w:t>
            </w:r>
            <w:r w:rsidRPr="001878A2" w:rsidR="00167907">
              <w:rPr>
                <w:rFonts w:ascii="Arial" w:hAnsi="Arial" w:eastAsia="Calibri" w:cs="Arial"/>
                <w:b/>
                <w:bCs/>
                <w:color w:val="000000" w:themeColor="text1"/>
                <w:sz w:val="22"/>
                <w:szCs w:val="22"/>
              </w:rPr>
              <w:t>3</w:t>
            </w:r>
            <w:r w:rsidRPr="001878A2">
              <w:rPr>
                <w:rFonts w:ascii="Arial" w:hAnsi="Arial" w:eastAsia="Calibri" w:cs="Arial"/>
                <w:b/>
                <w:bCs/>
                <w:color w:val="000000" w:themeColor="text1"/>
                <w:sz w:val="22"/>
                <w:szCs w:val="22"/>
              </w:rPr>
              <w:t>:</w:t>
            </w:r>
            <w:r w:rsidRPr="001878A2">
              <w:rPr>
                <w:rFonts w:ascii="Arial" w:hAnsi="Arial" w:eastAsia="Calibri" w:cs="Arial"/>
                <w:color w:val="000000" w:themeColor="text1"/>
                <w:sz w:val="22"/>
                <w:szCs w:val="22"/>
              </w:rPr>
              <w:t xml:space="preserve"> </w:t>
            </w:r>
            <w:r w:rsidRPr="001878A2" w:rsidR="00F7598B">
              <w:rPr>
                <w:rFonts w:ascii="Arial" w:hAnsi="Arial" w:eastAsia="Calibri" w:cs="Arial"/>
                <w:color w:val="000000" w:themeColor="text1"/>
                <w:sz w:val="22"/>
                <w:szCs w:val="22"/>
              </w:rPr>
              <w:t>Development is associated with altered microbiome composition</w:t>
            </w:r>
            <w:r w:rsidRPr="001878A2" w:rsidR="00387EB0">
              <w:rPr>
                <w:rFonts w:ascii="Arial" w:hAnsi="Arial" w:eastAsia="Calibri" w:cs="Arial"/>
                <w:color w:val="000000" w:themeColor="text1"/>
                <w:sz w:val="22"/>
                <w:szCs w:val="22"/>
              </w:rPr>
              <w:t>.</w:t>
            </w:r>
            <w:r w:rsidRPr="001878A2" w:rsidR="006C6500">
              <w:rPr>
                <w:rFonts w:ascii="Arial" w:hAnsi="Arial" w:eastAsia="Calibri" w:cs="Arial"/>
                <w:color w:val="000000" w:themeColor="text1"/>
                <w:sz w:val="22"/>
                <w:szCs w:val="22"/>
              </w:rPr>
              <w:t xml:space="preserve"> </w:t>
            </w:r>
            <w:r w:rsidRPr="001878A2" w:rsidR="006C6500">
              <w:rPr>
                <w:rFonts w:ascii="Arial" w:hAnsi="Arial" w:cs="Arial"/>
                <w:b/>
                <w:bCs/>
                <w:color w:val="000000"/>
                <w:sz w:val="22"/>
                <w:szCs w:val="22"/>
              </w:rPr>
              <w:t>(A)</w:t>
            </w:r>
            <w:r w:rsidRPr="001878A2" w:rsidR="006C6500">
              <w:rPr>
                <w:rFonts w:ascii="Arial" w:hAnsi="Arial" w:cs="Arial"/>
                <w:color w:val="000000"/>
                <w:sz w:val="22"/>
                <w:szCs w:val="22"/>
              </w:rPr>
              <w:t xml:space="preserve"> </w:t>
            </w:r>
            <w:r w:rsidRPr="001878A2" w:rsidR="00273850">
              <w:rPr>
                <w:rFonts w:ascii="Arial" w:hAnsi="Arial" w:cs="Arial"/>
                <w:color w:val="000000"/>
                <w:sz w:val="22"/>
                <w:szCs w:val="22"/>
              </w:rPr>
              <w:t>Shannon Entropy</w:t>
            </w:r>
            <w:r w:rsidRPr="001878A2" w:rsidR="006C6500">
              <w:rPr>
                <w:rFonts w:ascii="Arial" w:hAnsi="Arial" w:cs="Arial"/>
                <w:color w:val="000000"/>
                <w:sz w:val="22"/>
                <w:szCs w:val="22"/>
              </w:rPr>
              <w:t xml:space="preserve"> of diversity shows that gut microbiome diversity significantly differs between </w:t>
            </w:r>
            <w:r w:rsidRPr="001878A2" w:rsidR="00273850">
              <w:rPr>
                <w:rFonts w:ascii="Arial" w:hAnsi="Arial" w:cs="Arial"/>
                <w:color w:val="000000"/>
                <w:sz w:val="22"/>
                <w:szCs w:val="22"/>
              </w:rPr>
              <w:t>Watts</w:t>
            </w:r>
            <w:r w:rsidRPr="001878A2" w:rsidR="00A07DCF">
              <w:rPr>
                <w:rFonts w:ascii="Arial" w:hAnsi="Arial" w:cs="Arial"/>
                <w:color w:val="000000"/>
                <w:sz w:val="22"/>
                <w:szCs w:val="22"/>
              </w:rPr>
              <w:t>-</w:t>
            </w:r>
            <w:r w:rsidRPr="001878A2" w:rsidR="00273850">
              <w:rPr>
                <w:rFonts w:ascii="Arial" w:hAnsi="Arial" w:cs="Arial"/>
                <w:color w:val="000000"/>
                <w:sz w:val="22"/>
                <w:szCs w:val="22"/>
              </w:rPr>
              <w:t>diet fed fish</w:t>
            </w:r>
            <w:r w:rsidRPr="001878A2" w:rsidR="006C6500">
              <w:rPr>
                <w:rFonts w:ascii="Arial" w:hAnsi="Arial" w:cs="Arial"/>
                <w:color w:val="000000"/>
                <w:sz w:val="22"/>
                <w:szCs w:val="22"/>
              </w:rPr>
              <w:t xml:space="preserve"> </w:t>
            </w:r>
            <w:r w:rsidRPr="001878A2" w:rsidR="00273850">
              <w:rPr>
                <w:rFonts w:ascii="Arial" w:hAnsi="Arial" w:cs="Arial"/>
                <w:color w:val="000000"/>
                <w:sz w:val="22"/>
                <w:szCs w:val="22"/>
              </w:rPr>
              <w:t>to</w:t>
            </w:r>
            <w:r w:rsidRPr="001878A2" w:rsidR="006C6500">
              <w:rPr>
                <w:rFonts w:ascii="Arial" w:hAnsi="Arial" w:cs="Arial"/>
                <w:color w:val="000000"/>
                <w:sz w:val="22"/>
                <w:szCs w:val="22"/>
              </w:rPr>
              <w:t xml:space="preserve"> </w:t>
            </w:r>
            <w:r w:rsidRPr="001878A2" w:rsidR="00273850">
              <w:rPr>
                <w:rFonts w:ascii="Arial" w:hAnsi="Arial" w:cs="Arial"/>
                <w:color w:val="000000"/>
                <w:sz w:val="22"/>
                <w:szCs w:val="22"/>
              </w:rPr>
              <w:t>fish fed the Gemma</w:t>
            </w:r>
            <w:r w:rsidRPr="001878A2" w:rsidR="00A07DCF">
              <w:rPr>
                <w:rFonts w:ascii="Arial" w:hAnsi="Arial" w:cs="Arial"/>
                <w:color w:val="000000"/>
                <w:sz w:val="22"/>
                <w:szCs w:val="22"/>
              </w:rPr>
              <w:t>-</w:t>
            </w:r>
            <w:r w:rsidRPr="001878A2" w:rsidR="00273850">
              <w:rPr>
                <w:rFonts w:ascii="Arial" w:hAnsi="Arial" w:cs="Arial"/>
                <w:color w:val="000000"/>
                <w:sz w:val="22"/>
                <w:szCs w:val="22"/>
              </w:rPr>
              <w:t xml:space="preserve"> and ZIRC</w:t>
            </w:r>
            <w:r w:rsidRPr="001878A2" w:rsidR="00A07DCF">
              <w:rPr>
                <w:rFonts w:ascii="Arial" w:hAnsi="Arial" w:cs="Arial"/>
                <w:color w:val="000000"/>
                <w:sz w:val="22"/>
                <w:szCs w:val="22"/>
              </w:rPr>
              <w:t>-</w:t>
            </w:r>
            <w:r w:rsidRPr="001878A2" w:rsidR="00273850">
              <w:rPr>
                <w:rFonts w:ascii="Arial" w:hAnsi="Arial" w:cs="Arial"/>
                <w:color w:val="000000"/>
                <w:sz w:val="22"/>
                <w:szCs w:val="22"/>
              </w:rPr>
              <w:t>diets</w:t>
            </w:r>
            <w:r w:rsidRPr="001878A2" w:rsidR="00B13269">
              <w:rPr>
                <w:rFonts w:ascii="Arial" w:hAnsi="Arial" w:cs="Arial"/>
                <w:color w:val="000000"/>
                <w:sz w:val="22"/>
                <w:szCs w:val="22"/>
              </w:rPr>
              <w:t xml:space="preserve"> in </w:t>
            </w:r>
            <w:r w:rsidR="00206447">
              <w:rPr>
                <w:rFonts w:ascii="Arial" w:hAnsi="Arial" w:cs="Arial"/>
                <w:color w:val="000000"/>
                <w:sz w:val="22"/>
                <w:szCs w:val="22"/>
              </w:rPr>
              <w:t xml:space="preserve">7-month-old </w:t>
            </w:r>
            <w:r w:rsidRPr="001878A2" w:rsidR="00B13269">
              <w:rPr>
                <w:rFonts w:ascii="Arial" w:hAnsi="Arial" w:cs="Arial"/>
                <w:color w:val="000000"/>
                <w:sz w:val="22"/>
                <w:szCs w:val="22"/>
              </w:rPr>
              <w:t>zebrafish</w:t>
            </w:r>
            <w:r w:rsidRPr="001878A2" w:rsidR="006C6500">
              <w:rPr>
                <w:rFonts w:ascii="Arial" w:hAnsi="Arial" w:cs="Arial"/>
                <w:color w:val="000000"/>
                <w:sz w:val="22"/>
                <w:szCs w:val="22"/>
              </w:rPr>
              <w:t xml:space="preserve">. </w:t>
            </w:r>
            <w:r w:rsidRPr="001878A2" w:rsidR="006C6500">
              <w:rPr>
                <w:rFonts w:ascii="Arial" w:hAnsi="Arial" w:cs="Arial"/>
                <w:b/>
                <w:bCs/>
                <w:color w:val="000000"/>
                <w:sz w:val="22"/>
                <w:szCs w:val="22"/>
              </w:rPr>
              <w:t>(B)</w:t>
            </w:r>
            <w:r w:rsidRPr="001878A2" w:rsidR="006C6500">
              <w:rPr>
                <w:rFonts w:ascii="Arial" w:hAnsi="Arial" w:cs="Arial"/>
                <w:sz w:val="22"/>
                <w:szCs w:val="22"/>
              </w:rPr>
              <w:t xml:space="preserve"> </w:t>
            </w:r>
            <w:r w:rsidRPr="001878A2" w:rsidR="006C6500">
              <w:rPr>
                <w:rFonts w:ascii="Arial" w:hAnsi="Arial" w:cs="Arial"/>
                <w:color w:val="000000"/>
                <w:sz w:val="22"/>
                <w:szCs w:val="22"/>
              </w:rPr>
              <w:t>Capscale ordination based on the Bray-Curtis dissimilarity of gut microbiome composition</w:t>
            </w:r>
            <w:r w:rsidRPr="001878A2" w:rsidR="00B13269">
              <w:rPr>
                <w:rFonts w:ascii="Arial" w:hAnsi="Arial" w:cs="Arial"/>
                <w:color w:val="000000"/>
                <w:sz w:val="22"/>
                <w:szCs w:val="22"/>
              </w:rPr>
              <w:t xml:space="preserve"> in </w:t>
            </w:r>
            <w:r w:rsidR="00206447">
              <w:rPr>
                <w:rFonts w:ascii="Arial" w:hAnsi="Arial" w:cs="Arial"/>
                <w:color w:val="000000"/>
                <w:sz w:val="22"/>
                <w:szCs w:val="22"/>
              </w:rPr>
              <w:t xml:space="preserve">7-month-old </w:t>
            </w:r>
            <w:r w:rsidRPr="001878A2" w:rsidR="00B13269">
              <w:rPr>
                <w:rFonts w:ascii="Arial" w:hAnsi="Arial" w:cs="Arial"/>
                <w:color w:val="000000"/>
                <w:sz w:val="22"/>
                <w:szCs w:val="22"/>
              </w:rPr>
              <w:t>zebrafish</w:t>
            </w:r>
            <w:r w:rsidRPr="001878A2" w:rsidR="006C6500">
              <w:rPr>
                <w:rFonts w:ascii="Arial" w:hAnsi="Arial" w:cs="Arial"/>
                <w:color w:val="000000"/>
                <w:sz w:val="22"/>
                <w:szCs w:val="22"/>
              </w:rPr>
              <w:t>.</w:t>
            </w:r>
            <w:r w:rsidRPr="001878A2" w:rsidDel="006C6500" w:rsidR="006C6500">
              <w:rPr>
                <w:rFonts w:ascii="Arial" w:hAnsi="Arial" w:eastAsia="Calibri" w:cs="Arial"/>
                <w:color w:val="000000" w:themeColor="text1"/>
                <w:sz w:val="22"/>
                <w:szCs w:val="22"/>
              </w:rPr>
              <w:t xml:space="preserve"> </w:t>
            </w:r>
            <w:r w:rsidRPr="001878A2" w:rsidR="00F7598B">
              <w:rPr>
                <w:rFonts w:ascii="Arial" w:hAnsi="Arial" w:eastAsia="Calibri" w:cs="Arial"/>
                <w:b/>
                <w:bCs/>
                <w:color w:val="000000" w:themeColor="text1"/>
                <w:sz w:val="22"/>
                <w:szCs w:val="22"/>
              </w:rPr>
              <w:t>(</w:t>
            </w:r>
            <w:r w:rsidRPr="001878A2" w:rsidR="00F94EC5">
              <w:rPr>
                <w:rFonts w:ascii="Arial" w:hAnsi="Arial" w:eastAsia="Calibri" w:cs="Arial"/>
                <w:b/>
                <w:bCs/>
                <w:color w:val="000000" w:themeColor="text1"/>
                <w:sz w:val="22"/>
                <w:szCs w:val="22"/>
              </w:rPr>
              <w:t>C</w:t>
            </w:r>
            <w:r w:rsidRPr="001878A2" w:rsidR="00F7598B">
              <w:rPr>
                <w:rFonts w:ascii="Arial" w:hAnsi="Arial" w:eastAsia="Calibri" w:cs="Arial"/>
                <w:b/>
                <w:bCs/>
                <w:color w:val="000000" w:themeColor="text1"/>
                <w:sz w:val="22"/>
                <w:szCs w:val="22"/>
              </w:rPr>
              <w:t xml:space="preserve">) </w:t>
            </w:r>
            <w:r w:rsidRPr="001878A2" w:rsidR="00F7598B">
              <w:rPr>
                <w:rFonts w:ascii="Arial" w:hAnsi="Arial" w:eastAsia="Calibri" w:cs="Arial"/>
                <w:color w:val="000000" w:themeColor="text1"/>
                <w:sz w:val="22"/>
                <w:szCs w:val="22"/>
              </w:rPr>
              <w:t xml:space="preserve">Shannon </w:t>
            </w:r>
            <w:r w:rsidRPr="001878A2" w:rsidR="00372707">
              <w:rPr>
                <w:rFonts w:ascii="Arial" w:hAnsi="Arial" w:eastAsia="Calibri" w:cs="Arial"/>
                <w:color w:val="000000" w:themeColor="text1"/>
                <w:sz w:val="22"/>
                <w:szCs w:val="22"/>
              </w:rPr>
              <w:t xml:space="preserve">Entropy </w:t>
            </w:r>
            <w:r w:rsidRPr="001878A2" w:rsidR="00F7598B">
              <w:rPr>
                <w:rFonts w:ascii="Arial" w:hAnsi="Arial" w:eastAsia="Calibri" w:cs="Arial"/>
                <w:color w:val="000000" w:themeColor="text1"/>
                <w:sz w:val="22"/>
                <w:szCs w:val="22"/>
              </w:rPr>
              <w:t xml:space="preserve">for diversity </w:t>
            </w:r>
            <w:r w:rsidRPr="001878A2" w:rsidR="00715C41">
              <w:rPr>
                <w:rFonts w:ascii="Arial" w:hAnsi="Arial" w:eastAsia="Calibri" w:cs="Arial"/>
                <w:color w:val="000000" w:themeColor="text1"/>
                <w:sz w:val="22"/>
                <w:szCs w:val="22"/>
              </w:rPr>
              <w:t>show</w:t>
            </w:r>
            <w:r w:rsidR="00206447">
              <w:rPr>
                <w:rFonts w:ascii="Arial" w:hAnsi="Arial" w:eastAsia="Calibri" w:cs="Arial"/>
                <w:color w:val="000000" w:themeColor="text1"/>
                <w:sz w:val="22"/>
                <w:szCs w:val="22"/>
              </w:rPr>
              <w:t>s</w:t>
            </w:r>
            <w:r w:rsidRPr="001878A2" w:rsidR="00715C41">
              <w:rPr>
                <w:rFonts w:ascii="Arial" w:hAnsi="Arial" w:eastAsia="Calibri" w:cs="Arial"/>
                <w:color w:val="000000" w:themeColor="text1"/>
                <w:sz w:val="22"/>
                <w:szCs w:val="22"/>
              </w:rPr>
              <w:t xml:space="preserve"> </w:t>
            </w:r>
            <w:r w:rsidRPr="001878A2" w:rsidR="00372707">
              <w:rPr>
                <w:rFonts w:ascii="Arial" w:hAnsi="Arial" w:eastAsia="Calibri" w:cs="Arial"/>
                <w:color w:val="000000" w:themeColor="text1"/>
                <w:sz w:val="22"/>
                <w:szCs w:val="22"/>
              </w:rPr>
              <w:t>microbial gut diversity increases</w:t>
            </w:r>
            <w:r w:rsidR="004C1A24">
              <w:rPr>
                <w:rFonts w:ascii="Arial" w:hAnsi="Arial" w:eastAsia="Calibri" w:cs="Arial"/>
                <w:color w:val="000000" w:themeColor="text1"/>
                <w:sz w:val="22"/>
                <w:szCs w:val="22"/>
              </w:rPr>
              <w:t xml:space="preserve"> with development in 4- to 7-month-old</w:t>
            </w:r>
            <w:r w:rsidRPr="001878A2" w:rsidR="00B13269">
              <w:rPr>
                <w:rFonts w:ascii="Arial" w:hAnsi="Arial" w:eastAsia="Calibri" w:cs="Arial"/>
                <w:color w:val="000000" w:themeColor="text1"/>
                <w:sz w:val="22"/>
                <w:szCs w:val="22"/>
              </w:rPr>
              <w:t xml:space="preserve"> zebra</w:t>
            </w:r>
            <w:r w:rsidRPr="001878A2" w:rsidR="00372707">
              <w:rPr>
                <w:rFonts w:ascii="Arial" w:hAnsi="Arial" w:eastAsia="Calibri" w:cs="Arial"/>
                <w:color w:val="000000" w:themeColor="text1"/>
                <w:sz w:val="22"/>
                <w:szCs w:val="22"/>
              </w:rPr>
              <w:t>fish fed the Gemma</w:t>
            </w:r>
            <w:r w:rsidRPr="001878A2" w:rsidR="00A07DCF">
              <w:rPr>
                <w:rFonts w:ascii="Arial" w:hAnsi="Arial" w:eastAsia="Calibri" w:cs="Arial"/>
                <w:color w:val="000000" w:themeColor="text1"/>
                <w:sz w:val="22"/>
                <w:szCs w:val="22"/>
              </w:rPr>
              <w:t>-</w:t>
            </w:r>
            <w:r w:rsidRPr="001878A2" w:rsidR="00372707">
              <w:rPr>
                <w:rFonts w:ascii="Arial" w:hAnsi="Arial" w:eastAsia="Calibri" w:cs="Arial"/>
                <w:color w:val="000000" w:themeColor="text1"/>
                <w:sz w:val="22"/>
                <w:szCs w:val="22"/>
              </w:rPr>
              <w:t xml:space="preserve"> and ZIRC</w:t>
            </w:r>
            <w:r w:rsidRPr="001878A2" w:rsidR="00A07DCF">
              <w:rPr>
                <w:rFonts w:ascii="Arial" w:hAnsi="Arial" w:eastAsia="Calibri" w:cs="Arial"/>
                <w:color w:val="000000" w:themeColor="text1"/>
                <w:sz w:val="22"/>
                <w:szCs w:val="22"/>
              </w:rPr>
              <w:t>-</w:t>
            </w:r>
            <w:r w:rsidRPr="001878A2" w:rsidR="00372707">
              <w:rPr>
                <w:rFonts w:ascii="Arial" w:hAnsi="Arial" w:eastAsia="Calibri" w:cs="Arial"/>
                <w:color w:val="000000" w:themeColor="text1"/>
                <w:sz w:val="22"/>
                <w:szCs w:val="22"/>
              </w:rPr>
              <w:t>diets, but not Watts</w:t>
            </w:r>
            <w:r w:rsidRPr="001878A2" w:rsidR="000159DA">
              <w:rPr>
                <w:rFonts w:ascii="Arial" w:hAnsi="Arial" w:eastAsia="Calibri" w:cs="Arial"/>
                <w:color w:val="000000" w:themeColor="text1"/>
                <w:sz w:val="22"/>
                <w:szCs w:val="22"/>
              </w:rPr>
              <w:t>-</w:t>
            </w:r>
            <w:r w:rsidRPr="001878A2" w:rsidR="00372707">
              <w:rPr>
                <w:rFonts w:ascii="Arial" w:hAnsi="Arial" w:eastAsia="Calibri" w:cs="Arial"/>
                <w:color w:val="000000" w:themeColor="text1"/>
                <w:sz w:val="22"/>
                <w:szCs w:val="22"/>
              </w:rPr>
              <w:t>diet fed fish</w:t>
            </w:r>
            <w:r w:rsidRPr="001878A2" w:rsidR="00715C41">
              <w:rPr>
                <w:rFonts w:ascii="Arial" w:hAnsi="Arial" w:eastAsia="Calibri" w:cs="Arial"/>
                <w:color w:val="000000" w:themeColor="text1"/>
                <w:sz w:val="22"/>
                <w:szCs w:val="22"/>
              </w:rPr>
              <w:t xml:space="preserve">. </w:t>
            </w:r>
            <w:r w:rsidRPr="001878A2" w:rsidR="00F7598B">
              <w:rPr>
                <w:rFonts w:ascii="Arial" w:hAnsi="Arial" w:cs="Arial"/>
                <w:color w:val="000000"/>
                <w:sz w:val="22"/>
                <w:szCs w:val="22"/>
              </w:rPr>
              <w:t xml:space="preserve">Capscale ordination of gut microbiome composition based on the </w:t>
            </w:r>
            <w:r w:rsidRPr="001878A2" w:rsidR="00F7598B">
              <w:rPr>
                <w:rFonts w:ascii="Arial" w:hAnsi="Arial" w:eastAsia="Calibri" w:cs="Arial"/>
                <w:b/>
                <w:bCs/>
                <w:color w:val="000000" w:themeColor="text1"/>
                <w:sz w:val="22"/>
                <w:szCs w:val="22"/>
              </w:rPr>
              <w:t>(</w:t>
            </w:r>
            <w:r w:rsidRPr="001878A2" w:rsidR="00D74464">
              <w:rPr>
                <w:rFonts w:ascii="Arial" w:hAnsi="Arial" w:eastAsia="Calibri" w:cs="Arial"/>
                <w:b/>
                <w:bCs/>
                <w:color w:val="000000" w:themeColor="text1"/>
                <w:sz w:val="22"/>
                <w:szCs w:val="22"/>
              </w:rPr>
              <w:t>D</w:t>
            </w:r>
            <w:r w:rsidRPr="001878A2" w:rsidR="00F7598B">
              <w:rPr>
                <w:rFonts w:ascii="Arial" w:hAnsi="Arial" w:eastAsia="Calibri" w:cs="Arial"/>
                <w:b/>
                <w:bCs/>
                <w:color w:val="000000" w:themeColor="text1"/>
                <w:sz w:val="22"/>
                <w:szCs w:val="22"/>
              </w:rPr>
              <w:t>)</w:t>
            </w:r>
            <w:r w:rsidRPr="001878A2" w:rsidR="00F7598B">
              <w:rPr>
                <w:rFonts w:ascii="Arial" w:hAnsi="Arial" w:eastAsia="Calibri" w:cs="Arial"/>
                <w:color w:val="000000" w:themeColor="text1"/>
                <w:sz w:val="22"/>
                <w:szCs w:val="22"/>
              </w:rPr>
              <w:t xml:space="preserve"> </w:t>
            </w:r>
            <w:r w:rsidRPr="001878A2" w:rsidR="00F7598B">
              <w:rPr>
                <w:rFonts w:ascii="Arial" w:hAnsi="Arial" w:cs="Arial"/>
                <w:color w:val="000000"/>
                <w:sz w:val="22"/>
                <w:szCs w:val="22"/>
              </w:rPr>
              <w:t>Bray-</w:t>
            </w:r>
            <w:proofErr w:type="gramStart"/>
            <w:r w:rsidRPr="001878A2" w:rsidR="00F7598B">
              <w:rPr>
                <w:rFonts w:ascii="Arial" w:hAnsi="Arial" w:cs="Arial"/>
                <w:color w:val="000000"/>
                <w:sz w:val="22"/>
                <w:szCs w:val="22"/>
              </w:rPr>
              <w:t>Curtis</w:t>
            </w:r>
            <w:proofErr w:type="gramEnd"/>
            <w:r w:rsidRPr="001878A2" w:rsidR="00F7598B">
              <w:rPr>
                <w:rFonts w:ascii="Arial" w:hAnsi="Arial" w:cs="Arial"/>
                <w:color w:val="000000"/>
                <w:sz w:val="22"/>
                <w:szCs w:val="22"/>
              </w:rPr>
              <w:t xml:space="preserve"> dissimilarity by </w:t>
            </w:r>
            <w:r w:rsidRPr="001878A2" w:rsidR="00214BE2">
              <w:rPr>
                <w:rFonts w:ascii="Arial" w:hAnsi="Arial" w:cs="Arial"/>
                <w:color w:val="000000"/>
                <w:sz w:val="22"/>
                <w:szCs w:val="22"/>
              </w:rPr>
              <w:t xml:space="preserve">diet </w:t>
            </w:r>
            <w:r w:rsidRPr="001878A2" w:rsidR="00F7598B">
              <w:rPr>
                <w:rFonts w:ascii="Arial" w:hAnsi="Arial" w:cs="Arial"/>
                <w:color w:val="000000"/>
                <w:sz w:val="22"/>
                <w:szCs w:val="22"/>
              </w:rPr>
              <w:t xml:space="preserve">and </w:t>
            </w:r>
            <w:r w:rsidRPr="001878A2" w:rsidR="00F7598B">
              <w:rPr>
                <w:rFonts w:ascii="Arial" w:hAnsi="Arial" w:eastAsia="Calibri" w:cs="Arial"/>
                <w:b/>
                <w:bCs/>
                <w:color w:val="000000" w:themeColor="text1"/>
                <w:sz w:val="22"/>
                <w:szCs w:val="22"/>
              </w:rPr>
              <w:t>(</w:t>
            </w:r>
            <w:r w:rsidRPr="001878A2" w:rsidR="00D74464">
              <w:rPr>
                <w:rFonts w:ascii="Arial" w:hAnsi="Arial" w:eastAsia="Calibri" w:cs="Arial"/>
                <w:b/>
                <w:bCs/>
                <w:color w:val="000000" w:themeColor="text1"/>
                <w:sz w:val="22"/>
                <w:szCs w:val="22"/>
              </w:rPr>
              <w:t>E</w:t>
            </w:r>
            <w:r w:rsidRPr="001878A2" w:rsidR="00F7598B">
              <w:rPr>
                <w:rFonts w:ascii="Arial" w:hAnsi="Arial" w:eastAsia="Calibri" w:cs="Arial"/>
                <w:b/>
                <w:bCs/>
                <w:color w:val="000000" w:themeColor="text1"/>
                <w:sz w:val="22"/>
                <w:szCs w:val="22"/>
              </w:rPr>
              <w:t>)</w:t>
            </w:r>
            <w:r w:rsidRPr="001878A2" w:rsidR="00F7598B">
              <w:rPr>
                <w:rFonts w:ascii="Arial" w:hAnsi="Arial" w:eastAsia="Calibri" w:cs="Arial"/>
                <w:color w:val="000000" w:themeColor="text1"/>
                <w:sz w:val="22"/>
                <w:szCs w:val="22"/>
              </w:rPr>
              <w:t xml:space="preserve"> Canberra measure by time</w:t>
            </w:r>
            <w:r w:rsidRPr="001878A2" w:rsidR="00F7598B">
              <w:rPr>
                <w:rFonts w:ascii="Arial" w:hAnsi="Arial" w:cs="Arial"/>
                <w:color w:val="000000"/>
                <w:sz w:val="22"/>
                <w:szCs w:val="22"/>
              </w:rPr>
              <w:t>.</w:t>
            </w:r>
            <w:r w:rsidRPr="001878A2" w:rsidR="00C87DF9">
              <w:rPr>
                <w:rFonts w:ascii="Arial" w:hAnsi="Arial" w:cs="Arial"/>
                <w:color w:val="000000"/>
                <w:sz w:val="22"/>
                <w:szCs w:val="22"/>
              </w:rPr>
              <w:t xml:space="preserve"> </w:t>
            </w:r>
            <w:r w:rsidRPr="001878A2" w:rsidR="00473E07">
              <w:rPr>
                <w:rFonts w:ascii="Arial" w:hAnsi="Arial" w:cs="Arial"/>
                <w:b/>
                <w:bCs/>
                <w:color w:val="000000"/>
                <w:sz w:val="22"/>
                <w:szCs w:val="22"/>
              </w:rPr>
              <w:t>(F)</w:t>
            </w:r>
            <w:r w:rsidRPr="001878A2" w:rsidR="00473E07">
              <w:rPr>
                <w:rFonts w:ascii="Arial" w:hAnsi="Arial" w:cs="Arial"/>
                <w:color w:val="000000"/>
                <w:sz w:val="22"/>
                <w:szCs w:val="22"/>
              </w:rPr>
              <w:t xml:space="preserve"> </w:t>
            </w:r>
            <w:r w:rsidRPr="001878A2" w:rsidR="00502476">
              <w:rPr>
                <w:rFonts w:ascii="Arial" w:hAnsi="Arial" w:cs="Arial"/>
                <w:color w:val="000000"/>
                <w:sz w:val="22"/>
                <w:szCs w:val="22"/>
              </w:rPr>
              <w:t>B</w:t>
            </w:r>
            <w:r w:rsidRPr="001878A2" w:rsidR="00473E07">
              <w:rPr>
                <w:rFonts w:ascii="Arial" w:hAnsi="Arial" w:cs="Arial"/>
                <w:color w:val="000000"/>
                <w:sz w:val="22"/>
                <w:szCs w:val="22"/>
              </w:rPr>
              <w:t>ody condition score negatively associate</w:t>
            </w:r>
            <w:r w:rsidR="008256BC">
              <w:rPr>
                <w:rFonts w:ascii="Arial" w:hAnsi="Arial" w:cs="Arial"/>
                <w:color w:val="000000"/>
                <w:sz w:val="22"/>
                <w:szCs w:val="22"/>
              </w:rPr>
              <w:t>s with</w:t>
            </w:r>
            <w:r w:rsidRPr="001878A2" w:rsidR="00F7598B">
              <w:rPr>
                <w:rFonts w:ascii="Arial" w:hAnsi="Arial" w:cs="Arial"/>
                <w:color w:val="000000"/>
                <w:sz w:val="22"/>
                <w:szCs w:val="22"/>
              </w:rPr>
              <w:t xml:space="preserve"> </w:t>
            </w:r>
            <w:r w:rsidRPr="001878A2" w:rsidR="00473E07">
              <w:rPr>
                <w:rFonts w:ascii="Arial" w:hAnsi="Arial" w:cs="Arial"/>
                <w:color w:val="000000"/>
                <w:sz w:val="22"/>
                <w:szCs w:val="22"/>
              </w:rPr>
              <w:t xml:space="preserve">gut </w:t>
            </w:r>
            <w:r w:rsidRPr="001878A2" w:rsidR="00AA6B15">
              <w:rPr>
                <w:rFonts w:ascii="Arial" w:hAnsi="Arial" w:cs="Arial"/>
                <w:color w:val="000000"/>
                <w:sz w:val="22"/>
                <w:szCs w:val="22"/>
              </w:rPr>
              <w:t>microbiome</w:t>
            </w:r>
            <w:r w:rsidRPr="001878A2" w:rsidR="00473E07">
              <w:rPr>
                <w:rFonts w:ascii="Arial" w:hAnsi="Arial" w:cs="Arial"/>
                <w:color w:val="000000"/>
                <w:sz w:val="22"/>
                <w:szCs w:val="22"/>
              </w:rPr>
              <w:t xml:space="preserve"> diversity</w:t>
            </w:r>
            <w:r w:rsidRPr="001878A2" w:rsidR="00172D85">
              <w:rPr>
                <w:rFonts w:ascii="Arial" w:hAnsi="Arial" w:cs="Arial"/>
                <w:color w:val="000000"/>
                <w:sz w:val="22"/>
                <w:szCs w:val="22"/>
              </w:rPr>
              <w:t xml:space="preserve"> as measured by Simpson’s Index</w:t>
            </w:r>
            <w:r w:rsidRPr="001878A2" w:rsidR="00502476">
              <w:rPr>
                <w:rFonts w:ascii="Arial" w:hAnsi="Arial" w:cs="Arial"/>
                <w:color w:val="000000"/>
                <w:sz w:val="22"/>
                <w:szCs w:val="22"/>
              </w:rPr>
              <w:t xml:space="preserve"> across </w:t>
            </w:r>
            <w:r w:rsidRPr="001878A2" w:rsidR="00172D85">
              <w:rPr>
                <w:rFonts w:ascii="Arial" w:hAnsi="Arial" w:cs="Arial"/>
                <w:color w:val="000000"/>
                <w:sz w:val="22"/>
                <w:szCs w:val="22"/>
              </w:rPr>
              <w:t>4- and 7-month-old</w:t>
            </w:r>
            <w:r w:rsidRPr="001878A2" w:rsidR="00502476">
              <w:rPr>
                <w:rFonts w:ascii="Arial" w:hAnsi="Arial" w:cs="Arial"/>
                <w:color w:val="000000"/>
                <w:sz w:val="22"/>
                <w:szCs w:val="22"/>
              </w:rPr>
              <w:t xml:space="preserve"> zebrafish fed the ZIRC diet</w:t>
            </w:r>
            <w:r w:rsidRPr="001878A2" w:rsidR="00473E07">
              <w:rPr>
                <w:rFonts w:ascii="Arial" w:hAnsi="Arial" w:cs="Arial"/>
                <w:color w:val="000000"/>
                <w:sz w:val="22"/>
                <w:szCs w:val="22"/>
              </w:rPr>
              <w:t xml:space="preserve">. </w:t>
            </w:r>
            <w:r w:rsidRPr="001878A2" w:rsidR="00F7598B">
              <w:rPr>
                <w:rFonts w:ascii="Arial" w:hAnsi="Arial" w:cs="Arial"/>
                <w:color w:val="000000"/>
                <w:sz w:val="22"/>
                <w:szCs w:val="22"/>
              </w:rPr>
              <w:t>The analysis shows that physiology and gut microbiome composition significantly differs between the diets across development, and there may be diet-dependent link with physiology.</w:t>
            </w:r>
            <w:r w:rsidR="00CA53C2">
              <w:rPr>
                <w:rFonts w:ascii="Arial" w:hAnsi="Arial" w:cs="Arial"/>
                <w:color w:val="000000"/>
                <w:sz w:val="22"/>
                <w:szCs w:val="22"/>
              </w:rPr>
              <w:t xml:space="preserve"> A</w:t>
            </w:r>
            <w:r w:rsidRPr="001878A2" w:rsidR="00F7598B">
              <w:rPr>
                <w:rFonts w:ascii="Arial" w:hAnsi="Arial" w:cs="Arial"/>
                <w:color w:val="000000"/>
                <w:sz w:val="22"/>
                <w:szCs w:val="22"/>
              </w:rPr>
              <w:t xml:space="preserve"> “ns” indicates not significantly different, </w:t>
            </w:r>
            <w:r w:rsidR="00CA53C2">
              <w:rPr>
                <w:rFonts w:ascii="Arial" w:hAnsi="Arial" w:cs="Arial"/>
                <w:color w:val="000000"/>
                <w:sz w:val="22"/>
                <w:szCs w:val="22"/>
              </w:rPr>
              <w:t>“</w:t>
            </w:r>
            <w:r w:rsidRPr="001878A2" w:rsidR="00EA2862">
              <w:rPr>
                <w:rFonts w:ascii="Arial" w:hAnsi="Arial" w:cs="Arial"/>
                <w:color w:val="000000"/>
                <w:sz w:val="22"/>
                <w:szCs w:val="22"/>
              </w:rPr>
              <w:t>*</w:t>
            </w:r>
            <w:r w:rsidR="00CA53C2">
              <w:rPr>
                <w:rFonts w:ascii="Arial" w:hAnsi="Arial" w:cs="Arial"/>
                <w:color w:val="000000"/>
                <w:sz w:val="22"/>
                <w:szCs w:val="22"/>
              </w:rPr>
              <w:t>”</w:t>
            </w:r>
            <w:r w:rsidRPr="001878A2" w:rsidR="00EA2862">
              <w:rPr>
                <w:rFonts w:ascii="Arial" w:hAnsi="Arial" w:cs="Arial"/>
                <w:color w:val="000000"/>
                <w:sz w:val="22"/>
                <w:szCs w:val="22"/>
              </w:rPr>
              <w:t xml:space="preserve"> </w:t>
            </w:r>
            <w:r w:rsidRPr="001878A2" w:rsidR="00F7598B">
              <w:rPr>
                <w:rFonts w:ascii="Arial" w:hAnsi="Arial" w:cs="Arial"/>
                <w:color w:val="000000"/>
                <w:sz w:val="22"/>
                <w:szCs w:val="22"/>
              </w:rPr>
              <w:t>indicates significant differences below the 0.05</w:t>
            </w:r>
            <w:r w:rsidRPr="001878A2" w:rsidR="00EA2862">
              <w:rPr>
                <w:rFonts w:ascii="Arial" w:hAnsi="Arial" w:cs="Arial"/>
                <w:color w:val="000000"/>
                <w:sz w:val="22"/>
                <w:szCs w:val="22"/>
              </w:rPr>
              <w:t xml:space="preserve"> level</w:t>
            </w:r>
            <w:r w:rsidRPr="001878A2" w:rsidR="00F7598B">
              <w:rPr>
                <w:rFonts w:ascii="Arial" w:hAnsi="Arial" w:cs="Arial"/>
                <w:color w:val="000000"/>
                <w:sz w:val="22"/>
                <w:szCs w:val="22"/>
              </w:rPr>
              <w:t>.</w:t>
            </w:r>
          </w:p>
        </w:tc>
      </w:tr>
    </w:tbl>
    <w:p w:rsidRPr="001878A2" w:rsidR="0015507B" w:rsidP="00451272" w:rsidRDefault="0015507B" w14:paraId="14FE021A" w14:textId="77777777">
      <w:pPr>
        <w:spacing w:line="276" w:lineRule="auto"/>
        <w:rPr>
          <w:rFonts w:ascii="Arial" w:hAnsi="Arial" w:eastAsia="Calibri" w:cs="Arial"/>
          <w:color w:val="000000" w:themeColor="text1"/>
          <w:sz w:val="22"/>
          <w:szCs w:val="22"/>
        </w:rPr>
      </w:pPr>
    </w:p>
    <w:p w:rsidR="0004448E" w:rsidP="00451272" w:rsidRDefault="00C46761" w14:paraId="626DF480" w14:textId="114083AB">
      <w:pPr>
        <w:spacing w:line="276" w:lineRule="auto"/>
        <w:rPr>
          <w:rFonts w:ascii="Arial" w:hAnsi="Arial" w:cs="Arial" w:eastAsiaTheme="minorEastAsia"/>
          <w:sz w:val="22"/>
          <w:szCs w:val="22"/>
        </w:rPr>
      </w:pPr>
      <w:r>
        <w:rPr>
          <w:rFonts w:ascii="Arial" w:hAnsi="Arial" w:cs="Arial" w:eastAsiaTheme="minorEastAsia"/>
          <w:sz w:val="22"/>
          <w:szCs w:val="22"/>
        </w:rPr>
        <w:t>W</w:t>
      </w:r>
      <w:r w:rsidRPr="001878A2" w:rsidR="3BC34DF0">
        <w:rPr>
          <w:rFonts w:ascii="Arial" w:hAnsi="Arial" w:cs="Arial" w:eastAsiaTheme="minorEastAsia"/>
          <w:sz w:val="22"/>
          <w:szCs w:val="22"/>
        </w:rPr>
        <w:t xml:space="preserve">e </w:t>
      </w:r>
      <w:r w:rsidRPr="001878A2" w:rsidR="00B122E8">
        <w:rPr>
          <w:rFonts w:ascii="Arial" w:hAnsi="Arial" w:cs="Arial" w:eastAsiaTheme="minorEastAsia"/>
          <w:sz w:val="22"/>
          <w:szCs w:val="22"/>
        </w:rPr>
        <w:t>investigated</w:t>
      </w:r>
      <w:r w:rsidRPr="001878A2" w:rsidR="009A561B">
        <w:rPr>
          <w:rFonts w:ascii="Arial" w:hAnsi="Arial" w:cs="Arial" w:eastAsiaTheme="minorEastAsia"/>
          <w:sz w:val="22"/>
          <w:szCs w:val="22"/>
        </w:rPr>
        <w:t xml:space="preserve"> physiology and</w:t>
      </w:r>
      <w:r w:rsidRPr="001878A2" w:rsidR="00B122E8">
        <w:rPr>
          <w:rFonts w:ascii="Arial" w:hAnsi="Arial" w:cs="Arial" w:eastAsiaTheme="minorEastAsia"/>
          <w:sz w:val="22"/>
          <w:szCs w:val="22"/>
        </w:rPr>
        <w:t xml:space="preserve"> the</w:t>
      </w:r>
      <w:r w:rsidRPr="001878A2" w:rsidR="009722E3">
        <w:rPr>
          <w:rFonts w:ascii="Arial" w:hAnsi="Arial" w:cs="Arial" w:eastAsiaTheme="minorEastAsia"/>
          <w:sz w:val="22"/>
          <w:szCs w:val="22"/>
        </w:rPr>
        <w:t xml:space="preserve"> gut </w:t>
      </w:r>
      <w:r w:rsidRPr="001878A2" w:rsidR="3BC34DF0">
        <w:rPr>
          <w:rFonts w:ascii="Arial" w:hAnsi="Arial" w:cs="Arial" w:eastAsiaTheme="minorEastAsia"/>
          <w:sz w:val="22"/>
          <w:szCs w:val="22"/>
        </w:rPr>
        <w:t xml:space="preserve">microbiome </w:t>
      </w:r>
      <w:r w:rsidRPr="001878A2" w:rsidR="00B122E8">
        <w:rPr>
          <w:rFonts w:ascii="Arial" w:hAnsi="Arial" w:cs="Arial" w:eastAsiaTheme="minorEastAsia"/>
          <w:sz w:val="22"/>
          <w:szCs w:val="22"/>
        </w:rPr>
        <w:t xml:space="preserve">diversity and composition </w:t>
      </w:r>
      <w:r w:rsidRPr="001878A2" w:rsidR="009A561B">
        <w:rPr>
          <w:rFonts w:ascii="Arial" w:hAnsi="Arial" w:cs="Arial" w:eastAsiaTheme="minorEastAsia"/>
          <w:sz w:val="22"/>
          <w:szCs w:val="22"/>
        </w:rPr>
        <w:t xml:space="preserve">of fish fed the three diets </w:t>
      </w:r>
      <w:r w:rsidRPr="001878A2" w:rsidR="0057732E">
        <w:rPr>
          <w:rFonts w:ascii="Arial" w:hAnsi="Arial" w:cs="Arial" w:eastAsiaTheme="minorEastAsia"/>
          <w:sz w:val="22"/>
          <w:szCs w:val="22"/>
        </w:rPr>
        <w:t>at</w:t>
      </w:r>
      <w:r w:rsidRPr="001878A2" w:rsidR="009722E3">
        <w:rPr>
          <w:rFonts w:ascii="Arial" w:hAnsi="Arial" w:cs="Arial" w:eastAsiaTheme="minorEastAsia"/>
          <w:sz w:val="22"/>
          <w:szCs w:val="22"/>
        </w:rPr>
        <w:t xml:space="preserve"> </w:t>
      </w:r>
      <w:r w:rsidR="00ED73EB">
        <w:rPr>
          <w:rFonts w:ascii="Arial" w:hAnsi="Arial" w:cs="Arial" w:eastAsiaTheme="minorEastAsia"/>
          <w:sz w:val="22"/>
          <w:szCs w:val="22"/>
        </w:rPr>
        <w:t>7</w:t>
      </w:r>
      <w:r w:rsidR="001A3585">
        <w:rPr>
          <w:rFonts w:ascii="Arial" w:hAnsi="Arial" w:cs="Arial" w:eastAsiaTheme="minorEastAsia"/>
          <w:sz w:val="22"/>
          <w:szCs w:val="22"/>
        </w:rPr>
        <w:t xml:space="preserve"> months</w:t>
      </w:r>
      <w:r w:rsidR="00ED73EB">
        <w:rPr>
          <w:rFonts w:ascii="Arial" w:hAnsi="Arial" w:cs="Arial" w:eastAsiaTheme="minorEastAsia"/>
          <w:sz w:val="22"/>
          <w:szCs w:val="22"/>
        </w:rPr>
        <w:t xml:space="preserve"> of age</w:t>
      </w:r>
      <w:r w:rsidRPr="001878A2" w:rsidR="3BC34DF0">
        <w:rPr>
          <w:rFonts w:ascii="Arial" w:hAnsi="Arial" w:cs="Arial" w:eastAsiaTheme="minorEastAsia"/>
          <w:sz w:val="22"/>
          <w:szCs w:val="22"/>
        </w:rPr>
        <w:t>.</w:t>
      </w:r>
      <w:r w:rsidRPr="001878A2" w:rsidR="005F723E">
        <w:rPr>
          <w:rFonts w:ascii="Arial" w:hAnsi="Arial" w:cs="Arial" w:eastAsiaTheme="minorEastAsia"/>
          <w:sz w:val="22"/>
          <w:szCs w:val="22"/>
        </w:rPr>
        <w:t xml:space="preserve"> We found similar</w:t>
      </w:r>
      <w:r w:rsidR="00C01C01">
        <w:rPr>
          <w:rFonts w:ascii="Arial" w:hAnsi="Arial" w:cs="Arial" w:eastAsiaTheme="minorEastAsia"/>
          <w:sz w:val="22"/>
          <w:szCs w:val="22"/>
        </w:rPr>
        <w:t xml:space="preserve"> significant</w:t>
      </w:r>
      <w:r w:rsidRPr="001878A2" w:rsidR="005F723E">
        <w:rPr>
          <w:rFonts w:ascii="Arial" w:hAnsi="Arial" w:cs="Arial" w:eastAsiaTheme="minorEastAsia"/>
          <w:sz w:val="22"/>
          <w:szCs w:val="22"/>
        </w:rPr>
        <w:t xml:space="preserve"> </w:t>
      </w:r>
      <w:r w:rsidRPr="001878A2" w:rsidR="00323011">
        <w:rPr>
          <w:rFonts w:ascii="Arial" w:hAnsi="Arial" w:cs="Arial" w:eastAsiaTheme="minorEastAsia"/>
          <w:sz w:val="22"/>
          <w:szCs w:val="22"/>
        </w:rPr>
        <w:t>associations between diet and physiology</w:t>
      </w:r>
      <w:r w:rsidRPr="001878A2" w:rsidR="005F723E">
        <w:rPr>
          <w:rFonts w:ascii="Arial" w:hAnsi="Arial" w:cs="Arial" w:eastAsiaTheme="minorEastAsia"/>
          <w:sz w:val="22"/>
          <w:szCs w:val="22"/>
        </w:rPr>
        <w:t xml:space="preserve"> </w:t>
      </w:r>
      <w:r w:rsidRPr="001878A2" w:rsidR="00FF3D70">
        <w:rPr>
          <w:rFonts w:ascii="Arial" w:hAnsi="Arial" w:cs="Arial" w:eastAsiaTheme="minorEastAsia"/>
          <w:sz w:val="22"/>
          <w:szCs w:val="22"/>
        </w:rPr>
        <w:t>of</w:t>
      </w:r>
      <w:r w:rsidR="004B54CF">
        <w:rPr>
          <w:rFonts w:ascii="Arial" w:hAnsi="Arial" w:cs="Arial" w:eastAsiaTheme="minorEastAsia"/>
          <w:sz w:val="22"/>
          <w:szCs w:val="22"/>
        </w:rPr>
        <w:t xml:space="preserve"> 7-month-old</w:t>
      </w:r>
      <w:r w:rsidRPr="001878A2" w:rsidR="005F723E">
        <w:rPr>
          <w:rFonts w:ascii="Arial" w:hAnsi="Arial" w:cs="Arial" w:eastAsiaTheme="minorEastAsia"/>
          <w:sz w:val="22"/>
          <w:szCs w:val="22"/>
        </w:rPr>
        <w:t xml:space="preserve"> </w:t>
      </w:r>
      <w:r w:rsidRPr="001878A2" w:rsidR="009A072F">
        <w:rPr>
          <w:rFonts w:ascii="Arial" w:hAnsi="Arial" w:cs="Arial" w:eastAsiaTheme="minorEastAsia"/>
          <w:sz w:val="22"/>
          <w:szCs w:val="22"/>
        </w:rPr>
        <w:t xml:space="preserve">fish </w:t>
      </w:r>
      <w:r w:rsidRPr="001878A2" w:rsidR="005F723E">
        <w:rPr>
          <w:rFonts w:ascii="Arial" w:hAnsi="Arial" w:cs="Arial" w:eastAsiaTheme="minorEastAsia"/>
          <w:sz w:val="22"/>
          <w:szCs w:val="22"/>
        </w:rPr>
        <w:t xml:space="preserve">as we did </w:t>
      </w:r>
      <w:r w:rsidRPr="001878A2" w:rsidR="009A072F">
        <w:rPr>
          <w:rFonts w:ascii="Arial" w:hAnsi="Arial" w:cs="Arial" w:eastAsiaTheme="minorEastAsia"/>
          <w:sz w:val="22"/>
          <w:szCs w:val="22"/>
        </w:rPr>
        <w:t xml:space="preserve">of </w:t>
      </w:r>
      <w:r w:rsidRPr="001878A2" w:rsidR="00E35539">
        <w:rPr>
          <w:rFonts w:ascii="Arial" w:hAnsi="Arial" w:cs="Arial" w:eastAsiaTheme="minorEastAsia"/>
          <w:sz w:val="22"/>
          <w:szCs w:val="22"/>
        </w:rPr>
        <w:t>4-month</w:t>
      </w:r>
      <w:r w:rsidRPr="001878A2" w:rsidR="00FF3D70">
        <w:rPr>
          <w:rFonts w:ascii="Arial" w:hAnsi="Arial" w:cs="Arial" w:eastAsiaTheme="minorEastAsia"/>
          <w:sz w:val="22"/>
          <w:szCs w:val="22"/>
        </w:rPr>
        <w:t>-old</w:t>
      </w:r>
      <w:r w:rsidRPr="001878A2" w:rsidR="009A072F">
        <w:rPr>
          <w:rFonts w:ascii="Arial" w:hAnsi="Arial" w:cs="Arial" w:eastAsiaTheme="minorEastAsia"/>
          <w:sz w:val="22"/>
          <w:szCs w:val="22"/>
        </w:rPr>
        <w:t xml:space="preserve"> fish</w:t>
      </w:r>
      <w:r w:rsidR="00C75475">
        <w:rPr>
          <w:rFonts w:ascii="Arial" w:hAnsi="Arial" w:cs="Arial" w:eastAsiaTheme="minorEastAsia"/>
          <w:sz w:val="22"/>
          <w:szCs w:val="22"/>
        </w:rPr>
        <w:t xml:space="preserve"> </w:t>
      </w:r>
      <w:r w:rsidR="00C75475">
        <w:rPr>
          <w:rFonts w:ascii="Arial" w:hAnsi="Arial" w:cs="Arial" w:eastAsiaTheme="minorEastAsia"/>
          <w:sz w:val="22"/>
          <w:szCs w:val="22"/>
        </w:rPr>
        <w:t>(</w:t>
      </w:r>
      <w:r w:rsidR="00C01C01">
        <w:rPr>
          <w:rFonts w:ascii="Arial" w:hAnsi="Arial" w:cs="Arial" w:eastAsiaTheme="minorEastAsia"/>
          <w:sz w:val="22"/>
          <w:szCs w:val="22"/>
        </w:rPr>
        <w:t>P &lt; 0.05</w:t>
      </w:r>
      <w:r w:rsidR="00E64A4C">
        <w:rPr>
          <w:rFonts w:ascii="Arial" w:hAnsi="Arial" w:cs="Arial" w:eastAsiaTheme="minorEastAsia"/>
          <w:sz w:val="22"/>
          <w:szCs w:val="22"/>
        </w:rPr>
        <w:t xml:space="preserve">; </w:t>
      </w:r>
      <w:r w:rsidR="00C612B8">
        <w:rPr>
          <w:rFonts w:ascii="Arial" w:hAnsi="Arial" w:cs="Arial" w:eastAsiaTheme="minorEastAsia"/>
          <w:sz w:val="22"/>
          <w:szCs w:val="22"/>
        </w:rPr>
        <w:t>Table</w:t>
      </w:r>
      <w:r w:rsidR="00C75475">
        <w:rPr>
          <w:rFonts w:ascii="Arial" w:hAnsi="Arial" w:cs="Arial" w:eastAsiaTheme="minorEastAsia"/>
          <w:sz w:val="22"/>
          <w:szCs w:val="22"/>
        </w:rPr>
        <w:t xml:space="preserve"> S2.7.1)</w:t>
      </w:r>
      <w:r w:rsidRPr="001878A2" w:rsidR="005F723E">
        <w:rPr>
          <w:rFonts w:ascii="Arial" w:hAnsi="Arial" w:cs="Arial" w:eastAsiaTheme="minorEastAsia"/>
          <w:sz w:val="22"/>
          <w:szCs w:val="22"/>
        </w:rPr>
        <w:t>.</w:t>
      </w:r>
      <w:r w:rsidRPr="001878A2" w:rsidR="3BC34DF0">
        <w:rPr>
          <w:rFonts w:ascii="Arial" w:hAnsi="Arial" w:cs="Arial" w:eastAsiaTheme="minorEastAsia"/>
          <w:sz w:val="22"/>
          <w:szCs w:val="22"/>
        </w:rPr>
        <w:t xml:space="preserve"> </w:t>
      </w:r>
      <w:r w:rsidRPr="001878A2" w:rsidR="00FF3D70">
        <w:rPr>
          <w:rFonts w:ascii="Arial" w:hAnsi="Arial" w:cs="Arial" w:eastAsiaTheme="minorEastAsia"/>
          <w:sz w:val="22"/>
          <w:szCs w:val="22"/>
        </w:rPr>
        <w:t>Additionally, l</w:t>
      </w:r>
      <w:r w:rsidRPr="001878A2" w:rsidR="0057732E">
        <w:rPr>
          <w:rFonts w:ascii="Arial" w:hAnsi="Arial" w:cs="Arial" w:eastAsiaTheme="minorEastAsia"/>
          <w:sz w:val="22"/>
          <w:szCs w:val="22"/>
        </w:rPr>
        <w:t>inear regression</w:t>
      </w:r>
      <w:r w:rsidRPr="001878A2" w:rsidR="009E344F">
        <w:rPr>
          <w:rFonts w:ascii="Arial" w:hAnsi="Arial" w:cs="Arial" w:eastAsiaTheme="minorEastAsia"/>
          <w:sz w:val="22"/>
          <w:szCs w:val="22"/>
        </w:rPr>
        <w:t xml:space="preserve"> analysis</w:t>
      </w:r>
      <w:r w:rsidRPr="001878A2" w:rsidR="0057732E">
        <w:rPr>
          <w:rFonts w:ascii="Arial" w:hAnsi="Arial" w:cs="Arial" w:eastAsiaTheme="minorEastAsia"/>
          <w:sz w:val="22"/>
          <w:szCs w:val="22"/>
        </w:rPr>
        <w:t xml:space="preserve"> revealed statistically significant main effects of diet</w:t>
      </w:r>
      <w:r w:rsidRPr="001878A2" w:rsidR="00C93FDD">
        <w:rPr>
          <w:rFonts w:ascii="Arial" w:hAnsi="Arial" w:cs="Arial" w:eastAsiaTheme="minorEastAsia"/>
          <w:sz w:val="22"/>
          <w:szCs w:val="22"/>
        </w:rPr>
        <w:t xml:space="preserve"> on microbial gut diversity in zebrafish</w:t>
      </w:r>
      <w:r w:rsidRPr="001878A2" w:rsidR="00390994">
        <w:rPr>
          <w:rFonts w:ascii="Arial" w:hAnsi="Arial" w:cs="Arial" w:eastAsiaTheme="minorEastAsia"/>
          <w:sz w:val="22"/>
          <w:szCs w:val="22"/>
        </w:rPr>
        <w:t xml:space="preserve"> </w:t>
      </w:r>
      <w:r w:rsidRPr="001878A2" w:rsidR="0037510F">
        <w:rPr>
          <w:rFonts w:ascii="Arial" w:hAnsi="Arial" w:cs="Arial" w:eastAsiaTheme="minorEastAsia"/>
          <w:sz w:val="22"/>
          <w:szCs w:val="22"/>
        </w:rPr>
        <w:t>for</w:t>
      </w:r>
      <w:r w:rsidRPr="001878A2" w:rsidR="00390994">
        <w:rPr>
          <w:rFonts w:ascii="Arial" w:hAnsi="Arial" w:cs="Arial" w:eastAsiaTheme="minorEastAsia"/>
          <w:sz w:val="22"/>
          <w:szCs w:val="22"/>
        </w:rPr>
        <w:t xml:space="preserve"> all </w:t>
      </w:r>
      <w:r w:rsidR="00C75475">
        <w:rPr>
          <w:rFonts w:ascii="Arial" w:hAnsi="Arial" w:cs="Arial" w:eastAsiaTheme="minorEastAsia"/>
          <w:sz w:val="22"/>
          <w:szCs w:val="22"/>
        </w:rPr>
        <w:t>alpha- and beta-</w:t>
      </w:r>
      <w:r w:rsidR="00885A80">
        <w:rPr>
          <w:rFonts w:ascii="Arial" w:hAnsi="Arial" w:cs="Arial" w:eastAsiaTheme="minorEastAsia"/>
          <w:sz w:val="22"/>
          <w:szCs w:val="22"/>
        </w:rPr>
        <w:t>diversity</w:t>
      </w:r>
      <w:r w:rsidRPr="001878A2" w:rsidR="00F61DFF">
        <w:rPr>
          <w:rFonts w:ascii="Arial" w:hAnsi="Arial" w:cs="Arial" w:eastAsiaTheme="minorEastAsia"/>
          <w:sz w:val="22"/>
          <w:szCs w:val="22"/>
        </w:rPr>
        <w:t xml:space="preserve"> </w:t>
      </w:r>
      <w:r w:rsidRPr="001878A2" w:rsidR="00653447">
        <w:rPr>
          <w:rFonts w:ascii="Arial" w:hAnsi="Arial" w:cs="Arial" w:eastAsiaTheme="minorEastAsia"/>
          <w:sz w:val="22"/>
          <w:szCs w:val="22"/>
        </w:rPr>
        <w:t>metrics</w:t>
      </w:r>
      <w:r w:rsidRPr="001878A2" w:rsidR="00F61DFF">
        <w:rPr>
          <w:rFonts w:ascii="Arial" w:hAnsi="Arial" w:cs="Arial" w:eastAsiaTheme="minorEastAsia"/>
          <w:sz w:val="22"/>
          <w:szCs w:val="22"/>
        </w:rPr>
        <w:t xml:space="preserve"> (</w:t>
      </w:r>
      <w:r w:rsidR="00881031">
        <w:rPr>
          <w:rFonts w:ascii="Arial" w:hAnsi="Arial" w:cs="Arial" w:eastAsiaTheme="minorEastAsia"/>
          <w:sz w:val="22"/>
          <w:szCs w:val="22"/>
        </w:rPr>
        <w:t>P</w:t>
      </w:r>
      <w:r w:rsidRPr="001878A2" w:rsidR="00F61DFF">
        <w:rPr>
          <w:rFonts w:ascii="Arial" w:hAnsi="Arial" w:cs="Arial" w:eastAsiaTheme="minorEastAsia"/>
          <w:sz w:val="22"/>
          <w:szCs w:val="22"/>
        </w:rPr>
        <w:t xml:space="preserve"> &lt; 0.05; Fig </w:t>
      </w:r>
      <w:r w:rsidR="00C75475">
        <w:rPr>
          <w:rFonts w:ascii="Arial" w:hAnsi="Arial" w:cs="Arial" w:eastAsiaTheme="minorEastAsia"/>
          <w:sz w:val="22"/>
          <w:szCs w:val="22"/>
        </w:rPr>
        <w:t>3</w:t>
      </w:r>
      <w:r w:rsidRPr="001878A2" w:rsidR="00F61DFF">
        <w:rPr>
          <w:rFonts w:ascii="Arial" w:hAnsi="Arial" w:cs="Arial" w:eastAsiaTheme="minorEastAsia"/>
          <w:sz w:val="22"/>
          <w:szCs w:val="22"/>
        </w:rPr>
        <w:t>A</w:t>
      </w:r>
      <w:r w:rsidR="00C75475">
        <w:rPr>
          <w:rFonts w:ascii="Arial" w:hAnsi="Arial" w:cs="Arial" w:eastAsiaTheme="minorEastAsia"/>
          <w:sz w:val="22"/>
          <w:szCs w:val="22"/>
        </w:rPr>
        <w:t>&amp;B</w:t>
      </w:r>
      <w:r w:rsidRPr="001878A2" w:rsidR="00F61DFF">
        <w:rPr>
          <w:rFonts w:ascii="Arial" w:hAnsi="Arial" w:cs="Arial" w:eastAsiaTheme="minorEastAsia"/>
          <w:sz w:val="22"/>
          <w:szCs w:val="22"/>
        </w:rPr>
        <w:t xml:space="preserve">, Table </w:t>
      </w:r>
      <w:r w:rsidR="00DE067A">
        <w:rPr>
          <w:rFonts w:ascii="Arial" w:hAnsi="Arial" w:cs="Arial" w:eastAsiaTheme="minorEastAsia"/>
          <w:sz w:val="22"/>
          <w:szCs w:val="22"/>
        </w:rPr>
        <w:t>S</w:t>
      </w:r>
      <w:r w:rsidR="00A7276B">
        <w:rPr>
          <w:rFonts w:ascii="Arial" w:hAnsi="Arial" w:cs="Arial" w:eastAsiaTheme="minorEastAsia"/>
          <w:sz w:val="22"/>
          <w:szCs w:val="22"/>
        </w:rPr>
        <w:t>2.7.2</w:t>
      </w:r>
      <w:r w:rsidRPr="001878A2" w:rsidR="00F61DFF">
        <w:rPr>
          <w:rFonts w:ascii="Arial" w:hAnsi="Arial" w:cs="Arial" w:eastAsiaTheme="minorEastAsia"/>
          <w:sz w:val="22"/>
          <w:szCs w:val="22"/>
        </w:rPr>
        <w:t>)</w:t>
      </w:r>
      <w:r w:rsidRPr="001878A2" w:rsidR="00613D18">
        <w:rPr>
          <w:rFonts w:ascii="Arial" w:hAnsi="Arial" w:cs="Arial" w:eastAsiaTheme="minorEastAsia"/>
          <w:sz w:val="22"/>
          <w:szCs w:val="22"/>
        </w:rPr>
        <w:t>.</w:t>
      </w:r>
      <w:r w:rsidRPr="001878A2" w:rsidR="00F96EFA">
        <w:rPr>
          <w:rFonts w:ascii="Arial" w:hAnsi="Arial" w:cs="Arial" w:eastAsiaTheme="minorEastAsia"/>
          <w:sz w:val="22"/>
          <w:szCs w:val="22"/>
        </w:rPr>
        <w:t xml:space="preserve"> </w:t>
      </w:r>
      <w:r w:rsidR="0004448E">
        <w:rPr>
          <w:rFonts w:ascii="Arial" w:hAnsi="Arial" w:cs="Arial" w:eastAsiaTheme="minorEastAsia"/>
          <w:sz w:val="22"/>
          <w:szCs w:val="22"/>
        </w:rPr>
        <w:t>These results de</w:t>
      </w:r>
      <w:r w:rsidR="008516D4">
        <w:rPr>
          <w:rFonts w:ascii="Arial" w:hAnsi="Arial" w:cs="Arial" w:eastAsiaTheme="minorEastAsia"/>
          <w:sz w:val="22"/>
          <w:szCs w:val="22"/>
        </w:rPr>
        <w:t>monstrate that diet has impacts the physiology and gut microbiome of 7-month-old fish.</w:t>
      </w:r>
    </w:p>
    <w:p w:rsidR="0004448E" w:rsidP="00451272" w:rsidRDefault="0004448E" w14:paraId="3CD7A411" w14:textId="77777777">
      <w:pPr>
        <w:spacing w:line="276" w:lineRule="auto"/>
        <w:rPr>
          <w:rFonts w:ascii="Arial" w:hAnsi="Arial" w:cs="Arial" w:eastAsiaTheme="minorEastAsia"/>
          <w:sz w:val="22"/>
          <w:szCs w:val="22"/>
        </w:rPr>
      </w:pPr>
    </w:p>
    <w:p w:rsidRPr="001878A2" w:rsidR="001079D1" w:rsidP="00451272" w:rsidRDefault="00215FE4" w14:paraId="6B78A525" w14:textId="2F49CA03">
      <w:pPr>
        <w:spacing w:line="276" w:lineRule="auto"/>
        <w:rPr>
          <w:rFonts w:ascii="Arial" w:hAnsi="Arial" w:eastAsia="Calibri" w:cs="Arial"/>
          <w:sz w:val="22"/>
          <w:szCs w:val="22"/>
        </w:rPr>
      </w:pPr>
      <w:r>
        <w:rPr>
          <w:rFonts w:ascii="Arial" w:hAnsi="Arial" w:cs="Arial" w:eastAsiaTheme="minorEastAsia"/>
          <w:sz w:val="22"/>
          <w:szCs w:val="22"/>
        </w:rPr>
        <w:t>Next, we compared our results between the 4- and 7-month-old fish</w:t>
      </w:r>
      <w:r w:rsidRPr="001878A2" w:rsidR="004A7B72">
        <w:rPr>
          <w:rFonts w:ascii="Arial" w:hAnsi="Arial" w:cs="Arial"/>
          <w:sz w:val="22"/>
          <w:szCs w:val="22"/>
        </w:rPr>
        <w:t xml:space="preserve"> to determine </w:t>
      </w:r>
      <w:r w:rsidRPr="001878A2" w:rsidR="003A542D">
        <w:rPr>
          <w:rFonts w:ascii="Arial" w:hAnsi="Arial" w:cs="Arial"/>
          <w:sz w:val="22"/>
          <w:szCs w:val="22"/>
        </w:rPr>
        <w:t>how diet impacts the</w:t>
      </w:r>
      <w:r w:rsidRPr="001878A2" w:rsidR="00F96EFA">
        <w:rPr>
          <w:rFonts w:ascii="Arial" w:hAnsi="Arial" w:cs="Arial"/>
          <w:sz w:val="22"/>
          <w:szCs w:val="22"/>
        </w:rPr>
        <w:t xml:space="preserve"> </w:t>
      </w:r>
      <w:r w:rsidRPr="001878A2" w:rsidR="004A7B72">
        <w:rPr>
          <w:rFonts w:ascii="Arial" w:hAnsi="Arial" w:cs="Arial"/>
          <w:sz w:val="22"/>
          <w:szCs w:val="22"/>
        </w:rPr>
        <w:t>successional</w:t>
      </w:r>
      <w:r w:rsidRPr="001878A2" w:rsidR="00274B0E">
        <w:rPr>
          <w:rFonts w:ascii="Arial" w:hAnsi="Arial" w:cs="Arial"/>
          <w:sz w:val="22"/>
          <w:szCs w:val="22"/>
        </w:rPr>
        <w:t xml:space="preserve"> </w:t>
      </w:r>
      <w:r w:rsidRPr="001878A2" w:rsidR="00733DE1">
        <w:rPr>
          <w:rFonts w:ascii="Arial" w:hAnsi="Arial" w:cs="Arial"/>
          <w:sz w:val="22"/>
          <w:szCs w:val="22"/>
        </w:rPr>
        <w:t>development</w:t>
      </w:r>
      <w:r w:rsidRPr="001878A2" w:rsidR="00653447">
        <w:rPr>
          <w:rFonts w:ascii="Arial" w:hAnsi="Arial" w:cs="Arial"/>
          <w:sz w:val="22"/>
          <w:szCs w:val="22"/>
        </w:rPr>
        <w:t xml:space="preserve"> of the gut microbiome</w:t>
      </w:r>
      <w:r w:rsidRPr="001878A2" w:rsidR="00274B0E">
        <w:rPr>
          <w:rFonts w:ascii="Arial" w:hAnsi="Arial" w:cs="Arial"/>
          <w:sz w:val="22"/>
          <w:szCs w:val="22"/>
        </w:rPr>
        <w:t>.</w:t>
      </w:r>
      <w:r w:rsidRPr="001878A2" w:rsidR="00A623C3">
        <w:rPr>
          <w:rFonts w:ascii="Arial" w:hAnsi="Arial" w:cs="Arial" w:eastAsiaTheme="minorEastAsia"/>
          <w:sz w:val="22"/>
          <w:szCs w:val="22"/>
        </w:rPr>
        <w:t xml:space="preserve"> </w:t>
      </w:r>
      <w:r w:rsidRPr="001878A2" w:rsidR="009E32EB">
        <w:rPr>
          <w:rFonts w:ascii="Arial" w:hAnsi="Arial" w:cs="Arial" w:eastAsiaTheme="minorEastAsia"/>
          <w:sz w:val="22"/>
          <w:szCs w:val="22"/>
        </w:rPr>
        <w:t xml:space="preserve">Linear </w:t>
      </w:r>
      <w:r w:rsidRPr="001878A2" w:rsidR="3BC34DF0">
        <w:rPr>
          <w:rFonts w:ascii="Arial" w:hAnsi="Arial" w:cs="Arial" w:eastAsiaTheme="minorEastAsia"/>
          <w:sz w:val="22"/>
          <w:szCs w:val="22"/>
        </w:rPr>
        <w:t>regression</w:t>
      </w:r>
      <w:r w:rsidRPr="001878A2" w:rsidR="009E32EB">
        <w:rPr>
          <w:rFonts w:ascii="Arial" w:hAnsi="Arial" w:cs="Arial" w:eastAsiaTheme="minorEastAsia"/>
          <w:sz w:val="22"/>
          <w:szCs w:val="22"/>
        </w:rPr>
        <w:t xml:space="preserve"> revealed</w:t>
      </w:r>
      <w:r w:rsidRPr="001878A2" w:rsidR="3BC34DF0">
        <w:rPr>
          <w:rFonts w:ascii="Arial" w:hAnsi="Arial" w:cs="Arial" w:eastAsiaTheme="minorEastAsia"/>
          <w:sz w:val="22"/>
          <w:szCs w:val="22"/>
        </w:rPr>
        <w:t xml:space="preserve"> </w:t>
      </w:r>
      <w:r w:rsidRPr="001878A2" w:rsidR="003E493F">
        <w:rPr>
          <w:rFonts w:ascii="Arial" w:hAnsi="Arial" w:cs="Arial" w:eastAsiaTheme="minorEastAsia"/>
          <w:sz w:val="22"/>
          <w:szCs w:val="22"/>
        </w:rPr>
        <w:t xml:space="preserve">microbial gut diversity was </w:t>
      </w:r>
      <w:r w:rsidRPr="001878A2" w:rsidR="3BC34DF0">
        <w:rPr>
          <w:rFonts w:ascii="Arial" w:hAnsi="Arial" w:cs="Arial" w:eastAsiaTheme="minorEastAsia"/>
          <w:sz w:val="22"/>
          <w:szCs w:val="22"/>
        </w:rPr>
        <w:t>significant</w:t>
      </w:r>
      <w:r w:rsidRPr="001878A2" w:rsidR="003E493F">
        <w:rPr>
          <w:rFonts w:ascii="Arial" w:hAnsi="Arial" w:cs="Arial" w:eastAsiaTheme="minorEastAsia"/>
          <w:sz w:val="22"/>
          <w:szCs w:val="22"/>
        </w:rPr>
        <w:t>ly associated with</w:t>
      </w:r>
      <w:r w:rsidRPr="001878A2" w:rsidR="3BC34DF0">
        <w:rPr>
          <w:rFonts w:ascii="Arial" w:hAnsi="Arial" w:cs="Arial" w:eastAsiaTheme="minorEastAsia"/>
          <w:sz w:val="22"/>
          <w:szCs w:val="22"/>
        </w:rPr>
        <w:t xml:space="preserve"> </w:t>
      </w:r>
      <w:r w:rsidRPr="001878A2" w:rsidR="003E493F">
        <w:rPr>
          <w:rFonts w:ascii="Arial" w:hAnsi="Arial" w:cs="Arial" w:eastAsiaTheme="minorEastAsia"/>
          <w:sz w:val="22"/>
          <w:szCs w:val="22"/>
        </w:rPr>
        <w:t xml:space="preserve">the main effect </w:t>
      </w:r>
      <w:r w:rsidRPr="001878A2" w:rsidR="00A623C3">
        <w:rPr>
          <w:rFonts w:ascii="Arial" w:hAnsi="Arial" w:cs="Arial" w:eastAsiaTheme="minorEastAsia"/>
          <w:sz w:val="22"/>
          <w:szCs w:val="22"/>
        </w:rPr>
        <w:t>of time</w:t>
      </w:r>
      <w:r w:rsidRPr="001878A2" w:rsidR="00371EB0">
        <w:rPr>
          <w:rFonts w:ascii="Arial" w:hAnsi="Arial" w:cs="Arial" w:eastAsiaTheme="minorEastAsia"/>
          <w:sz w:val="22"/>
          <w:szCs w:val="22"/>
        </w:rPr>
        <w:t xml:space="preserve"> (</w:t>
      </w:r>
      <w:r w:rsidR="00192B12">
        <w:rPr>
          <w:rFonts w:ascii="Arial" w:hAnsi="Arial" w:cs="Arial" w:eastAsiaTheme="minorEastAsia"/>
          <w:sz w:val="22"/>
          <w:szCs w:val="22"/>
        </w:rPr>
        <w:t>P &lt; 0.05;</w:t>
      </w:r>
      <w:r w:rsidRPr="001878A2" w:rsidR="00371EB0">
        <w:rPr>
          <w:rFonts w:ascii="Arial" w:hAnsi="Arial" w:cs="Arial" w:eastAsiaTheme="minorEastAsia"/>
          <w:sz w:val="22"/>
          <w:szCs w:val="22"/>
        </w:rPr>
        <w:t xml:space="preserve"> Table </w:t>
      </w:r>
      <w:r w:rsidR="0028174A">
        <w:rPr>
          <w:rFonts w:ascii="Arial" w:hAnsi="Arial" w:cs="Arial" w:eastAsiaTheme="minorEastAsia"/>
          <w:sz w:val="22"/>
          <w:szCs w:val="22"/>
        </w:rPr>
        <w:t>S2.2.2.2)</w:t>
      </w:r>
      <w:r w:rsidRPr="001878A2" w:rsidR="009D733B">
        <w:rPr>
          <w:rFonts w:ascii="Arial" w:hAnsi="Arial" w:cs="Arial" w:eastAsiaTheme="minorEastAsia"/>
          <w:sz w:val="22"/>
          <w:szCs w:val="22"/>
        </w:rPr>
        <w:t xml:space="preserve"> for each </w:t>
      </w:r>
      <w:r w:rsidRPr="001878A2" w:rsidR="00E53F7F">
        <w:rPr>
          <w:rFonts w:ascii="Arial" w:hAnsi="Arial" w:cs="Arial" w:eastAsiaTheme="minorEastAsia"/>
          <w:sz w:val="22"/>
          <w:szCs w:val="22"/>
        </w:rPr>
        <w:t>alpha</w:t>
      </w:r>
      <w:r w:rsidRPr="001878A2" w:rsidR="009D733B">
        <w:rPr>
          <w:rFonts w:ascii="Arial" w:hAnsi="Arial" w:cs="Arial" w:eastAsiaTheme="minorEastAsia"/>
          <w:sz w:val="22"/>
          <w:szCs w:val="22"/>
        </w:rPr>
        <w:t>-diversity metric</w:t>
      </w:r>
      <w:r w:rsidRPr="001878A2" w:rsidR="00EB29DD">
        <w:rPr>
          <w:rFonts w:ascii="Arial" w:hAnsi="Arial" w:cs="Arial" w:eastAsiaTheme="minorEastAsia"/>
          <w:sz w:val="22"/>
          <w:szCs w:val="22"/>
        </w:rPr>
        <w:t xml:space="preserve">, but </w:t>
      </w:r>
      <w:r w:rsidRPr="001878A2" w:rsidR="00190793">
        <w:rPr>
          <w:rFonts w:ascii="Arial" w:hAnsi="Arial" w:cs="Arial" w:eastAsiaTheme="minorEastAsia"/>
          <w:sz w:val="22"/>
          <w:szCs w:val="22"/>
        </w:rPr>
        <w:t xml:space="preserve">the </w:t>
      </w:r>
      <w:commentRangeStart w:id="9"/>
      <w:r w:rsidRPr="001878A2" w:rsidR="3BC34DF0">
        <w:rPr>
          <w:rFonts w:ascii="Arial" w:hAnsi="Arial" w:cs="Arial" w:eastAsiaTheme="minorEastAsia"/>
          <w:sz w:val="22"/>
          <w:szCs w:val="22"/>
        </w:rPr>
        <w:t>interaction effect</w:t>
      </w:r>
      <w:commentRangeEnd w:id="9"/>
      <w:r w:rsidRPr="001878A2" w:rsidR="00167946">
        <w:rPr>
          <w:rStyle w:val="CommentReference"/>
          <w:rFonts w:ascii="Arial" w:hAnsi="Arial" w:cs="Arial"/>
          <w:sz w:val="22"/>
          <w:szCs w:val="22"/>
        </w:rPr>
        <w:commentReference w:id="9"/>
      </w:r>
      <w:r w:rsidRPr="001878A2" w:rsidR="3BC34DF0">
        <w:rPr>
          <w:rFonts w:ascii="Arial" w:hAnsi="Arial" w:cs="Arial" w:eastAsiaTheme="minorEastAsia"/>
          <w:sz w:val="22"/>
          <w:szCs w:val="22"/>
        </w:rPr>
        <w:t xml:space="preserve"> between diet and time</w:t>
      </w:r>
      <w:r w:rsidRPr="001878A2" w:rsidR="00190793">
        <w:rPr>
          <w:rFonts w:ascii="Arial" w:hAnsi="Arial" w:cs="Arial" w:eastAsiaTheme="minorEastAsia"/>
          <w:sz w:val="22"/>
          <w:szCs w:val="22"/>
        </w:rPr>
        <w:t xml:space="preserve"> did not meet our threshold for significance for </w:t>
      </w:r>
      <w:r w:rsidRPr="001878A2" w:rsidR="009D733B">
        <w:rPr>
          <w:rFonts w:ascii="Arial" w:hAnsi="Arial" w:cs="Arial" w:eastAsiaTheme="minorEastAsia"/>
          <w:sz w:val="22"/>
          <w:szCs w:val="22"/>
        </w:rPr>
        <w:t>any</w:t>
      </w:r>
      <w:r w:rsidRPr="001878A2" w:rsidR="00190793">
        <w:rPr>
          <w:rFonts w:ascii="Arial" w:hAnsi="Arial" w:cs="Arial" w:eastAsiaTheme="minorEastAsia"/>
          <w:sz w:val="22"/>
          <w:szCs w:val="22"/>
        </w:rPr>
        <w:t xml:space="preserve"> </w:t>
      </w:r>
      <w:r w:rsidRPr="001878A2" w:rsidR="00E53F7F">
        <w:rPr>
          <w:rFonts w:ascii="Arial" w:hAnsi="Arial" w:cs="Arial" w:eastAsiaTheme="minorEastAsia"/>
          <w:sz w:val="22"/>
          <w:szCs w:val="22"/>
        </w:rPr>
        <w:t>alpha</w:t>
      </w:r>
      <w:r w:rsidRPr="001878A2" w:rsidR="00E5647B">
        <w:rPr>
          <w:rFonts w:ascii="Arial" w:hAnsi="Arial" w:cs="Arial" w:eastAsiaTheme="minorEastAsia"/>
          <w:sz w:val="22"/>
          <w:szCs w:val="22"/>
        </w:rPr>
        <w:t>-</w:t>
      </w:r>
      <w:r w:rsidRPr="001878A2" w:rsidR="00190793">
        <w:rPr>
          <w:rFonts w:ascii="Arial" w:hAnsi="Arial" w:cs="Arial" w:eastAsiaTheme="minorEastAsia"/>
          <w:sz w:val="22"/>
          <w:szCs w:val="22"/>
        </w:rPr>
        <w:lastRenderedPageBreak/>
        <w:t>diversity metric we assessed</w:t>
      </w:r>
      <w:r w:rsidRPr="001878A2" w:rsidR="00371EB0">
        <w:rPr>
          <w:rFonts w:ascii="Arial" w:hAnsi="Arial" w:cs="Arial" w:eastAsiaTheme="minorEastAsia"/>
          <w:sz w:val="22"/>
          <w:szCs w:val="22"/>
        </w:rPr>
        <w:t xml:space="preserve"> (</w:t>
      </w:r>
      <w:r w:rsidR="00730E05">
        <w:rPr>
          <w:rFonts w:ascii="Arial" w:hAnsi="Arial" w:eastAsia="Calibri" w:cs="Arial"/>
          <w:sz w:val="22"/>
          <w:szCs w:val="22"/>
        </w:rPr>
        <w:t>P</w:t>
      </w:r>
      <w:r w:rsidRPr="001878A2" w:rsidR="00371EB0">
        <w:rPr>
          <w:rFonts w:ascii="Arial" w:hAnsi="Arial" w:eastAsia="Calibri" w:cs="Arial"/>
          <w:sz w:val="22"/>
          <w:szCs w:val="22"/>
        </w:rPr>
        <w:t xml:space="preserve"> </w:t>
      </w:r>
      <w:r w:rsidRPr="001878A2" w:rsidR="00190793">
        <w:rPr>
          <w:rFonts w:ascii="Arial" w:hAnsi="Arial" w:eastAsia="Calibri" w:cs="Arial"/>
          <w:sz w:val="22"/>
          <w:szCs w:val="22"/>
        </w:rPr>
        <w:t>&gt;</w:t>
      </w:r>
      <w:r w:rsidRPr="001878A2" w:rsidR="00371EB0">
        <w:rPr>
          <w:rFonts w:ascii="Arial" w:hAnsi="Arial" w:eastAsia="Calibri" w:cs="Arial"/>
          <w:sz w:val="22"/>
          <w:szCs w:val="22"/>
        </w:rPr>
        <w:t xml:space="preserve"> 0.05;</w:t>
      </w:r>
      <w:r w:rsidRPr="001878A2" w:rsidR="00371EB0">
        <w:rPr>
          <w:rFonts w:ascii="Arial" w:hAnsi="Arial" w:cs="Arial" w:eastAsiaTheme="minorEastAsia"/>
          <w:sz w:val="22"/>
          <w:szCs w:val="22"/>
        </w:rPr>
        <w:t xml:space="preserve"> Table S2.2.2.</w:t>
      </w:r>
      <w:r w:rsidR="0028174A">
        <w:rPr>
          <w:rFonts w:ascii="Arial" w:hAnsi="Arial" w:cs="Arial" w:eastAsiaTheme="minorEastAsia"/>
          <w:sz w:val="22"/>
          <w:szCs w:val="22"/>
        </w:rPr>
        <w:t>2</w:t>
      </w:r>
      <w:r w:rsidRPr="001878A2" w:rsidR="00371EB0">
        <w:rPr>
          <w:rFonts w:ascii="Arial" w:hAnsi="Arial" w:cs="Arial" w:eastAsiaTheme="minorEastAsia"/>
          <w:sz w:val="22"/>
          <w:szCs w:val="22"/>
        </w:rPr>
        <w:t xml:space="preserve">. </w:t>
      </w:r>
      <w:r w:rsidRPr="001878A2" w:rsidR="3BC34DF0">
        <w:rPr>
          <w:rFonts w:ascii="Arial" w:hAnsi="Arial" w:cs="Arial"/>
          <w:sz w:val="22"/>
          <w:szCs w:val="22"/>
        </w:rPr>
        <w:t xml:space="preserve">A post hoc Tukey test </w:t>
      </w:r>
      <w:r w:rsidRPr="001878A2" w:rsidR="00190793">
        <w:rPr>
          <w:rFonts w:ascii="Arial" w:hAnsi="Arial" w:cs="Arial"/>
          <w:sz w:val="22"/>
          <w:szCs w:val="22"/>
        </w:rPr>
        <w:t xml:space="preserve">clarified </w:t>
      </w:r>
      <w:r w:rsidRPr="001878A2" w:rsidR="3BC34DF0">
        <w:rPr>
          <w:rFonts w:ascii="Arial" w:hAnsi="Arial" w:cs="Arial"/>
          <w:sz w:val="22"/>
          <w:szCs w:val="22"/>
        </w:rPr>
        <w:t xml:space="preserve">microbiome diversity was significantly different </w:t>
      </w:r>
      <w:r w:rsidRPr="001878A2" w:rsidR="00DF10C1">
        <w:rPr>
          <w:rFonts w:ascii="Arial" w:hAnsi="Arial" w:cs="Arial"/>
          <w:sz w:val="22"/>
          <w:szCs w:val="22"/>
        </w:rPr>
        <w:t xml:space="preserve">between </w:t>
      </w:r>
      <w:r w:rsidRPr="001878A2" w:rsidR="00172D85">
        <w:rPr>
          <w:rFonts w:ascii="Arial" w:hAnsi="Arial" w:cs="Arial"/>
          <w:sz w:val="22"/>
          <w:szCs w:val="22"/>
        </w:rPr>
        <w:t>4- and 7-month-old</w:t>
      </w:r>
      <w:r w:rsidR="0028174A">
        <w:rPr>
          <w:rFonts w:ascii="Arial" w:hAnsi="Arial" w:cs="Arial"/>
          <w:sz w:val="22"/>
          <w:szCs w:val="22"/>
        </w:rPr>
        <w:t xml:space="preserve"> </w:t>
      </w:r>
      <w:r w:rsidRPr="001878A2" w:rsidR="3BC34DF0">
        <w:rPr>
          <w:rFonts w:ascii="Arial" w:hAnsi="Arial" w:cs="Arial"/>
          <w:sz w:val="22"/>
          <w:szCs w:val="22"/>
        </w:rPr>
        <w:t>Gemma</w:t>
      </w:r>
      <w:r w:rsidRPr="001878A2" w:rsidR="00C07A1D">
        <w:rPr>
          <w:rFonts w:ascii="Arial" w:hAnsi="Arial" w:cs="Arial"/>
          <w:sz w:val="22"/>
          <w:szCs w:val="22"/>
        </w:rPr>
        <w:t>-</w:t>
      </w:r>
      <w:r w:rsidRPr="001878A2" w:rsidR="3BC34DF0">
        <w:rPr>
          <w:rFonts w:ascii="Arial" w:hAnsi="Arial" w:cs="Arial"/>
          <w:sz w:val="22"/>
          <w:szCs w:val="22"/>
        </w:rPr>
        <w:t xml:space="preserve"> and ZIRC</w:t>
      </w:r>
      <w:r w:rsidRPr="001878A2" w:rsidR="00C07A1D">
        <w:rPr>
          <w:rFonts w:ascii="Arial" w:hAnsi="Arial" w:cs="Arial"/>
          <w:sz w:val="22"/>
          <w:szCs w:val="22"/>
        </w:rPr>
        <w:t>-diet fed</w:t>
      </w:r>
      <w:r w:rsidRPr="001878A2" w:rsidR="3BC34DF0">
        <w:rPr>
          <w:rFonts w:ascii="Arial" w:hAnsi="Arial" w:cs="Arial"/>
          <w:sz w:val="22"/>
          <w:szCs w:val="22"/>
        </w:rPr>
        <w:t xml:space="preserve"> fish </w:t>
      </w:r>
      <w:r w:rsidRPr="001878A2" w:rsidR="00BE3525">
        <w:rPr>
          <w:rFonts w:ascii="Arial" w:hAnsi="Arial" w:cs="Arial"/>
          <w:sz w:val="22"/>
          <w:szCs w:val="22"/>
        </w:rPr>
        <w:t xml:space="preserve">as measured by the </w:t>
      </w:r>
      <w:r w:rsidRPr="001878A2" w:rsidR="3BC34DF0">
        <w:rPr>
          <w:rFonts w:ascii="Arial" w:hAnsi="Arial" w:cs="Arial"/>
          <w:sz w:val="22"/>
          <w:szCs w:val="22"/>
        </w:rPr>
        <w:t xml:space="preserve">Shannon and Simpson’s </w:t>
      </w:r>
      <w:r w:rsidRPr="001878A2" w:rsidR="00412AB9">
        <w:rPr>
          <w:rFonts w:ascii="Arial" w:hAnsi="Arial" w:cs="Arial"/>
          <w:sz w:val="22"/>
          <w:szCs w:val="22"/>
        </w:rPr>
        <w:t>alpha-diversity</w:t>
      </w:r>
      <w:r w:rsidRPr="001878A2" w:rsidR="00BE3525">
        <w:rPr>
          <w:rFonts w:ascii="Arial" w:hAnsi="Arial" w:cs="Arial"/>
          <w:sz w:val="22"/>
          <w:szCs w:val="22"/>
        </w:rPr>
        <w:t xml:space="preserve"> metrics </w:t>
      </w:r>
      <w:r w:rsidRPr="001878A2" w:rsidR="3BC34DF0">
        <w:rPr>
          <w:rFonts w:ascii="Arial" w:hAnsi="Arial" w:cs="Arial"/>
          <w:sz w:val="22"/>
          <w:szCs w:val="22"/>
        </w:rPr>
        <w:t>(</w:t>
      </w:r>
      <w:r w:rsidR="00855727">
        <w:rPr>
          <w:rFonts w:ascii="Arial" w:hAnsi="Arial" w:eastAsia="Calibri" w:cs="Arial"/>
          <w:sz w:val="22"/>
          <w:szCs w:val="22"/>
        </w:rPr>
        <w:t>P</w:t>
      </w:r>
      <w:r w:rsidRPr="001878A2" w:rsidR="3BC34DF0">
        <w:rPr>
          <w:rFonts w:ascii="Arial" w:hAnsi="Arial" w:eastAsia="Calibri" w:cs="Arial"/>
          <w:sz w:val="22"/>
          <w:szCs w:val="22"/>
        </w:rPr>
        <w:t xml:space="preserve"> &lt; 0.05;</w:t>
      </w:r>
      <w:r w:rsidR="0028174A">
        <w:rPr>
          <w:rFonts w:ascii="Arial" w:hAnsi="Arial" w:eastAsia="Calibri" w:cs="Arial"/>
          <w:sz w:val="22"/>
          <w:szCs w:val="22"/>
        </w:rPr>
        <w:t xml:space="preserve"> Figure 3C,</w:t>
      </w:r>
      <w:r w:rsidRPr="001878A2" w:rsidR="3BC34DF0">
        <w:rPr>
          <w:rFonts w:ascii="Arial" w:hAnsi="Arial" w:eastAsia="Calibri" w:cs="Arial"/>
          <w:sz w:val="22"/>
          <w:szCs w:val="22"/>
        </w:rPr>
        <w:t xml:space="preserve"> </w:t>
      </w:r>
      <w:r w:rsidRPr="001878A2" w:rsidR="3BC34DF0">
        <w:rPr>
          <w:rFonts w:ascii="Arial" w:hAnsi="Arial" w:cs="Arial"/>
          <w:sz w:val="22"/>
          <w:szCs w:val="22"/>
        </w:rPr>
        <w:t>Table S2.2.2.3</w:t>
      </w:r>
      <w:r w:rsidRPr="001878A2" w:rsidR="00F4476D">
        <w:rPr>
          <w:rFonts w:ascii="Arial" w:hAnsi="Arial" w:cs="Arial"/>
          <w:sz w:val="22"/>
          <w:szCs w:val="22"/>
        </w:rPr>
        <w:t xml:space="preserve">). We did not find a statistically significant association </w:t>
      </w:r>
      <w:r w:rsidRPr="001878A2" w:rsidR="00AF465C">
        <w:rPr>
          <w:rFonts w:ascii="Arial" w:hAnsi="Arial" w:cs="Arial"/>
          <w:sz w:val="22"/>
          <w:szCs w:val="22"/>
        </w:rPr>
        <w:t xml:space="preserve">between </w:t>
      </w:r>
      <w:r w:rsidRPr="001878A2" w:rsidR="00172D85">
        <w:rPr>
          <w:rFonts w:ascii="Arial" w:hAnsi="Arial" w:cs="Arial"/>
          <w:sz w:val="22"/>
          <w:szCs w:val="22"/>
        </w:rPr>
        <w:t>4- and 7-month-old</w:t>
      </w:r>
      <w:r w:rsidRPr="001878A2" w:rsidR="001079D1">
        <w:rPr>
          <w:rFonts w:ascii="Arial" w:hAnsi="Arial" w:cs="Arial"/>
          <w:sz w:val="22"/>
          <w:szCs w:val="22"/>
        </w:rPr>
        <w:t xml:space="preserve"> </w:t>
      </w:r>
      <w:r w:rsidRPr="001878A2" w:rsidR="00F4476D">
        <w:rPr>
          <w:rFonts w:ascii="Arial" w:hAnsi="Arial" w:cs="Arial"/>
          <w:sz w:val="22"/>
          <w:szCs w:val="22"/>
        </w:rPr>
        <w:t>Watts-diet fed</w:t>
      </w:r>
      <w:r w:rsidRPr="001878A2" w:rsidR="00C07A1D">
        <w:rPr>
          <w:rFonts w:ascii="Arial" w:hAnsi="Arial" w:cs="Arial"/>
          <w:sz w:val="22"/>
          <w:szCs w:val="22"/>
        </w:rPr>
        <w:t xml:space="preserve"> fish</w:t>
      </w:r>
      <w:r w:rsidRPr="001878A2" w:rsidR="00E74636">
        <w:rPr>
          <w:rFonts w:ascii="Arial" w:hAnsi="Arial" w:cs="Arial"/>
          <w:sz w:val="22"/>
          <w:szCs w:val="22"/>
        </w:rPr>
        <w:t xml:space="preserve"> </w:t>
      </w:r>
      <w:r w:rsidR="00177DA5">
        <w:rPr>
          <w:rFonts w:ascii="Arial" w:hAnsi="Arial" w:cs="Arial"/>
          <w:sz w:val="22"/>
          <w:szCs w:val="22"/>
        </w:rPr>
        <w:t>with</w:t>
      </w:r>
      <w:r w:rsidRPr="001878A2" w:rsidR="00F4476D">
        <w:rPr>
          <w:rFonts w:ascii="Arial" w:hAnsi="Arial" w:cs="Arial"/>
          <w:sz w:val="22"/>
          <w:szCs w:val="22"/>
        </w:rPr>
        <w:t xml:space="preserve"> any alpha-diversity metric </w:t>
      </w:r>
      <w:r w:rsidRPr="001878A2" w:rsidR="00E74636">
        <w:rPr>
          <w:rFonts w:ascii="Arial" w:hAnsi="Arial" w:cs="Arial"/>
          <w:sz w:val="22"/>
          <w:szCs w:val="22"/>
        </w:rPr>
        <w:t>(</w:t>
      </w:r>
      <w:r w:rsidR="006E735D">
        <w:rPr>
          <w:rFonts w:ascii="Arial" w:hAnsi="Arial" w:eastAsia="Calibri" w:cs="Arial"/>
          <w:sz w:val="22"/>
          <w:szCs w:val="22"/>
        </w:rPr>
        <w:t>P</w:t>
      </w:r>
      <w:r w:rsidRPr="001878A2" w:rsidR="00E74636">
        <w:rPr>
          <w:rFonts w:ascii="Arial" w:hAnsi="Arial" w:eastAsia="Calibri" w:cs="Arial"/>
          <w:sz w:val="22"/>
          <w:szCs w:val="22"/>
        </w:rPr>
        <w:t xml:space="preserve"> &gt; 0.05; </w:t>
      </w:r>
      <w:r w:rsidRPr="001878A2" w:rsidR="00E74636">
        <w:rPr>
          <w:rFonts w:ascii="Arial" w:hAnsi="Arial" w:cs="Arial"/>
          <w:sz w:val="22"/>
          <w:szCs w:val="22"/>
        </w:rPr>
        <w:t xml:space="preserve">Table S2.2.2.3). </w:t>
      </w:r>
      <w:r w:rsidRPr="001878A2" w:rsidR="00F4476D">
        <w:rPr>
          <w:rFonts w:ascii="Arial" w:hAnsi="Arial" w:cs="Arial"/>
          <w:sz w:val="22"/>
          <w:szCs w:val="22"/>
        </w:rPr>
        <w:t>These results indicate that the microbial gut diversity of Watts-diet fed fish were temporally stable</w:t>
      </w:r>
      <w:r w:rsidR="0028174A">
        <w:rPr>
          <w:rFonts w:ascii="Arial" w:hAnsi="Arial" w:cs="Arial"/>
          <w:sz w:val="22"/>
          <w:szCs w:val="22"/>
        </w:rPr>
        <w:t xml:space="preserve">, while Gemma- and ZIRC-diet fed fish </w:t>
      </w:r>
      <w:r w:rsidR="000614FF">
        <w:rPr>
          <w:rFonts w:ascii="Arial" w:hAnsi="Arial" w:cs="Arial"/>
          <w:sz w:val="22"/>
          <w:szCs w:val="22"/>
        </w:rPr>
        <w:t>diversified</w:t>
      </w:r>
      <w:r w:rsidRPr="001878A2" w:rsidR="00330E4F">
        <w:rPr>
          <w:rFonts w:ascii="Arial" w:hAnsi="Arial" w:cs="Arial"/>
          <w:sz w:val="22"/>
          <w:szCs w:val="22"/>
        </w:rPr>
        <w:t>.</w:t>
      </w:r>
      <w:r w:rsidRPr="001878A2" w:rsidR="3BC34DF0">
        <w:rPr>
          <w:rFonts w:ascii="Arial" w:hAnsi="Arial" w:eastAsia="Calibri" w:cs="Arial"/>
          <w:sz w:val="22"/>
          <w:szCs w:val="22"/>
        </w:rPr>
        <w:t xml:space="preserve"> </w:t>
      </w:r>
    </w:p>
    <w:p w:rsidRPr="001878A2" w:rsidR="001079D1" w:rsidP="00451272" w:rsidRDefault="001079D1" w14:paraId="3ED545DC" w14:textId="77777777">
      <w:pPr>
        <w:spacing w:line="276" w:lineRule="auto"/>
        <w:rPr>
          <w:rFonts w:ascii="Arial" w:hAnsi="Arial" w:eastAsia="Calibri" w:cs="Arial"/>
          <w:sz w:val="22"/>
          <w:szCs w:val="22"/>
        </w:rPr>
      </w:pPr>
    </w:p>
    <w:p w:rsidRPr="001878A2" w:rsidR="001079D1" w:rsidP="00451272" w:rsidRDefault="006A5E3D" w14:paraId="0C924082" w14:textId="45F6EF94">
      <w:pPr>
        <w:spacing w:line="276" w:lineRule="auto"/>
        <w:rPr>
          <w:rFonts w:ascii="Arial" w:hAnsi="Arial" w:cs="Arial" w:eastAsiaTheme="minorEastAsia"/>
          <w:sz w:val="22"/>
          <w:szCs w:val="22"/>
        </w:rPr>
      </w:pPr>
      <w:r w:rsidRPr="001878A2">
        <w:rPr>
          <w:rFonts w:ascii="Arial" w:hAnsi="Arial" w:eastAsia="Calibri" w:cs="Arial"/>
          <w:sz w:val="22"/>
          <w:szCs w:val="22"/>
        </w:rPr>
        <w:t xml:space="preserve">A </w:t>
      </w:r>
      <w:r w:rsidRPr="001878A2" w:rsidR="3BC34DF0">
        <w:rPr>
          <w:rFonts w:ascii="Arial" w:hAnsi="Arial" w:eastAsia="Calibri" w:cs="Arial"/>
          <w:sz w:val="22"/>
          <w:szCs w:val="22"/>
        </w:rPr>
        <w:t>PERMANOVA test using the Bray-Curtis dissimilarity metric revealed that community composition was best explained by diet (</w:t>
      </w:r>
      <w:r w:rsidR="006E735D">
        <w:rPr>
          <w:rFonts w:ascii="Arial" w:hAnsi="Arial" w:eastAsia="Calibri" w:cs="Arial"/>
          <w:sz w:val="22"/>
          <w:szCs w:val="22"/>
        </w:rPr>
        <w:t>P</w:t>
      </w:r>
      <w:r w:rsidRPr="001878A2" w:rsidR="3BC34DF0">
        <w:rPr>
          <w:rFonts w:ascii="Arial" w:hAnsi="Arial" w:eastAsia="Calibri" w:cs="Arial"/>
          <w:sz w:val="22"/>
          <w:szCs w:val="22"/>
        </w:rPr>
        <w:t xml:space="preserve"> &lt; 0.05; Fig</w:t>
      </w:r>
      <w:r w:rsidR="00B60477">
        <w:rPr>
          <w:rFonts w:ascii="Arial" w:hAnsi="Arial" w:eastAsia="Calibri" w:cs="Arial"/>
          <w:sz w:val="22"/>
          <w:szCs w:val="22"/>
        </w:rPr>
        <w:t>ure</w:t>
      </w:r>
      <w:r w:rsidRPr="001878A2" w:rsidR="3BC34DF0">
        <w:rPr>
          <w:rFonts w:ascii="Arial" w:hAnsi="Arial" w:eastAsia="Calibri" w:cs="Arial"/>
          <w:sz w:val="22"/>
          <w:szCs w:val="22"/>
        </w:rPr>
        <w:t xml:space="preserve"> 2C, Table S2.4.</w:t>
      </w:r>
      <w:r w:rsidR="00352C1B">
        <w:rPr>
          <w:rFonts w:ascii="Arial" w:hAnsi="Arial" w:eastAsia="Calibri" w:cs="Arial"/>
          <w:sz w:val="22"/>
          <w:szCs w:val="22"/>
        </w:rPr>
        <w:t>1</w:t>
      </w:r>
      <w:r w:rsidRPr="001878A2" w:rsidR="3BC34DF0">
        <w:rPr>
          <w:rFonts w:ascii="Arial" w:hAnsi="Arial" w:eastAsia="Calibri" w:cs="Arial"/>
          <w:sz w:val="22"/>
          <w:szCs w:val="22"/>
        </w:rPr>
        <w:t>), but</w:t>
      </w:r>
      <w:commentRangeStart w:id="10"/>
      <w:r w:rsidRPr="001878A2" w:rsidR="3BC34DF0">
        <w:rPr>
          <w:rFonts w:ascii="Arial" w:hAnsi="Arial" w:eastAsia="Calibri" w:cs="Arial"/>
          <w:sz w:val="22"/>
          <w:szCs w:val="22"/>
        </w:rPr>
        <w:t xml:space="preserve"> an analysis using the</w:t>
      </w:r>
      <w:commentRangeEnd w:id="10"/>
      <w:r w:rsidRPr="001878A2" w:rsidR="00167946">
        <w:rPr>
          <w:rStyle w:val="CommentReference"/>
          <w:rFonts w:ascii="Arial" w:hAnsi="Arial" w:cs="Arial"/>
          <w:sz w:val="22"/>
          <w:szCs w:val="22"/>
        </w:rPr>
        <w:commentReference w:id="10"/>
      </w:r>
      <w:r w:rsidRPr="001878A2" w:rsidR="3BC34DF0">
        <w:rPr>
          <w:rFonts w:ascii="Arial" w:hAnsi="Arial" w:eastAsia="Calibri" w:cs="Arial"/>
          <w:sz w:val="22"/>
          <w:szCs w:val="22"/>
        </w:rPr>
        <w:t xml:space="preserve"> Canberra measure found that variation in microbiome composition was best explained by time (</w:t>
      </w:r>
      <w:r w:rsidR="00131600">
        <w:rPr>
          <w:rFonts w:ascii="Arial" w:hAnsi="Arial" w:eastAsia="Calibri" w:cs="Arial"/>
          <w:sz w:val="22"/>
          <w:szCs w:val="22"/>
        </w:rPr>
        <w:t>P</w:t>
      </w:r>
      <w:r w:rsidRPr="001878A2" w:rsidR="3BC34DF0">
        <w:rPr>
          <w:rFonts w:ascii="Arial" w:hAnsi="Arial" w:eastAsia="Calibri" w:cs="Arial"/>
          <w:sz w:val="22"/>
          <w:szCs w:val="22"/>
        </w:rPr>
        <w:t xml:space="preserve"> &lt; 0.05; Fig 2D, Table S2.4.</w:t>
      </w:r>
      <w:r w:rsidR="00352C1B">
        <w:rPr>
          <w:rFonts w:ascii="Arial" w:hAnsi="Arial" w:eastAsia="Calibri" w:cs="Arial"/>
          <w:sz w:val="22"/>
          <w:szCs w:val="22"/>
        </w:rPr>
        <w:t>2</w:t>
      </w:r>
      <w:r w:rsidRPr="001878A2" w:rsidR="3BC34DF0">
        <w:rPr>
          <w:rFonts w:ascii="Arial" w:hAnsi="Arial" w:eastAsia="Calibri" w:cs="Arial"/>
          <w:sz w:val="22"/>
          <w:szCs w:val="22"/>
        </w:rPr>
        <w:t>).</w:t>
      </w:r>
      <w:r w:rsidRPr="001878A2" w:rsidR="0013238B">
        <w:rPr>
          <w:rFonts w:ascii="Arial" w:hAnsi="Arial" w:eastAsia="Calibri" w:cs="Arial"/>
          <w:sz w:val="22"/>
          <w:szCs w:val="22"/>
        </w:rPr>
        <w:t xml:space="preserve"> </w:t>
      </w:r>
      <w:r w:rsidR="00FE6128">
        <w:rPr>
          <w:rFonts w:ascii="Arial" w:hAnsi="Arial" w:cs="Arial" w:eastAsiaTheme="minorEastAsia"/>
          <w:sz w:val="22"/>
          <w:szCs w:val="22"/>
        </w:rPr>
        <w:t>G</w:t>
      </w:r>
      <w:r w:rsidR="00FE6128">
        <w:rPr>
          <w:rFonts w:ascii="Arial" w:hAnsi="Arial" w:cs="Arial" w:eastAsiaTheme="minorEastAsia"/>
          <w:sz w:val="22"/>
          <w:szCs w:val="22"/>
        </w:rPr>
        <w:t>iven how these metrics weight the importance of abundant and rarer taxa between communities</w:t>
      </w:r>
      <w:r w:rsidR="00FE6128">
        <w:rPr>
          <w:rFonts w:ascii="Arial" w:hAnsi="Arial" w:cs="Arial" w:eastAsiaTheme="minorEastAsia"/>
          <w:sz w:val="22"/>
          <w:szCs w:val="22"/>
        </w:rPr>
        <w:t>, t</w:t>
      </w:r>
      <w:r w:rsidRPr="001878A2" w:rsidR="00BF5E45">
        <w:rPr>
          <w:rFonts w:ascii="Arial" w:hAnsi="Arial" w:cs="Arial" w:eastAsiaTheme="minorEastAsia"/>
          <w:sz w:val="22"/>
          <w:szCs w:val="22"/>
        </w:rPr>
        <w:t xml:space="preserve">hese results indicate that abundant members of the microbiome community are more sensitive to the effects of diet, while rarer community members are sensitive to the effects of time. </w:t>
      </w:r>
      <w:r w:rsidRPr="001878A2" w:rsidR="00330E4F">
        <w:rPr>
          <w:rFonts w:ascii="Arial" w:hAnsi="Arial" w:cs="Arial" w:eastAsiaTheme="minorEastAsia"/>
          <w:sz w:val="22"/>
          <w:szCs w:val="22"/>
        </w:rPr>
        <w:t>Moreover, w</w:t>
      </w:r>
      <w:r w:rsidRPr="001878A2" w:rsidR="00BF5E45">
        <w:rPr>
          <w:rFonts w:ascii="Arial" w:hAnsi="Arial" w:cs="Arial" w:eastAsiaTheme="minorEastAsia"/>
          <w:sz w:val="22"/>
          <w:szCs w:val="22"/>
        </w:rPr>
        <w:t>e found b</w:t>
      </w:r>
      <w:r w:rsidRPr="001878A2" w:rsidR="009E14F6">
        <w:rPr>
          <w:rFonts w:ascii="Arial" w:hAnsi="Arial" w:cs="Arial" w:eastAsiaTheme="minorEastAsia"/>
          <w:sz w:val="22"/>
          <w:szCs w:val="22"/>
        </w:rPr>
        <w:t>eta</w:t>
      </w:r>
      <w:r w:rsidRPr="001878A2" w:rsidR="3BC34DF0">
        <w:rPr>
          <w:rFonts w:ascii="Arial" w:hAnsi="Arial" w:cs="Arial" w:eastAsiaTheme="minorEastAsia"/>
          <w:sz w:val="22"/>
          <w:szCs w:val="22"/>
        </w:rPr>
        <w:t>-dispersion</w:t>
      </w:r>
      <w:r w:rsidRPr="001878A2" w:rsidR="000769ED">
        <w:rPr>
          <w:rFonts w:ascii="Arial" w:hAnsi="Arial" w:cs="Arial" w:eastAsiaTheme="minorEastAsia"/>
          <w:sz w:val="22"/>
          <w:szCs w:val="22"/>
        </w:rPr>
        <w:t xml:space="preserve"> levels</w:t>
      </w:r>
      <w:r w:rsidRPr="001878A2" w:rsidR="3BC34DF0">
        <w:rPr>
          <w:rFonts w:ascii="Arial" w:hAnsi="Arial" w:cs="Arial" w:eastAsiaTheme="minorEastAsia"/>
          <w:sz w:val="22"/>
          <w:szCs w:val="22"/>
        </w:rPr>
        <w:t xml:space="preserve"> </w:t>
      </w:r>
      <w:r w:rsidRPr="001878A2" w:rsidR="005743AE">
        <w:rPr>
          <w:rFonts w:ascii="Arial" w:hAnsi="Arial" w:cs="Arial" w:eastAsiaTheme="minorEastAsia"/>
          <w:sz w:val="22"/>
          <w:szCs w:val="22"/>
        </w:rPr>
        <w:t>were significantly elevated</w:t>
      </w:r>
      <w:r w:rsidRPr="001878A2" w:rsidR="3BC34DF0">
        <w:rPr>
          <w:rFonts w:ascii="Arial" w:hAnsi="Arial" w:cs="Arial" w:eastAsiaTheme="minorEastAsia"/>
          <w:sz w:val="22"/>
          <w:szCs w:val="22"/>
        </w:rPr>
        <w:t xml:space="preserve"> </w:t>
      </w:r>
      <w:r w:rsidRPr="001878A2" w:rsidR="00AF465C">
        <w:rPr>
          <w:rFonts w:ascii="Arial" w:hAnsi="Arial" w:cs="Arial" w:eastAsiaTheme="minorEastAsia"/>
          <w:sz w:val="22"/>
          <w:szCs w:val="22"/>
        </w:rPr>
        <w:t xml:space="preserve">between </w:t>
      </w:r>
      <w:r w:rsidRPr="001878A2" w:rsidR="00172D85">
        <w:rPr>
          <w:rFonts w:ascii="Arial" w:hAnsi="Arial" w:cs="Arial" w:eastAsiaTheme="minorEastAsia"/>
          <w:sz w:val="22"/>
          <w:szCs w:val="22"/>
        </w:rPr>
        <w:t>4- and 7-month-old</w:t>
      </w:r>
      <w:r w:rsidR="002E0B5F">
        <w:rPr>
          <w:rFonts w:ascii="Arial" w:hAnsi="Arial" w:cs="Arial" w:eastAsiaTheme="minorEastAsia"/>
          <w:sz w:val="22"/>
          <w:szCs w:val="22"/>
        </w:rPr>
        <w:t xml:space="preserve"> </w:t>
      </w:r>
      <w:r w:rsidRPr="001878A2" w:rsidR="3BC34DF0">
        <w:rPr>
          <w:rFonts w:ascii="Arial" w:hAnsi="Arial" w:cs="Arial" w:eastAsiaTheme="minorEastAsia"/>
          <w:sz w:val="22"/>
          <w:szCs w:val="22"/>
        </w:rPr>
        <w:t>Gemma</w:t>
      </w:r>
      <w:r w:rsidRPr="001878A2" w:rsidR="000769ED">
        <w:rPr>
          <w:rFonts w:ascii="Arial" w:hAnsi="Arial" w:cs="Arial" w:eastAsiaTheme="minorEastAsia"/>
          <w:sz w:val="22"/>
          <w:szCs w:val="22"/>
        </w:rPr>
        <w:t>-</w:t>
      </w:r>
      <w:r w:rsidRPr="001878A2" w:rsidR="008D71C2">
        <w:rPr>
          <w:rFonts w:ascii="Arial" w:hAnsi="Arial" w:cs="Arial" w:eastAsiaTheme="minorEastAsia"/>
          <w:sz w:val="22"/>
          <w:szCs w:val="22"/>
        </w:rPr>
        <w:t>diet fish</w:t>
      </w:r>
      <w:r w:rsidRPr="001878A2" w:rsidR="3BC34DF0">
        <w:rPr>
          <w:rFonts w:ascii="Arial" w:hAnsi="Arial" w:cs="Arial" w:eastAsiaTheme="minorEastAsia"/>
          <w:sz w:val="22"/>
          <w:szCs w:val="22"/>
        </w:rPr>
        <w:t xml:space="preserve"> and </w:t>
      </w:r>
      <w:r w:rsidRPr="001878A2" w:rsidR="008D71C2">
        <w:rPr>
          <w:rFonts w:ascii="Arial" w:hAnsi="Arial" w:cs="Arial" w:eastAsiaTheme="minorEastAsia"/>
          <w:sz w:val="22"/>
          <w:szCs w:val="22"/>
        </w:rPr>
        <w:t xml:space="preserve">between </w:t>
      </w:r>
      <w:r w:rsidRPr="001878A2" w:rsidR="00172D85">
        <w:rPr>
          <w:rFonts w:ascii="Arial" w:hAnsi="Arial" w:cs="Arial" w:eastAsiaTheme="minorEastAsia"/>
          <w:sz w:val="22"/>
          <w:szCs w:val="22"/>
        </w:rPr>
        <w:t>4- and 7-month-old</w:t>
      </w:r>
      <w:r w:rsidR="00EC6609">
        <w:rPr>
          <w:rFonts w:ascii="Arial" w:hAnsi="Arial" w:cs="Arial" w:eastAsiaTheme="minorEastAsia"/>
          <w:sz w:val="22"/>
          <w:szCs w:val="22"/>
        </w:rPr>
        <w:t xml:space="preserve"> </w:t>
      </w:r>
      <w:r w:rsidRPr="001878A2" w:rsidR="3BC34DF0">
        <w:rPr>
          <w:rFonts w:ascii="Arial" w:hAnsi="Arial" w:cs="Arial" w:eastAsiaTheme="minorEastAsia"/>
          <w:sz w:val="22"/>
          <w:szCs w:val="22"/>
        </w:rPr>
        <w:t>ZIRC</w:t>
      </w:r>
      <w:r w:rsidRPr="001878A2" w:rsidR="000769ED">
        <w:rPr>
          <w:rFonts w:ascii="Arial" w:hAnsi="Arial" w:cs="Arial" w:eastAsiaTheme="minorEastAsia"/>
          <w:sz w:val="22"/>
          <w:szCs w:val="22"/>
        </w:rPr>
        <w:t>-</w:t>
      </w:r>
      <w:r w:rsidRPr="001878A2" w:rsidR="3BC34DF0">
        <w:rPr>
          <w:rFonts w:ascii="Arial" w:hAnsi="Arial" w:cs="Arial" w:eastAsiaTheme="minorEastAsia"/>
          <w:sz w:val="22"/>
          <w:szCs w:val="22"/>
        </w:rPr>
        <w:t>diet</w:t>
      </w:r>
      <w:r w:rsidRPr="001878A2" w:rsidR="000769ED">
        <w:rPr>
          <w:rFonts w:ascii="Arial" w:hAnsi="Arial" w:cs="Arial" w:eastAsiaTheme="minorEastAsia"/>
          <w:sz w:val="22"/>
          <w:szCs w:val="22"/>
        </w:rPr>
        <w:t xml:space="preserve"> fed fish</w:t>
      </w:r>
      <w:r w:rsidRPr="001878A2" w:rsidR="3BC34DF0">
        <w:rPr>
          <w:rFonts w:ascii="Arial" w:hAnsi="Arial" w:cs="Arial" w:eastAsiaTheme="minorEastAsia"/>
          <w:sz w:val="22"/>
          <w:szCs w:val="22"/>
        </w:rPr>
        <w:t xml:space="preserve"> </w:t>
      </w:r>
      <w:r w:rsidRPr="001878A2" w:rsidR="000A0C48">
        <w:rPr>
          <w:rFonts w:ascii="Arial" w:hAnsi="Arial" w:cs="Arial" w:eastAsiaTheme="minorEastAsia"/>
          <w:sz w:val="22"/>
          <w:szCs w:val="22"/>
        </w:rPr>
        <w:t xml:space="preserve">when considering the Bray-Curtis </w:t>
      </w:r>
      <w:r w:rsidR="002D4616">
        <w:rPr>
          <w:rFonts w:ascii="Arial" w:hAnsi="Arial" w:cs="Arial" w:eastAsiaTheme="minorEastAsia"/>
          <w:sz w:val="22"/>
          <w:szCs w:val="22"/>
        </w:rPr>
        <w:t>and Sorensen metrics</w:t>
      </w:r>
      <w:r w:rsidRPr="001878A2" w:rsidR="000A0C48">
        <w:rPr>
          <w:rFonts w:ascii="Arial" w:hAnsi="Arial" w:cs="Arial" w:eastAsiaTheme="minorEastAsia"/>
          <w:sz w:val="22"/>
          <w:szCs w:val="22"/>
        </w:rPr>
        <w:t xml:space="preserve"> </w:t>
      </w:r>
      <w:r w:rsidRPr="001878A2" w:rsidR="3BC34DF0">
        <w:rPr>
          <w:rFonts w:ascii="Arial" w:hAnsi="Arial" w:cs="Arial" w:eastAsiaTheme="minorEastAsia"/>
          <w:sz w:val="22"/>
          <w:szCs w:val="22"/>
        </w:rPr>
        <w:t>(</w:t>
      </w:r>
      <w:r w:rsidR="00D97A30">
        <w:rPr>
          <w:rFonts w:ascii="Arial" w:hAnsi="Arial" w:eastAsia="Calibri" w:cs="Arial"/>
          <w:sz w:val="22"/>
          <w:szCs w:val="22"/>
        </w:rPr>
        <w:t>P</w:t>
      </w:r>
      <w:r w:rsidRPr="001878A2" w:rsidR="3BC34DF0">
        <w:rPr>
          <w:rFonts w:ascii="Arial" w:hAnsi="Arial" w:eastAsia="Calibri" w:cs="Arial"/>
          <w:sz w:val="22"/>
          <w:szCs w:val="22"/>
        </w:rPr>
        <w:t xml:space="preserve"> &lt; 0.05; </w:t>
      </w:r>
      <w:r w:rsidR="00530853">
        <w:rPr>
          <w:rFonts w:ascii="Arial" w:hAnsi="Arial" w:eastAsia="Calibri" w:cs="Arial"/>
          <w:sz w:val="22"/>
          <w:szCs w:val="22"/>
        </w:rPr>
        <w:t>Table</w:t>
      </w:r>
      <w:r w:rsidRPr="001878A2" w:rsidR="3BC34DF0">
        <w:rPr>
          <w:rFonts w:ascii="Arial" w:hAnsi="Arial" w:cs="Arial" w:eastAsiaTheme="minorEastAsia"/>
          <w:sz w:val="22"/>
          <w:szCs w:val="22"/>
        </w:rPr>
        <w:t xml:space="preserve"> S2.5.3)</w:t>
      </w:r>
      <w:r w:rsidRPr="001878A2" w:rsidR="008B581B">
        <w:rPr>
          <w:rFonts w:ascii="Arial" w:hAnsi="Arial" w:cs="Arial" w:eastAsiaTheme="minorEastAsia"/>
          <w:sz w:val="22"/>
          <w:szCs w:val="22"/>
        </w:rPr>
        <w:t>. Conversely,</w:t>
      </w:r>
      <w:r w:rsidRPr="001878A2" w:rsidR="3BC34DF0">
        <w:rPr>
          <w:rFonts w:ascii="Arial" w:hAnsi="Arial" w:cs="Arial" w:eastAsiaTheme="minorEastAsia"/>
          <w:sz w:val="22"/>
          <w:szCs w:val="22"/>
        </w:rPr>
        <w:t xml:space="preserve"> </w:t>
      </w:r>
      <w:r w:rsidRPr="001878A2" w:rsidR="00330E4F">
        <w:rPr>
          <w:rFonts w:ascii="Arial" w:hAnsi="Arial" w:cs="Arial" w:eastAsiaTheme="minorEastAsia"/>
          <w:sz w:val="22"/>
          <w:szCs w:val="22"/>
        </w:rPr>
        <w:t>b</w:t>
      </w:r>
      <w:r w:rsidRPr="001878A2" w:rsidR="00C53C2D">
        <w:rPr>
          <w:rFonts w:ascii="Arial" w:hAnsi="Arial" w:cs="Arial" w:eastAsiaTheme="minorEastAsia"/>
          <w:sz w:val="22"/>
          <w:szCs w:val="22"/>
        </w:rPr>
        <w:t xml:space="preserve">eta-dispersion levels were only significantly elevated between </w:t>
      </w:r>
      <w:r w:rsidRPr="001878A2" w:rsidR="00172D85">
        <w:rPr>
          <w:rFonts w:ascii="Arial" w:hAnsi="Arial" w:cs="Arial" w:eastAsiaTheme="minorEastAsia"/>
          <w:sz w:val="22"/>
          <w:szCs w:val="22"/>
        </w:rPr>
        <w:t>4- and 7-month-old</w:t>
      </w:r>
      <w:r w:rsidR="00865878">
        <w:rPr>
          <w:rFonts w:ascii="Arial" w:hAnsi="Arial" w:cs="Arial" w:eastAsiaTheme="minorEastAsia"/>
          <w:sz w:val="22"/>
          <w:szCs w:val="22"/>
        </w:rPr>
        <w:t xml:space="preserve"> </w:t>
      </w:r>
      <w:r w:rsidRPr="001878A2" w:rsidR="00C53C2D">
        <w:rPr>
          <w:rFonts w:ascii="Arial" w:hAnsi="Arial" w:cs="Arial" w:eastAsiaTheme="minorEastAsia"/>
          <w:sz w:val="22"/>
          <w:szCs w:val="22"/>
        </w:rPr>
        <w:t xml:space="preserve">of </w:t>
      </w:r>
      <w:r w:rsidR="005E5A16">
        <w:rPr>
          <w:rFonts w:ascii="Arial" w:hAnsi="Arial" w:cs="Arial" w:eastAsiaTheme="minorEastAsia"/>
          <w:sz w:val="22"/>
          <w:szCs w:val="22"/>
        </w:rPr>
        <w:t>Watts</w:t>
      </w:r>
      <w:r w:rsidRPr="001878A2" w:rsidR="00C53C2D">
        <w:rPr>
          <w:rFonts w:ascii="Arial" w:hAnsi="Arial" w:cs="Arial" w:eastAsiaTheme="minorEastAsia"/>
          <w:sz w:val="22"/>
          <w:szCs w:val="22"/>
        </w:rPr>
        <w:t xml:space="preserve">-diet fed fish when considering the </w:t>
      </w:r>
      <w:r w:rsidR="005E5A16">
        <w:rPr>
          <w:rFonts w:ascii="Arial" w:hAnsi="Arial" w:cs="Arial" w:eastAsiaTheme="minorEastAsia"/>
          <w:sz w:val="22"/>
          <w:szCs w:val="22"/>
        </w:rPr>
        <w:t>Sorensen</w:t>
      </w:r>
      <w:r w:rsidRPr="001878A2" w:rsidR="00C53C2D">
        <w:rPr>
          <w:rFonts w:ascii="Arial" w:hAnsi="Arial" w:cs="Arial" w:eastAsiaTheme="minorEastAsia"/>
          <w:sz w:val="22"/>
          <w:szCs w:val="22"/>
        </w:rPr>
        <w:t xml:space="preserve"> metric</w:t>
      </w:r>
      <w:r w:rsidR="00530853">
        <w:rPr>
          <w:rFonts w:ascii="Arial" w:hAnsi="Arial" w:cs="Arial" w:eastAsiaTheme="minorEastAsia"/>
          <w:sz w:val="22"/>
          <w:szCs w:val="22"/>
        </w:rPr>
        <w:t xml:space="preserve"> (P</w:t>
      </w:r>
      <w:r w:rsidR="00D97A30">
        <w:rPr>
          <w:rFonts w:ascii="Arial" w:hAnsi="Arial" w:cs="Arial" w:eastAsiaTheme="minorEastAsia"/>
          <w:sz w:val="22"/>
          <w:szCs w:val="22"/>
        </w:rPr>
        <w:t xml:space="preserve"> </w:t>
      </w:r>
      <w:r w:rsidR="00530853">
        <w:rPr>
          <w:rFonts w:ascii="Arial" w:hAnsi="Arial" w:cs="Arial" w:eastAsiaTheme="minorEastAsia"/>
          <w:sz w:val="22"/>
          <w:szCs w:val="22"/>
        </w:rPr>
        <w:t>&lt;0.05; Table</w:t>
      </w:r>
      <w:r w:rsidR="00E36912">
        <w:rPr>
          <w:rFonts w:ascii="Arial" w:hAnsi="Arial" w:cs="Arial" w:eastAsiaTheme="minorEastAsia"/>
          <w:sz w:val="22"/>
          <w:szCs w:val="22"/>
        </w:rPr>
        <w:t xml:space="preserve"> S2.5.3</w:t>
      </w:r>
      <w:r w:rsidR="005E5A16">
        <w:rPr>
          <w:rFonts w:ascii="Arial" w:hAnsi="Arial" w:cs="Arial" w:eastAsiaTheme="minorEastAsia"/>
          <w:sz w:val="22"/>
          <w:szCs w:val="22"/>
        </w:rPr>
        <w:t>)</w:t>
      </w:r>
      <w:r w:rsidRPr="001878A2" w:rsidR="00FF741B">
        <w:rPr>
          <w:rFonts w:ascii="Arial" w:hAnsi="Arial" w:cs="Arial" w:eastAsiaTheme="minorEastAsia"/>
          <w:sz w:val="22"/>
          <w:szCs w:val="22"/>
        </w:rPr>
        <w:t>.</w:t>
      </w:r>
      <w:r w:rsidRPr="001878A2" w:rsidR="00C53C2D">
        <w:rPr>
          <w:rFonts w:ascii="Arial" w:hAnsi="Arial" w:cs="Arial" w:eastAsiaTheme="minorEastAsia"/>
          <w:sz w:val="22"/>
          <w:szCs w:val="22"/>
        </w:rPr>
        <w:t xml:space="preserve"> </w:t>
      </w:r>
      <w:r w:rsidRPr="001878A2" w:rsidR="00330E4F">
        <w:rPr>
          <w:rFonts w:ascii="Arial" w:hAnsi="Arial" w:cs="Arial" w:eastAsiaTheme="minorEastAsia"/>
          <w:sz w:val="22"/>
          <w:szCs w:val="22"/>
        </w:rPr>
        <w:t>These results indicate that</w:t>
      </w:r>
      <w:r w:rsidRPr="001878A2" w:rsidR="00E1502E">
        <w:rPr>
          <w:rFonts w:ascii="Arial" w:hAnsi="Arial" w:cs="Arial" w:eastAsiaTheme="minorEastAsia"/>
          <w:sz w:val="22"/>
          <w:szCs w:val="22"/>
        </w:rPr>
        <w:t xml:space="preserve"> the microbiome communities of</w:t>
      </w:r>
      <w:r w:rsidRPr="001878A2" w:rsidR="00330E4F">
        <w:rPr>
          <w:rFonts w:ascii="Arial" w:hAnsi="Arial" w:cs="Arial" w:eastAsiaTheme="minorEastAsia"/>
          <w:sz w:val="22"/>
          <w:szCs w:val="22"/>
        </w:rPr>
        <w:t xml:space="preserve"> </w:t>
      </w:r>
      <w:r w:rsidRPr="001878A2" w:rsidR="00B51910">
        <w:rPr>
          <w:rFonts w:ascii="Arial" w:hAnsi="Arial" w:cs="Arial" w:eastAsiaTheme="minorEastAsia"/>
          <w:sz w:val="22"/>
          <w:szCs w:val="22"/>
        </w:rPr>
        <w:t xml:space="preserve">Watts-diet fed fish </w:t>
      </w:r>
      <w:r w:rsidRPr="001878A2" w:rsidR="00B67A7C">
        <w:rPr>
          <w:rFonts w:ascii="Arial" w:hAnsi="Arial" w:cs="Arial" w:eastAsiaTheme="minorEastAsia"/>
          <w:sz w:val="22"/>
          <w:szCs w:val="22"/>
        </w:rPr>
        <w:t>are</w:t>
      </w:r>
      <w:r w:rsidRPr="001878A2" w:rsidR="00B93CA4">
        <w:rPr>
          <w:rFonts w:ascii="Arial" w:hAnsi="Arial" w:cs="Arial" w:eastAsiaTheme="minorEastAsia"/>
          <w:sz w:val="22"/>
          <w:szCs w:val="22"/>
        </w:rPr>
        <w:t xml:space="preserve"> </w:t>
      </w:r>
      <w:r w:rsidR="00CA79A8">
        <w:rPr>
          <w:rFonts w:ascii="Arial" w:hAnsi="Arial" w:cs="Arial" w:eastAsiaTheme="minorEastAsia"/>
          <w:sz w:val="22"/>
          <w:szCs w:val="22"/>
        </w:rPr>
        <w:t xml:space="preserve">generally more </w:t>
      </w:r>
      <w:r w:rsidRPr="001878A2" w:rsidR="00B93CA4">
        <w:rPr>
          <w:rFonts w:ascii="Arial" w:hAnsi="Arial" w:cs="Arial" w:eastAsiaTheme="minorEastAsia"/>
          <w:sz w:val="22"/>
          <w:szCs w:val="22"/>
        </w:rPr>
        <w:t>consistent</w:t>
      </w:r>
      <w:r w:rsidR="008518BC">
        <w:rPr>
          <w:rFonts w:ascii="Arial" w:hAnsi="Arial" w:cs="Arial" w:eastAsiaTheme="minorEastAsia"/>
          <w:sz w:val="22"/>
          <w:szCs w:val="22"/>
        </w:rPr>
        <w:t xml:space="preserve"> between each other</w:t>
      </w:r>
      <w:r w:rsidRPr="001878A2" w:rsidR="00B93CA4">
        <w:rPr>
          <w:rFonts w:ascii="Arial" w:hAnsi="Arial" w:cs="Arial" w:eastAsiaTheme="minorEastAsia"/>
          <w:sz w:val="22"/>
          <w:szCs w:val="22"/>
        </w:rPr>
        <w:t xml:space="preserve"> across the development of zebrafish, while </w:t>
      </w:r>
      <w:r w:rsidRPr="001878A2" w:rsidR="00E1502E">
        <w:rPr>
          <w:rFonts w:ascii="Arial" w:hAnsi="Arial" w:cs="Arial" w:eastAsiaTheme="minorEastAsia"/>
          <w:sz w:val="22"/>
          <w:szCs w:val="22"/>
        </w:rPr>
        <w:t xml:space="preserve">the communities of </w:t>
      </w:r>
      <w:r w:rsidRPr="001878A2" w:rsidR="00B93CA4">
        <w:rPr>
          <w:rFonts w:ascii="Arial" w:hAnsi="Arial" w:cs="Arial" w:eastAsiaTheme="minorEastAsia"/>
          <w:sz w:val="22"/>
          <w:szCs w:val="22"/>
        </w:rPr>
        <w:t xml:space="preserve">Gemma- and ZIRC-diet fed fish </w:t>
      </w:r>
      <w:r w:rsidRPr="001878A2" w:rsidR="00B67A7C">
        <w:rPr>
          <w:rFonts w:ascii="Arial" w:hAnsi="Arial" w:cs="Arial" w:eastAsiaTheme="minorEastAsia"/>
          <w:sz w:val="22"/>
          <w:szCs w:val="22"/>
        </w:rPr>
        <w:t>become more varied</w:t>
      </w:r>
      <w:r w:rsidRPr="001878A2" w:rsidR="00B93CA4">
        <w:rPr>
          <w:rFonts w:ascii="Arial" w:hAnsi="Arial" w:cs="Arial" w:eastAsiaTheme="minorEastAsia"/>
          <w:sz w:val="22"/>
          <w:szCs w:val="22"/>
        </w:rPr>
        <w:t xml:space="preserve"> </w:t>
      </w:r>
      <w:r w:rsidR="004A26C8">
        <w:rPr>
          <w:rFonts w:ascii="Arial" w:hAnsi="Arial" w:cs="Arial" w:eastAsiaTheme="minorEastAsia"/>
          <w:sz w:val="22"/>
          <w:szCs w:val="22"/>
        </w:rPr>
        <w:t>across deve</w:t>
      </w:r>
      <w:r w:rsidRPr="001878A2" w:rsidR="00B93CA4">
        <w:rPr>
          <w:rFonts w:ascii="Arial" w:hAnsi="Arial" w:cs="Arial" w:eastAsiaTheme="minorEastAsia"/>
          <w:sz w:val="22"/>
          <w:szCs w:val="22"/>
        </w:rPr>
        <w:t>lopment.</w:t>
      </w:r>
      <w:r w:rsidRPr="001878A2" w:rsidR="00B91403">
        <w:rPr>
          <w:rFonts w:ascii="Arial" w:hAnsi="Arial" w:cs="Arial" w:eastAsiaTheme="minorEastAsia"/>
          <w:sz w:val="22"/>
          <w:szCs w:val="22"/>
        </w:rPr>
        <w:t xml:space="preserve"> </w:t>
      </w:r>
      <w:r w:rsidR="004D757F">
        <w:rPr>
          <w:rFonts w:ascii="Arial" w:hAnsi="Arial" w:cs="Arial" w:eastAsiaTheme="minorEastAsia"/>
          <w:sz w:val="22"/>
          <w:szCs w:val="22"/>
        </w:rPr>
        <w:t xml:space="preserve">Collectively, these results indicate that diet has a substantial impact on the successional development of gut microbiome communities. </w:t>
      </w:r>
    </w:p>
    <w:p w:rsidRPr="001878A2" w:rsidR="001079D1" w:rsidP="00451272" w:rsidRDefault="001079D1" w14:paraId="52C9B7B2" w14:textId="77777777">
      <w:pPr>
        <w:spacing w:line="276" w:lineRule="auto"/>
        <w:rPr>
          <w:rFonts w:ascii="Arial" w:hAnsi="Arial" w:cs="Arial" w:eastAsiaTheme="minorEastAsia"/>
          <w:sz w:val="22"/>
          <w:szCs w:val="22"/>
        </w:rPr>
      </w:pPr>
    </w:p>
    <w:p w:rsidRPr="001878A2" w:rsidR="00F46B92" w:rsidP="00451272" w:rsidRDefault="000F7EED" w14:paraId="1532B465" w14:textId="64878CC0">
      <w:pPr>
        <w:spacing w:line="276" w:lineRule="auto"/>
        <w:rPr>
          <w:rFonts w:ascii="Arial" w:hAnsi="Arial" w:cs="Arial" w:eastAsiaTheme="minorEastAsia"/>
          <w:sz w:val="22"/>
          <w:szCs w:val="22"/>
        </w:rPr>
      </w:pPr>
      <w:r w:rsidRPr="001878A2">
        <w:rPr>
          <w:rFonts w:ascii="Arial" w:hAnsi="Arial" w:cs="Arial" w:eastAsiaTheme="minorEastAsia"/>
          <w:sz w:val="22"/>
          <w:szCs w:val="22"/>
        </w:rPr>
        <w:t xml:space="preserve">Development was </w:t>
      </w:r>
      <w:r w:rsidR="0008140B">
        <w:rPr>
          <w:rFonts w:ascii="Arial" w:hAnsi="Arial" w:cs="Arial" w:eastAsiaTheme="minorEastAsia"/>
          <w:sz w:val="22"/>
          <w:szCs w:val="22"/>
        </w:rPr>
        <w:t xml:space="preserve">significantly </w:t>
      </w:r>
      <w:r w:rsidRPr="001878A2">
        <w:rPr>
          <w:rFonts w:ascii="Arial" w:hAnsi="Arial" w:cs="Arial" w:eastAsiaTheme="minorEastAsia"/>
          <w:sz w:val="22"/>
          <w:szCs w:val="22"/>
        </w:rPr>
        <w:t>associated with 20 taxa</w:t>
      </w:r>
      <w:r w:rsidR="00010F57">
        <w:rPr>
          <w:rFonts w:ascii="Arial" w:hAnsi="Arial" w:cs="Arial" w:eastAsiaTheme="minorEastAsia"/>
          <w:sz w:val="22"/>
          <w:szCs w:val="22"/>
        </w:rPr>
        <w:t xml:space="preserve"> at the genus level</w:t>
      </w:r>
      <w:r w:rsidRPr="001878A2">
        <w:rPr>
          <w:rFonts w:ascii="Arial" w:hAnsi="Arial" w:cs="Arial" w:eastAsiaTheme="minorEastAsia"/>
          <w:sz w:val="22"/>
          <w:szCs w:val="22"/>
        </w:rPr>
        <w:t xml:space="preserve"> </w:t>
      </w:r>
      <w:r w:rsidR="00E357BC">
        <w:rPr>
          <w:rFonts w:ascii="Arial" w:hAnsi="Arial" w:cs="Arial" w:eastAsiaTheme="minorEastAsia"/>
          <w:sz w:val="22"/>
          <w:szCs w:val="22"/>
        </w:rPr>
        <w:t xml:space="preserve">in at least one of the </w:t>
      </w:r>
      <w:r w:rsidRPr="001878A2">
        <w:rPr>
          <w:rFonts w:ascii="Arial" w:hAnsi="Arial" w:cs="Arial" w:eastAsiaTheme="minorEastAsia"/>
          <w:sz w:val="22"/>
          <w:szCs w:val="22"/>
        </w:rPr>
        <w:t>diets</w:t>
      </w:r>
      <w:r w:rsidR="008D743C">
        <w:rPr>
          <w:rFonts w:ascii="Arial" w:hAnsi="Arial" w:cs="Arial" w:eastAsiaTheme="minorEastAsia"/>
          <w:sz w:val="22"/>
          <w:szCs w:val="22"/>
        </w:rPr>
        <w:t xml:space="preserve"> (Table S2.6.1)</w:t>
      </w:r>
      <w:r w:rsidRPr="001878A2" w:rsidR="00DB554B">
        <w:rPr>
          <w:rFonts w:ascii="Arial" w:hAnsi="Arial" w:cs="Arial" w:eastAsiaTheme="minorEastAsia"/>
          <w:sz w:val="22"/>
          <w:szCs w:val="22"/>
        </w:rPr>
        <w:t>. Of these</w:t>
      </w:r>
      <w:r w:rsidR="00FB53F3">
        <w:rPr>
          <w:rFonts w:ascii="Arial" w:hAnsi="Arial" w:cs="Arial" w:eastAsiaTheme="minorEastAsia"/>
          <w:sz w:val="22"/>
          <w:szCs w:val="22"/>
        </w:rPr>
        <w:t xml:space="preserve"> taxa</w:t>
      </w:r>
      <w:r w:rsidRPr="001878A2" w:rsidR="00DB554B">
        <w:rPr>
          <w:rFonts w:ascii="Arial" w:hAnsi="Arial" w:cs="Arial" w:eastAsiaTheme="minorEastAsia"/>
          <w:sz w:val="22"/>
          <w:szCs w:val="22"/>
        </w:rPr>
        <w:t xml:space="preserve">, </w:t>
      </w:r>
      <w:r w:rsidRPr="00B825DD" w:rsidR="00DB554B">
        <w:rPr>
          <w:rFonts w:ascii="Arial" w:hAnsi="Arial" w:cs="Arial" w:eastAsiaTheme="minorEastAsia"/>
          <w:i/>
          <w:iCs/>
          <w:sz w:val="22"/>
          <w:szCs w:val="22"/>
        </w:rPr>
        <w:t>Fluviicola</w:t>
      </w:r>
      <w:r w:rsidRPr="001878A2" w:rsidR="00DB554B">
        <w:rPr>
          <w:rFonts w:ascii="Arial" w:hAnsi="Arial" w:cs="Arial" w:eastAsiaTheme="minorEastAsia"/>
          <w:sz w:val="22"/>
          <w:szCs w:val="22"/>
        </w:rPr>
        <w:t xml:space="preserve">, </w:t>
      </w:r>
      <w:proofErr w:type="spellStart"/>
      <w:r w:rsidRPr="00B825DD" w:rsidR="00DB554B">
        <w:rPr>
          <w:rFonts w:ascii="Arial" w:hAnsi="Arial" w:cs="Arial" w:eastAsiaTheme="minorEastAsia"/>
          <w:i/>
          <w:iCs/>
          <w:sz w:val="22"/>
          <w:szCs w:val="22"/>
        </w:rPr>
        <w:t>Macellibacteroides</w:t>
      </w:r>
      <w:proofErr w:type="spellEnd"/>
      <w:r w:rsidR="00FB53F3">
        <w:rPr>
          <w:rFonts w:ascii="Arial" w:hAnsi="Arial" w:cs="Arial" w:eastAsiaTheme="minorEastAsia"/>
          <w:sz w:val="22"/>
          <w:szCs w:val="22"/>
        </w:rPr>
        <w:t xml:space="preserve">, </w:t>
      </w:r>
      <w:r w:rsidRPr="00B825DD" w:rsidR="00DB554B">
        <w:rPr>
          <w:rFonts w:ascii="Arial" w:hAnsi="Arial" w:cs="Arial" w:eastAsiaTheme="minorEastAsia"/>
          <w:i/>
          <w:iCs/>
          <w:sz w:val="22"/>
          <w:szCs w:val="22"/>
        </w:rPr>
        <w:t>Bacteroides</w:t>
      </w:r>
      <w:r w:rsidRPr="001878A2" w:rsidR="00DB554B">
        <w:rPr>
          <w:rFonts w:ascii="Arial" w:hAnsi="Arial" w:cs="Arial" w:eastAsiaTheme="minorEastAsia"/>
          <w:sz w:val="22"/>
          <w:szCs w:val="22"/>
        </w:rPr>
        <w:t xml:space="preserve"> </w:t>
      </w:r>
      <w:r w:rsidR="00FB53F3">
        <w:rPr>
          <w:rFonts w:ascii="Arial" w:hAnsi="Arial" w:cs="Arial" w:eastAsiaTheme="minorEastAsia"/>
          <w:sz w:val="22"/>
          <w:szCs w:val="22"/>
        </w:rPr>
        <w:t xml:space="preserve">and </w:t>
      </w:r>
      <w:r w:rsidRPr="001878A2" w:rsidR="00FB53F3">
        <w:rPr>
          <w:rFonts w:ascii="Arial" w:hAnsi="Arial" w:cs="Arial" w:eastAsiaTheme="minorEastAsia"/>
          <w:sz w:val="22"/>
          <w:szCs w:val="22"/>
        </w:rPr>
        <w:t>a</w:t>
      </w:r>
      <w:r w:rsidR="00FB53F3">
        <w:rPr>
          <w:rFonts w:ascii="Arial" w:hAnsi="Arial" w:cs="Arial" w:eastAsiaTheme="minorEastAsia"/>
          <w:sz w:val="22"/>
          <w:szCs w:val="22"/>
        </w:rPr>
        <w:t>n unnamed</w:t>
      </w:r>
      <w:r w:rsidRPr="001878A2" w:rsidR="00FB53F3">
        <w:rPr>
          <w:rFonts w:ascii="Arial" w:hAnsi="Arial" w:cs="Arial" w:eastAsiaTheme="minorEastAsia"/>
          <w:sz w:val="22"/>
          <w:szCs w:val="22"/>
        </w:rPr>
        <w:t xml:space="preserve"> genus in the </w:t>
      </w:r>
      <w:proofErr w:type="spellStart"/>
      <w:r w:rsidRPr="00B825DD" w:rsidR="00FB53F3">
        <w:rPr>
          <w:rFonts w:ascii="Arial" w:hAnsi="Arial" w:cs="Arial" w:eastAsiaTheme="minorEastAsia"/>
          <w:i/>
          <w:iCs/>
          <w:sz w:val="22"/>
          <w:szCs w:val="22"/>
        </w:rPr>
        <w:t>Barnesiellaceae</w:t>
      </w:r>
      <w:proofErr w:type="spellEnd"/>
      <w:r w:rsidRPr="001878A2" w:rsidR="00FB53F3">
        <w:rPr>
          <w:rFonts w:ascii="Arial" w:hAnsi="Arial" w:cs="Arial" w:eastAsiaTheme="minorEastAsia"/>
          <w:sz w:val="22"/>
          <w:szCs w:val="22"/>
        </w:rPr>
        <w:t xml:space="preserve"> family</w:t>
      </w:r>
      <w:r w:rsidRPr="001878A2" w:rsidR="00FB53F3">
        <w:rPr>
          <w:rFonts w:ascii="Arial" w:hAnsi="Arial" w:cs="Arial" w:eastAsiaTheme="minorEastAsia"/>
          <w:sz w:val="22"/>
          <w:szCs w:val="22"/>
        </w:rPr>
        <w:t xml:space="preserve"> </w:t>
      </w:r>
      <w:r w:rsidRPr="001878A2" w:rsidR="00DB554B">
        <w:rPr>
          <w:rFonts w:ascii="Arial" w:hAnsi="Arial" w:cs="Arial" w:eastAsiaTheme="minorEastAsia"/>
          <w:sz w:val="22"/>
          <w:szCs w:val="22"/>
        </w:rPr>
        <w:t xml:space="preserve">were some that were enriched, while </w:t>
      </w:r>
      <w:proofErr w:type="spellStart"/>
      <w:r w:rsidRPr="00B825DD" w:rsidR="00DB554B">
        <w:rPr>
          <w:rFonts w:ascii="Arial" w:hAnsi="Arial" w:cs="Arial" w:eastAsiaTheme="minorEastAsia"/>
          <w:i/>
          <w:iCs/>
          <w:sz w:val="22"/>
          <w:szCs w:val="22"/>
        </w:rPr>
        <w:t>Phreatobacter</w:t>
      </w:r>
      <w:proofErr w:type="spellEnd"/>
      <w:r w:rsidRPr="001878A2" w:rsidR="00DB554B">
        <w:rPr>
          <w:rFonts w:ascii="Arial" w:hAnsi="Arial" w:cs="Arial" w:eastAsiaTheme="minorEastAsia"/>
          <w:sz w:val="22"/>
          <w:szCs w:val="22"/>
        </w:rPr>
        <w:t xml:space="preserve"> and Flavobacterium were depleted. </w:t>
      </w:r>
      <w:r w:rsidRPr="001878A2" w:rsidR="00AF2BF8">
        <w:rPr>
          <w:rFonts w:ascii="Arial" w:hAnsi="Arial" w:cs="Arial" w:eastAsiaTheme="minorEastAsia"/>
          <w:sz w:val="22"/>
          <w:szCs w:val="22"/>
        </w:rPr>
        <w:t xml:space="preserve">Unique to each diet only a few taxa </w:t>
      </w:r>
      <w:r w:rsidRPr="001878A2" w:rsidR="0033586C">
        <w:rPr>
          <w:rFonts w:ascii="Arial" w:hAnsi="Arial" w:cs="Arial" w:eastAsiaTheme="minorEastAsia"/>
          <w:sz w:val="22"/>
          <w:szCs w:val="22"/>
        </w:rPr>
        <w:t xml:space="preserve">were </w:t>
      </w:r>
      <w:r w:rsidRPr="001878A2" w:rsidR="00456B4A">
        <w:rPr>
          <w:rFonts w:ascii="Arial" w:hAnsi="Arial" w:cs="Arial" w:eastAsiaTheme="minorEastAsia"/>
          <w:sz w:val="22"/>
          <w:szCs w:val="22"/>
        </w:rPr>
        <w:t>identified as being significant</w:t>
      </w:r>
      <w:r w:rsidR="007A2FCD">
        <w:rPr>
          <w:rFonts w:ascii="Arial" w:hAnsi="Arial" w:cs="Arial" w:eastAsiaTheme="minorEastAsia"/>
          <w:sz w:val="22"/>
          <w:szCs w:val="22"/>
        </w:rPr>
        <w:t xml:space="preserve"> (Figure S</w:t>
      </w:r>
      <w:r w:rsidR="006802A9">
        <w:rPr>
          <w:rFonts w:ascii="Arial" w:hAnsi="Arial" w:cs="Arial" w:eastAsiaTheme="minorEastAsia"/>
          <w:sz w:val="22"/>
          <w:szCs w:val="22"/>
        </w:rPr>
        <w:t>2.6.</w:t>
      </w:r>
      <w:r w:rsidR="00061CDD">
        <w:rPr>
          <w:rFonts w:ascii="Arial" w:hAnsi="Arial" w:cs="Arial" w:eastAsiaTheme="minorEastAsia"/>
          <w:sz w:val="22"/>
          <w:szCs w:val="22"/>
        </w:rPr>
        <w:t>2.5</w:t>
      </w:r>
      <w:r w:rsidR="006802A9">
        <w:rPr>
          <w:rFonts w:ascii="Arial" w:hAnsi="Arial" w:cs="Arial" w:eastAsiaTheme="minorEastAsia"/>
          <w:sz w:val="22"/>
          <w:szCs w:val="22"/>
        </w:rPr>
        <w:t>)</w:t>
      </w:r>
      <w:r w:rsidRPr="001878A2" w:rsidR="0033586C">
        <w:rPr>
          <w:rFonts w:ascii="Arial" w:hAnsi="Arial" w:cs="Arial" w:eastAsiaTheme="minorEastAsia"/>
          <w:sz w:val="22"/>
          <w:szCs w:val="22"/>
        </w:rPr>
        <w:t xml:space="preserve">. The Gemma-diet fed fish were uniquely enriched for </w:t>
      </w:r>
      <w:proofErr w:type="spellStart"/>
      <w:r w:rsidRPr="00B825DD" w:rsidR="0033586C">
        <w:rPr>
          <w:rFonts w:ascii="Arial" w:hAnsi="Arial" w:cs="Arial" w:eastAsiaTheme="minorEastAsia"/>
          <w:i/>
          <w:iCs/>
          <w:sz w:val="22"/>
          <w:szCs w:val="22"/>
        </w:rPr>
        <w:t>Exiguobacterium</w:t>
      </w:r>
      <w:proofErr w:type="spellEnd"/>
      <w:r w:rsidRPr="001878A2" w:rsidR="00362C8B">
        <w:rPr>
          <w:rFonts w:ascii="Arial" w:hAnsi="Arial" w:cs="Arial" w:eastAsiaTheme="minorEastAsia"/>
          <w:sz w:val="22"/>
          <w:szCs w:val="22"/>
        </w:rPr>
        <w:t xml:space="preserve"> </w:t>
      </w:r>
      <w:r w:rsidR="008D743C">
        <w:rPr>
          <w:rFonts w:ascii="Arial" w:hAnsi="Arial" w:cs="Arial" w:eastAsiaTheme="minorEastAsia"/>
          <w:sz w:val="22"/>
          <w:szCs w:val="22"/>
        </w:rPr>
        <w:t xml:space="preserve">(Table </w:t>
      </w:r>
      <w:r w:rsidR="00D140DB">
        <w:rPr>
          <w:rFonts w:ascii="Arial" w:hAnsi="Arial" w:cs="Arial" w:eastAsiaTheme="minorEastAsia"/>
          <w:sz w:val="22"/>
          <w:szCs w:val="22"/>
        </w:rPr>
        <w:t>S2.6.2.1</w:t>
      </w:r>
      <w:r w:rsidR="008D743C">
        <w:rPr>
          <w:rFonts w:ascii="Arial" w:hAnsi="Arial" w:cs="Arial" w:eastAsiaTheme="minorEastAsia"/>
          <w:sz w:val="22"/>
          <w:szCs w:val="22"/>
        </w:rPr>
        <w:t>)</w:t>
      </w:r>
      <w:r w:rsidRPr="001878A2" w:rsidR="0033586C">
        <w:rPr>
          <w:rFonts w:ascii="Arial" w:hAnsi="Arial" w:cs="Arial" w:eastAsiaTheme="minorEastAsia"/>
          <w:sz w:val="22"/>
          <w:szCs w:val="22"/>
        </w:rPr>
        <w:t>.</w:t>
      </w:r>
      <w:r w:rsidR="002714FD">
        <w:rPr>
          <w:rFonts w:ascii="Arial" w:hAnsi="Arial" w:cs="Arial" w:eastAsiaTheme="minorEastAsia"/>
          <w:sz w:val="22"/>
          <w:szCs w:val="22"/>
        </w:rPr>
        <w:t xml:space="preserve"> </w:t>
      </w:r>
      <w:proofErr w:type="spellStart"/>
      <w:r w:rsidRPr="00A06822" w:rsidR="002714FD">
        <w:rPr>
          <w:rFonts w:ascii="Arial" w:hAnsi="Arial" w:cs="Arial" w:eastAsiaTheme="minorEastAsia"/>
          <w:i/>
          <w:iCs/>
          <w:sz w:val="22"/>
          <w:szCs w:val="22"/>
        </w:rPr>
        <w:t>Exiguobacterium</w:t>
      </w:r>
      <w:proofErr w:type="spellEnd"/>
      <w:r w:rsidR="002714FD">
        <w:rPr>
          <w:rFonts w:ascii="Arial" w:hAnsi="Arial" w:cs="Arial" w:eastAsiaTheme="minorEastAsia"/>
          <w:sz w:val="22"/>
          <w:szCs w:val="22"/>
        </w:rPr>
        <w:t xml:space="preserve"> are gram-positive </w:t>
      </w:r>
      <w:proofErr w:type="spellStart"/>
      <w:r w:rsidR="002714FD">
        <w:rPr>
          <w:rFonts w:ascii="Arial" w:hAnsi="Arial" w:cs="Arial" w:eastAsiaTheme="minorEastAsia"/>
          <w:sz w:val="22"/>
          <w:szCs w:val="22"/>
        </w:rPr>
        <w:t>facultate</w:t>
      </w:r>
      <w:proofErr w:type="spellEnd"/>
      <w:r w:rsidR="002714FD">
        <w:rPr>
          <w:rFonts w:ascii="Arial" w:hAnsi="Arial" w:cs="Arial" w:eastAsiaTheme="minorEastAsia"/>
          <w:sz w:val="22"/>
          <w:szCs w:val="22"/>
        </w:rPr>
        <w:t xml:space="preserve"> anaerobes</w:t>
      </w:r>
      <w:r w:rsidR="00A06822">
        <w:rPr>
          <w:rFonts w:ascii="Arial" w:hAnsi="Arial" w:cs="Arial" w:eastAsiaTheme="minorEastAsia"/>
          <w:sz w:val="22"/>
          <w:szCs w:val="22"/>
        </w:rPr>
        <w:t xml:space="preserve"> in the </w:t>
      </w:r>
      <w:r w:rsidR="00C30FD0">
        <w:rPr>
          <w:rFonts w:ascii="Arial" w:hAnsi="Arial" w:cs="Arial" w:eastAsiaTheme="minorEastAsia"/>
          <w:sz w:val="22"/>
          <w:szCs w:val="22"/>
        </w:rPr>
        <w:t>phylum</w:t>
      </w:r>
      <w:r w:rsidR="000047AB">
        <w:rPr>
          <w:rFonts w:ascii="Arial" w:hAnsi="Arial" w:cs="Arial" w:eastAsiaTheme="minorEastAsia"/>
          <w:sz w:val="22"/>
          <w:szCs w:val="22"/>
        </w:rPr>
        <w:t xml:space="preserve"> </w:t>
      </w:r>
      <w:proofErr w:type="spellStart"/>
      <w:r w:rsidR="000047AB">
        <w:rPr>
          <w:rFonts w:ascii="Arial" w:hAnsi="Arial" w:cs="Arial" w:eastAsiaTheme="minorEastAsia"/>
          <w:sz w:val="22"/>
          <w:szCs w:val="22"/>
        </w:rPr>
        <w:t>Bacillota</w:t>
      </w:r>
      <w:proofErr w:type="spellEnd"/>
      <w:r w:rsidR="00C30FD0">
        <w:rPr>
          <w:rFonts w:ascii="Arial" w:hAnsi="Arial" w:cs="Arial" w:eastAsiaTheme="minorEastAsia"/>
          <w:sz w:val="22"/>
          <w:szCs w:val="22"/>
        </w:rPr>
        <w:t>, and are</w:t>
      </w:r>
      <w:r w:rsidR="002714FD">
        <w:rPr>
          <w:rFonts w:ascii="Arial" w:hAnsi="Arial" w:cs="Arial" w:eastAsiaTheme="minorEastAsia"/>
          <w:sz w:val="22"/>
          <w:szCs w:val="22"/>
        </w:rPr>
        <w:t xml:space="preserve"> found across a variety of organisms and </w:t>
      </w:r>
      <w:r w:rsidR="009C0F3F">
        <w:rPr>
          <w:rFonts w:ascii="Arial" w:hAnsi="Arial" w:cs="Arial" w:eastAsiaTheme="minorEastAsia"/>
          <w:sz w:val="22"/>
          <w:szCs w:val="22"/>
        </w:rPr>
        <w:t xml:space="preserve">extreme </w:t>
      </w:r>
      <w:r w:rsidR="002714FD">
        <w:rPr>
          <w:rFonts w:ascii="Arial" w:hAnsi="Arial" w:cs="Arial" w:eastAsiaTheme="minorEastAsia"/>
          <w:sz w:val="22"/>
          <w:szCs w:val="22"/>
        </w:rPr>
        <w:t>environments</w:t>
      </w:r>
      <w:r w:rsidR="00C30FD0">
        <w:rPr>
          <w:rFonts w:ascii="Arial" w:hAnsi="Arial" w:cs="Arial" w:eastAsiaTheme="minorEastAsia"/>
          <w:sz w:val="22"/>
          <w:szCs w:val="22"/>
        </w:rPr>
        <w:fldChar w:fldCharType="begin"/>
      </w:r>
      <w:r w:rsidR="00C30FD0">
        <w:rPr>
          <w:rFonts w:ascii="Arial" w:hAnsi="Arial" w:cs="Arial" w:eastAsiaTheme="minorEastAsia"/>
          <w:sz w:val="22"/>
          <w:szCs w:val="22"/>
        </w:rPr>
        <w:instrText xml:space="preserve"> ADDIN ZOTERO_ITEM CSL_CITATION {"citationID":"d5hPvMls","properties":{"formattedCitation":"\\super 25\\nosupersub{}","plainCitation":"25","noteIndex":0},"citationItems":[{"id":6255,"uris":["http://zotero.org/users/5603014/items/E8CW97SC"],"itemData":{"id":6255,"type":"article-journal","abstract":"Bacteria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00C30FD0">
        <w:rPr>
          <w:rFonts w:ascii="Arial" w:hAnsi="Arial" w:cs="Arial" w:eastAsiaTheme="minorEastAsia"/>
          <w:sz w:val="22"/>
          <w:szCs w:val="22"/>
        </w:rPr>
        <w:fldChar w:fldCharType="separate"/>
      </w:r>
      <w:r w:rsidRPr="00C30FD0" w:rsidR="00C30FD0">
        <w:rPr>
          <w:rFonts w:ascii="Arial" w:hAnsi="Arial" w:cs="Arial"/>
          <w:sz w:val="22"/>
          <w:vertAlign w:val="superscript"/>
        </w:rPr>
        <w:t>25</w:t>
      </w:r>
      <w:r w:rsidR="00C30FD0">
        <w:rPr>
          <w:rFonts w:ascii="Arial" w:hAnsi="Arial" w:cs="Arial" w:eastAsiaTheme="minorEastAsia"/>
          <w:sz w:val="22"/>
          <w:szCs w:val="22"/>
        </w:rPr>
        <w:fldChar w:fldCharType="end"/>
      </w:r>
      <w:r w:rsidR="002714FD">
        <w:rPr>
          <w:rFonts w:ascii="Arial" w:hAnsi="Arial" w:cs="Arial" w:eastAsiaTheme="minorEastAsia"/>
          <w:sz w:val="22"/>
          <w:szCs w:val="22"/>
        </w:rPr>
        <w:t>.</w:t>
      </w:r>
      <w:r w:rsidR="004932A8">
        <w:rPr>
          <w:rFonts w:ascii="Arial" w:hAnsi="Arial" w:cs="Arial" w:eastAsiaTheme="minorEastAsia"/>
          <w:sz w:val="22"/>
          <w:szCs w:val="22"/>
        </w:rPr>
        <w:t xml:space="preserve"> </w:t>
      </w:r>
      <w:proofErr w:type="spellStart"/>
      <w:r w:rsidR="00CE6BEF">
        <w:rPr>
          <w:rFonts w:ascii="Arial" w:hAnsi="Arial" w:cs="Arial" w:eastAsiaTheme="minorEastAsia"/>
          <w:sz w:val="22"/>
          <w:szCs w:val="22"/>
        </w:rPr>
        <w:t>Interesingly</w:t>
      </w:r>
      <w:proofErr w:type="spellEnd"/>
      <w:r w:rsidR="00CE6BEF">
        <w:rPr>
          <w:rFonts w:ascii="Arial" w:hAnsi="Arial" w:cs="Arial" w:eastAsiaTheme="minorEastAsia"/>
          <w:sz w:val="22"/>
          <w:szCs w:val="22"/>
        </w:rPr>
        <w:t xml:space="preserve">, they are found to increase lipid droplet </w:t>
      </w:r>
      <w:r w:rsidR="000B55E9">
        <w:rPr>
          <w:rFonts w:ascii="Arial" w:hAnsi="Arial" w:cs="Arial" w:eastAsiaTheme="minorEastAsia"/>
          <w:sz w:val="22"/>
          <w:szCs w:val="22"/>
        </w:rPr>
        <w:t>number</w:t>
      </w:r>
      <w:r w:rsidR="00CE6BEF">
        <w:rPr>
          <w:rFonts w:ascii="Arial" w:hAnsi="Arial" w:cs="Arial" w:eastAsiaTheme="minorEastAsia"/>
          <w:sz w:val="22"/>
          <w:szCs w:val="22"/>
        </w:rPr>
        <w:t xml:space="preserve"> in zebrafish</w:t>
      </w:r>
      <w:r w:rsidR="00CE6BEF">
        <w:rPr>
          <w:rFonts w:ascii="Arial" w:hAnsi="Arial" w:cs="Arial" w:eastAsiaTheme="minorEastAsia"/>
          <w:sz w:val="22"/>
          <w:szCs w:val="22"/>
        </w:rPr>
        <w:fldChar w:fldCharType="begin"/>
      </w:r>
      <w:r w:rsidR="00524FBA">
        <w:rPr>
          <w:rFonts w:ascii="Arial" w:hAnsi="Arial" w:cs="Arial" w:eastAsiaTheme="minorEastAsia"/>
          <w:sz w:val="22"/>
          <w:szCs w:val="22"/>
        </w:rPr>
        <w:instrText xml:space="preserve"> ADDIN ZOTERO_ITEM CSL_CITATION {"citationID":"TzDOmIlD","properties":{"formattedCitation":"\\super 26\\nosupersub{}","plainCitation":"26","noteIndex":0},"citationItems":[{"id":6097,"uris":["http://zotero.org/users/5603014/items/TAI24MQE"],"itemData":{"id":6097,"type":"article-journal","abstract":"Regulation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00CE6BEF">
        <w:rPr>
          <w:rFonts w:ascii="Arial" w:hAnsi="Arial" w:cs="Arial" w:eastAsiaTheme="minorEastAsia"/>
          <w:sz w:val="22"/>
          <w:szCs w:val="22"/>
        </w:rPr>
        <w:fldChar w:fldCharType="separate"/>
      </w:r>
      <w:r w:rsidRPr="00524FBA" w:rsidR="00524FBA">
        <w:rPr>
          <w:rFonts w:ascii="Arial" w:hAnsi="Arial" w:cs="Arial"/>
          <w:sz w:val="22"/>
          <w:vertAlign w:val="superscript"/>
        </w:rPr>
        <w:t>26</w:t>
      </w:r>
      <w:r w:rsidR="00CE6BEF">
        <w:rPr>
          <w:rFonts w:ascii="Arial" w:hAnsi="Arial" w:cs="Arial" w:eastAsiaTheme="minorEastAsia"/>
          <w:sz w:val="22"/>
          <w:szCs w:val="22"/>
        </w:rPr>
        <w:fldChar w:fldCharType="end"/>
      </w:r>
      <w:r w:rsidR="00CE6BEF">
        <w:rPr>
          <w:rFonts w:ascii="Arial" w:hAnsi="Arial" w:cs="Arial" w:eastAsiaTheme="minorEastAsia"/>
          <w:sz w:val="22"/>
          <w:szCs w:val="22"/>
        </w:rPr>
        <w:t>.</w:t>
      </w:r>
      <w:r w:rsidRPr="001878A2" w:rsidR="0033586C">
        <w:rPr>
          <w:rFonts w:ascii="Arial" w:hAnsi="Arial" w:cs="Arial" w:eastAsiaTheme="minorEastAsia"/>
          <w:sz w:val="22"/>
          <w:szCs w:val="22"/>
        </w:rPr>
        <w:t xml:space="preserve"> The Watts-diet fed fish were uniquely depleted of </w:t>
      </w:r>
      <w:proofErr w:type="spellStart"/>
      <w:r w:rsidRPr="00B825DD" w:rsidR="0033586C">
        <w:rPr>
          <w:rFonts w:ascii="Arial" w:hAnsi="Arial" w:cs="Arial" w:eastAsiaTheme="minorEastAsia"/>
          <w:i/>
          <w:iCs/>
          <w:sz w:val="22"/>
          <w:szCs w:val="22"/>
        </w:rPr>
        <w:t>Gemmobacter</w:t>
      </w:r>
      <w:proofErr w:type="spellEnd"/>
      <w:r w:rsidRPr="001878A2" w:rsidR="00894371">
        <w:rPr>
          <w:rFonts w:ascii="Arial" w:hAnsi="Arial" w:cs="Arial" w:eastAsiaTheme="minorEastAsia"/>
          <w:sz w:val="22"/>
          <w:szCs w:val="22"/>
        </w:rPr>
        <w:t xml:space="preserve"> </w:t>
      </w:r>
      <w:r w:rsidR="00D140DB">
        <w:rPr>
          <w:rFonts w:ascii="Arial" w:hAnsi="Arial" w:cs="Arial" w:eastAsiaTheme="minorEastAsia"/>
          <w:sz w:val="22"/>
          <w:szCs w:val="22"/>
        </w:rPr>
        <w:t>(Table S2.6.2.2)</w:t>
      </w:r>
      <w:r w:rsidRPr="001878A2" w:rsidR="00D22A64">
        <w:rPr>
          <w:rFonts w:ascii="Arial" w:hAnsi="Arial" w:cs="Arial" w:eastAsiaTheme="minorEastAsia"/>
          <w:sz w:val="22"/>
          <w:szCs w:val="22"/>
        </w:rPr>
        <w:t>.</w:t>
      </w:r>
      <w:r w:rsidR="009529C3">
        <w:rPr>
          <w:rFonts w:ascii="Arial" w:hAnsi="Arial" w:cs="Arial" w:eastAsiaTheme="minorEastAsia"/>
          <w:sz w:val="22"/>
          <w:szCs w:val="22"/>
        </w:rPr>
        <w:t xml:space="preserve"> </w:t>
      </w:r>
      <w:proofErr w:type="spellStart"/>
      <w:r w:rsidRPr="002E4DEE" w:rsidR="009529C3">
        <w:rPr>
          <w:rFonts w:ascii="Arial" w:hAnsi="Arial" w:cs="Arial" w:eastAsiaTheme="minorEastAsia"/>
          <w:i/>
          <w:iCs/>
          <w:sz w:val="22"/>
          <w:szCs w:val="22"/>
        </w:rPr>
        <w:t>Gemmobacter</w:t>
      </w:r>
      <w:proofErr w:type="spellEnd"/>
      <w:r w:rsidR="009529C3">
        <w:rPr>
          <w:rFonts w:ascii="Arial" w:hAnsi="Arial" w:cs="Arial" w:eastAsiaTheme="minorEastAsia"/>
          <w:sz w:val="22"/>
          <w:szCs w:val="22"/>
        </w:rPr>
        <w:t xml:space="preserve"> is </w:t>
      </w:r>
      <w:r w:rsidR="00EF4E91">
        <w:rPr>
          <w:rFonts w:ascii="Arial" w:hAnsi="Arial" w:cs="Arial" w:eastAsiaTheme="minorEastAsia"/>
          <w:sz w:val="22"/>
          <w:szCs w:val="22"/>
        </w:rPr>
        <w:t>a potential pathobiont in zebrafish</w:t>
      </w:r>
      <w:r w:rsidR="002E4DEE">
        <w:rPr>
          <w:rFonts w:ascii="Arial" w:hAnsi="Arial" w:cs="Arial" w:eastAsiaTheme="minorEastAsia"/>
          <w:sz w:val="22"/>
          <w:szCs w:val="22"/>
        </w:rPr>
        <w:t xml:space="preserve"> due to its positive association with parasite e</w:t>
      </w:r>
      <w:r w:rsidR="00573BAB">
        <w:rPr>
          <w:rFonts w:ascii="Arial" w:hAnsi="Arial" w:cs="Arial" w:eastAsiaTheme="minorEastAsia"/>
          <w:sz w:val="22"/>
          <w:szCs w:val="22"/>
        </w:rPr>
        <w:t>xposure and infected zebrafish</w:t>
      </w:r>
      <w:r w:rsidR="00573BAB">
        <w:rPr>
          <w:rFonts w:ascii="Arial" w:hAnsi="Arial" w:cs="Arial" w:eastAsiaTheme="minorEastAsia"/>
          <w:sz w:val="22"/>
          <w:szCs w:val="22"/>
        </w:rPr>
        <w:fldChar w:fldCharType="begin"/>
      </w:r>
      <w:r w:rsidR="00524FBA">
        <w:rPr>
          <w:rFonts w:ascii="Arial" w:hAnsi="Arial" w:cs="Arial" w:eastAsiaTheme="minorEastAsia"/>
          <w:sz w:val="22"/>
          <w:szCs w:val="22"/>
        </w:rPr>
        <w:instrText xml:space="preserve"> ADDIN ZOTERO_ITEM CSL_CITATION {"citationID":"btqg6499","properties":{"formattedCitation":"\\super 20,27\\nosupersub{}","plainCitation":"20,27","noteIndex":0},"citationItems":[{"id":15,"uris":["http://zotero.org/users/5603014/items/2Z79FQGP"],"itemData":{"id":15,"type":"article-journal","abstract":"Helminth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00573BAB">
        <w:rPr>
          <w:rFonts w:ascii="Arial" w:hAnsi="Arial" w:cs="Arial" w:eastAsiaTheme="minorEastAsia"/>
          <w:sz w:val="22"/>
          <w:szCs w:val="22"/>
        </w:rPr>
        <w:fldChar w:fldCharType="separate"/>
      </w:r>
      <w:r w:rsidRPr="00524FBA" w:rsidR="00524FBA">
        <w:rPr>
          <w:rFonts w:ascii="Arial" w:hAnsi="Arial" w:cs="Arial"/>
          <w:sz w:val="22"/>
          <w:vertAlign w:val="superscript"/>
        </w:rPr>
        <w:t>20,27</w:t>
      </w:r>
      <w:r w:rsidR="00573BAB">
        <w:rPr>
          <w:rFonts w:ascii="Arial" w:hAnsi="Arial" w:cs="Arial" w:eastAsiaTheme="minorEastAsia"/>
          <w:sz w:val="22"/>
          <w:szCs w:val="22"/>
        </w:rPr>
        <w:fldChar w:fldCharType="end"/>
      </w:r>
      <w:r w:rsidR="00EF4E91">
        <w:rPr>
          <w:rFonts w:ascii="Arial" w:hAnsi="Arial" w:cs="Arial" w:eastAsiaTheme="minorEastAsia"/>
          <w:sz w:val="22"/>
          <w:szCs w:val="22"/>
        </w:rPr>
        <w:t>.</w:t>
      </w:r>
      <w:r w:rsidRPr="001878A2" w:rsidR="00D22A64">
        <w:rPr>
          <w:rFonts w:ascii="Arial" w:hAnsi="Arial" w:cs="Arial" w:eastAsiaTheme="minorEastAsia"/>
          <w:sz w:val="22"/>
          <w:szCs w:val="22"/>
        </w:rPr>
        <w:t xml:space="preserve"> The ZIRC-diet fed fish were uniquely enriched for </w:t>
      </w:r>
      <w:r w:rsidRPr="00B825DD" w:rsidR="00D22A64">
        <w:rPr>
          <w:rFonts w:ascii="Arial" w:hAnsi="Arial" w:cs="Arial" w:eastAsiaTheme="minorEastAsia"/>
          <w:i/>
          <w:iCs/>
          <w:sz w:val="22"/>
          <w:szCs w:val="22"/>
        </w:rPr>
        <w:t>Pseudomonas</w:t>
      </w:r>
      <w:r w:rsidRPr="001878A2" w:rsidR="00456B4A">
        <w:rPr>
          <w:rFonts w:ascii="Arial" w:hAnsi="Arial" w:cs="Arial" w:eastAsiaTheme="minorEastAsia"/>
          <w:sz w:val="22"/>
          <w:szCs w:val="22"/>
        </w:rPr>
        <w:t xml:space="preserve"> and </w:t>
      </w:r>
      <w:proofErr w:type="spellStart"/>
      <w:r w:rsidRPr="00B825DD" w:rsidR="00456B4A">
        <w:rPr>
          <w:rFonts w:ascii="Arial" w:hAnsi="Arial" w:cs="Arial" w:eastAsiaTheme="minorEastAsia"/>
          <w:i/>
          <w:iCs/>
          <w:sz w:val="22"/>
          <w:szCs w:val="22"/>
        </w:rPr>
        <w:t>Haliscomenobacter</w:t>
      </w:r>
      <w:proofErr w:type="spellEnd"/>
      <w:r w:rsidRPr="001878A2" w:rsidR="00730654">
        <w:rPr>
          <w:rFonts w:ascii="Arial" w:hAnsi="Arial" w:cs="Arial" w:eastAsiaTheme="minorEastAsia"/>
          <w:sz w:val="22"/>
          <w:szCs w:val="22"/>
        </w:rPr>
        <w:t xml:space="preserve"> </w:t>
      </w:r>
      <w:r w:rsidR="008D7428">
        <w:rPr>
          <w:rFonts w:ascii="Arial" w:hAnsi="Arial" w:cs="Arial" w:eastAsiaTheme="minorEastAsia"/>
          <w:sz w:val="22"/>
          <w:szCs w:val="22"/>
        </w:rPr>
        <w:t>(Table S2.6.2.3)</w:t>
      </w:r>
      <w:r w:rsidR="0008140B">
        <w:rPr>
          <w:rFonts w:ascii="Arial" w:hAnsi="Arial" w:cs="Arial" w:eastAsiaTheme="minorEastAsia"/>
          <w:sz w:val="22"/>
          <w:szCs w:val="22"/>
        </w:rPr>
        <w:t>.</w:t>
      </w:r>
      <w:r w:rsidR="002A7C54">
        <w:rPr>
          <w:rFonts w:ascii="Arial" w:hAnsi="Arial" w:cs="Arial" w:eastAsiaTheme="minorEastAsia"/>
          <w:sz w:val="22"/>
          <w:szCs w:val="22"/>
        </w:rPr>
        <w:t xml:space="preserve"> </w:t>
      </w:r>
      <w:r w:rsidRPr="000B55E9" w:rsidR="002A7C54">
        <w:rPr>
          <w:rFonts w:ascii="Arial" w:hAnsi="Arial" w:cs="Arial" w:eastAsiaTheme="minorEastAsia"/>
          <w:i/>
          <w:iCs/>
          <w:sz w:val="22"/>
          <w:szCs w:val="22"/>
        </w:rPr>
        <w:t>Pseudomonas</w:t>
      </w:r>
      <w:r w:rsidR="002A7C54">
        <w:rPr>
          <w:rFonts w:ascii="Arial" w:hAnsi="Arial" w:cs="Arial" w:eastAsiaTheme="minorEastAsia"/>
          <w:sz w:val="22"/>
          <w:szCs w:val="22"/>
        </w:rPr>
        <w:t xml:space="preserve"> is a common member of the gut microbiome and</w:t>
      </w:r>
      <w:r w:rsidR="000B55E9">
        <w:rPr>
          <w:rFonts w:ascii="Arial" w:hAnsi="Arial" w:cs="Arial" w:eastAsiaTheme="minorEastAsia"/>
          <w:sz w:val="22"/>
          <w:szCs w:val="22"/>
        </w:rPr>
        <w:t xml:space="preserve"> found to increase lipid droplet growth in zebrafish</w:t>
      </w:r>
      <w:r w:rsidR="000B55E9">
        <w:rPr>
          <w:rFonts w:ascii="Arial" w:hAnsi="Arial" w:cs="Arial" w:eastAsiaTheme="minorEastAsia"/>
          <w:sz w:val="22"/>
          <w:szCs w:val="22"/>
        </w:rPr>
        <w:fldChar w:fldCharType="begin"/>
      </w:r>
      <w:r w:rsidR="000B55E9">
        <w:rPr>
          <w:rFonts w:ascii="Arial" w:hAnsi="Arial" w:cs="Arial" w:eastAsiaTheme="minorEastAsia"/>
          <w:sz w:val="22"/>
          <w:szCs w:val="22"/>
        </w:rPr>
        <w:instrText xml:space="preserve"> ADDIN ZOTERO_ITEM CSL_CITATION {"citationID":"QS9RqWGU","properties":{"formattedCitation":"\\super 26\\nosupersub{}","plainCitation":"26","noteIndex":0},"citationItems":[{"id":6097,"uris":["http://zotero.org/users/5603014/items/TAI24MQE"],"itemData":{"id":6097,"type":"article-journal","abstract":"Regulation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000B55E9">
        <w:rPr>
          <w:rFonts w:ascii="Arial" w:hAnsi="Arial" w:cs="Arial" w:eastAsiaTheme="minorEastAsia"/>
          <w:sz w:val="22"/>
          <w:szCs w:val="22"/>
        </w:rPr>
        <w:fldChar w:fldCharType="separate"/>
      </w:r>
      <w:r w:rsidRPr="000B55E9" w:rsidR="000B55E9">
        <w:rPr>
          <w:rFonts w:ascii="Arial" w:hAnsi="Arial" w:cs="Arial"/>
          <w:sz w:val="22"/>
          <w:vertAlign w:val="superscript"/>
        </w:rPr>
        <w:t>26</w:t>
      </w:r>
      <w:r w:rsidR="000B55E9">
        <w:rPr>
          <w:rFonts w:ascii="Arial" w:hAnsi="Arial" w:cs="Arial" w:eastAsiaTheme="minorEastAsia"/>
          <w:sz w:val="22"/>
          <w:szCs w:val="22"/>
        </w:rPr>
        <w:fldChar w:fldCharType="end"/>
      </w:r>
      <w:r w:rsidR="000B55E9">
        <w:rPr>
          <w:rFonts w:ascii="Arial" w:hAnsi="Arial" w:cs="Arial" w:eastAsiaTheme="minorEastAsia"/>
          <w:sz w:val="22"/>
          <w:szCs w:val="22"/>
        </w:rPr>
        <w:t>.</w:t>
      </w:r>
      <w:r w:rsidR="0008140B">
        <w:rPr>
          <w:rFonts w:ascii="Arial" w:hAnsi="Arial" w:cs="Arial" w:eastAsiaTheme="minorEastAsia"/>
          <w:sz w:val="22"/>
          <w:szCs w:val="22"/>
        </w:rPr>
        <w:t xml:space="preserve"> </w:t>
      </w:r>
      <w:r w:rsidR="001608E2">
        <w:rPr>
          <w:rFonts w:ascii="Arial" w:hAnsi="Arial" w:cs="Arial" w:eastAsiaTheme="minorEastAsia"/>
          <w:sz w:val="22"/>
          <w:szCs w:val="22"/>
        </w:rPr>
        <w:t xml:space="preserve">Less is known about the </w:t>
      </w:r>
      <w:proofErr w:type="spellStart"/>
      <w:r w:rsidRPr="00B825DD" w:rsidR="001608E2">
        <w:rPr>
          <w:rFonts w:ascii="Arial" w:hAnsi="Arial" w:cs="Arial" w:eastAsiaTheme="minorEastAsia"/>
          <w:i/>
          <w:iCs/>
          <w:sz w:val="22"/>
          <w:szCs w:val="22"/>
        </w:rPr>
        <w:t>Haliscomenobacter</w:t>
      </w:r>
      <w:proofErr w:type="spellEnd"/>
      <w:r w:rsidR="001608E2">
        <w:rPr>
          <w:rFonts w:ascii="Arial" w:hAnsi="Arial" w:cs="Arial" w:eastAsiaTheme="minorEastAsia"/>
          <w:sz w:val="22"/>
          <w:szCs w:val="22"/>
        </w:rPr>
        <w:t xml:space="preserve"> genus, but </w:t>
      </w:r>
      <w:r w:rsidR="009262F8">
        <w:rPr>
          <w:rFonts w:ascii="Arial" w:hAnsi="Arial" w:cs="Arial" w:eastAsiaTheme="minorEastAsia"/>
          <w:sz w:val="22"/>
          <w:szCs w:val="22"/>
        </w:rPr>
        <w:t>an analysis of its genome revealed presence of denitrifying genes</w:t>
      </w:r>
      <w:r w:rsidR="00B821C1">
        <w:rPr>
          <w:rFonts w:ascii="Arial" w:hAnsi="Arial" w:cs="Arial" w:eastAsiaTheme="minorEastAsia"/>
          <w:sz w:val="22"/>
          <w:szCs w:val="22"/>
        </w:rPr>
        <w:fldChar w:fldCharType="begin"/>
      </w:r>
      <w:r w:rsidR="00B821C1">
        <w:rPr>
          <w:rFonts w:ascii="Arial" w:hAnsi="Arial" w:cs="Arial" w:eastAsiaTheme="minorEastAsia"/>
          <w:sz w:val="22"/>
          <w:szCs w:val="22"/>
        </w:rPr>
        <w:instrText xml:space="preserve"> ADDIN ZOTERO_ITEM CSL_CITATION {"citationID":"VzyTuSau","properties":{"formattedCitation":"\\super 28\\nosupersub{}","plainCitation":"28","noteIndex":0},"citationItems":[{"id":6260,"uris":["http://zotero.org/users/5603014/items/ZBGUUSHX"],"itemData":{"id":6260,"type":"article-journal","abstract":"Haliscomenobacter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00B821C1">
        <w:rPr>
          <w:rFonts w:ascii="Arial" w:hAnsi="Arial" w:cs="Arial" w:eastAsiaTheme="minorEastAsia"/>
          <w:sz w:val="22"/>
          <w:szCs w:val="22"/>
        </w:rPr>
        <w:fldChar w:fldCharType="separate"/>
      </w:r>
      <w:r w:rsidRPr="00B821C1" w:rsidR="00B821C1">
        <w:rPr>
          <w:rFonts w:ascii="Arial" w:hAnsi="Arial" w:cs="Arial"/>
          <w:sz w:val="22"/>
          <w:vertAlign w:val="superscript"/>
        </w:rPr>
        <w:t>28</w:t>
      </w:r>
      <w:r w:rsidR="00B821C1">
        <w:rPr>
          <w:rFonts w:ascii="Arial" w:hAnsi="Arial" w:cs="Arial" w:eastAsiaTheme="minorEastAsia"/>
          <w:sz w:val="22"/>
          <w:szCs w:val="22"/>
        </w:rPr>
        <w:fldChar w:fldCharType="end"/>
      </w:r>
      <w:r w:rsidR="009262F8">
        <w:rPr>
          <w:rFonts w:ascii="Arial" w:hAnsi="Arial" w:cs="Arial" w:eastAsiaTheme="minorEastAsia"/>
          <w:sz w:val="22"/>
          <w:szCs w:val="22"/>
        </w:rPr>
        <w:t>.</w:t>
      </w:r>
      <w:r w:rsidR="00D56240">
        <w:rPr>
          <w:rFonts w:ascii="Arial" w:hAnsi="Arial" w:cs="Arial" w:eastAsiaTheme="minorEastAsia"/>
          <w:sz w:val="22"/>
          <w:szCs w:val="22"/>
        </w:rPr>
        <w:t xml:space="preserve"> </w:t>
      </w:r>
      <w:r w:rsidRPr="001878A2" w:rsidR="00DB554B">
        <w:rPr>
          <w:rFonts w:ascii="Arial" w:hAnsi="Arial" w:cs="Arial" w:eastAsiaTheme="minorEastAsia"/>
          <w:sz w:val="22"/>
          <w:szCs w:val="22"/>
        </w:rPr>
        <w:t>Together, these results indicate that</w:t>
      </w:r>
      <w:r w:rsidRPr="001878A2" w:rsidR="00B54D47">
        <w:rPr>
          <w:rFonts w:ascii="Arial" w:hAnsi="Arial" w:cs="Arial" w:eastAsiaTheme="minorEastAsia"/>
          <w:sz w:val="22"/>
          <w:szCs w:val="22"/>
        </w:rPr>
        <w:t xml:space="preserve"> </w:t>
      </w:r>
      <w:proofErr w:type="gramStart"/>
      <w:r w:rsidRPr="001878A2" w:rsidR="00844CC4">
        <w:rPr>
          <w:rFonts w:ascii="Arial" w:hAnsi="Arial" w:cs="Arial" w:eastAsiaTheme="minorEastAsia"/>
          <w:sz w:val="22"/>
          <w:szCs w:val="22"/>
        </w:rPr>
        <w:t>particular members</w:t>
      </w:r>
      <w:proofErr w:type="gramEnd"/>
      <w:r w:rsidRPr="001878A2" w:rsidR="00844CC4">
        <w:rPr>
          <w:rFonts w:ascii="Arial" w:hAnsi="Arial" w:cs="Arial" w:eastAsiaTheme="minorEastAsia"/>
          <w:sz w:val="22"/>
          <w:szCs w:val="22"/>
        </w:rPr>
        <w:t xml:space="preserve"> of the gut microbiome associate with diet and development.</w:t>
      </w:r>
      <w:r w:rsidRPr="001878A2" w:rsidR="00DB554B">
        <w:rPr>
          <w:rFonts w:ascii="Arial" w:hAnsi="Arial" w:cs="Arial" w:eastAsiaTheme="minorEastAsia"/>
          <w:sz w:val="22"/>
          <w:szCs w:val="22"/>
        </w:rPr>
        <w:t xml:space="preserve"> </w:t>
      </w:r>
    </w:p>
    <w:p w:rsidRPr="001878A2" w:rsidR="00BA3A05" w:rsidP="00451272" w:rsidRDefault="00BA3A05" w14:paraId="18763BDD" w14:textId="77777777">
      <w:pPr>
        <w:spacing w:line="276" w:lineRule="auto"/>
        <w:rPr>
          <w:rFonts w:ascii="Arial" w:hAnsi="Arial" w:cs="Arial"/>
          <w:sz w:val="22"/>
          <w:szCs w:val="22"/>
        </w:rPr>
      </w:pPr>
    </w:p>
    <w:p w:rsidRPr="00524FBA" w:rsidR="00275D17" w:rsidP="00776707" w:rsidRDefault="3BC34DF0" w14:paraId="5377D27C" w14:textId="27E137A0">
      <w:pPr>
        <w:spacing w:line="276" w:lineRule="auto"/>
        <w:rPr>
          <w:rFonts w:ascii="Arial" w:hAnsi="Arial" w:cs="Arial"/>
          <w:sz w:val="22"/>
          <w:szCs w:val="22"/>
        </w:rPr>
      </w:pPr>
      <w:r w:rsidRPr="001878A2">
        <w:rPr>
          <w:rFonts w:ascii="Arial" w:hAnsi="Arial" w:cs="Arial"/>
          <w:color w:val="000000" w:themeColor="text1"/>
          <w:sz w:val="22"/>
          <w:szCs w:val="22"/>
        </w:rPr>
        <w:t xml:space="preserve">To determine if physiology </w:t>
      </w:r>
      <w:r w:rsidR="00BD223F">
        <w:rPr>
          <w:rFonts w:ascii="Arial" w:hAnsi="Arial" w:cs="Arial"/>
          <w:color w:val="000000" w:themeColor="text1"/>
          <w:sz w:val="22"/>
          <w:szCs w:val="22"/>
        </w:rPr>
        <w:t>associated</w:t>
      </w:r>
      <w:r w:rsidRPr="001878A2">
        <w:rPr>
          <w:rFonts w:ascii="Arial" w:hAnsi="Arial" w:cs="Arial"/>
          <w:color w:val="000000" w:themeColor="text1"/>
          <w:sz w:val="22"/>
          <w:szCs w:val="22"/>
        </w:rPr>
        <w:t xml:space="preserve"> between diet across development, we used Wilcoxon Signed-Ranks Tests to identify parameters that best explained the variation in </w:t>
      </w:r>
      <w:commentRangeStart w:id="11"/>
      <w:r w:rsidRPr="001878A2">
        <w:rPr>
          <w:rFonts w:ascii="Arial" w:hAnsi="Arial" w:cs="Arial"/>
          <w:color w:val="000000" w:themeColor="text1"/>
          <w:sz w:val="22"/>
          <w:szCs w:val="22"/>
        </w:rPr>
        <w:t>body condition score</w:t>
      </w:r>
      <w:commentRangeEnd w:id="11"/>
      <w:r w:rsidRPr="001878A2" w:rsidR="005E5959">
        <w:rPr>
          <w:rStyle w:val="CommentReference"/>
          <w:rFonts w:ascii="Arial" w:hAnsi="Arial" w:cs="Arial"/>
          <w:sz w:val="22"/>
          <w:szCs w:val="22"/>
        </w:rPr>
        <w:commentReference w:id="11"/>
      </w:r>
      <w:r w:rsidRPr="001878A2" w:rsidR="00BA4D76">
        <w:rPr>
          <w:rFonts w:ascii="Arial" w:hAnsi="Arial" w:cs="Arial"/>
          <w:color w:val="000000" w:themeColor="text1"/>
          <w:sz w:val="22"/>
          <w:szCs w:val="22"/>
        </w:rPr>
        <w:t xml:space="preserve"> between fish </w:t>
      </w:r>
      <w:r w:rsidR="00BD223F">
        <w:rPr>
          <w:rFonts w:ascii="Arial" w:hAnsi="Arial" w:cs="Arial"/>
          <w:color w:val="000000" w:themeColor="text1"/>
          <w:sz w:val="22"/>
          <w:szCs w:val="22"/>
        </w:rPr>
        <w:t>4-</w:t>
      </w:r>
      <w:r w:rsidRPr="001878A2" w:rsidR="00BF4ECA">
        <w:rPr>
          <w:rFonts w:ascii="Arial" w:hAnsi="Arial" w:cs="Arial"/>
          <w:color w:val="000000" w:themeColor="text1"/>
          <w:sz w:val="22"/>
          <w:szCs w:val="22"/>
        </w:rPr>
        <w:t xml:space="preserve"> and </w:t>
      </w:r>
      <w:r w:rsidR="00BD223F">
        <w:rPr>
          <w:rFonts w:ascii="Arial" w:hAnsi="Arial" w:cs="Arial"/>
          <w:color w:val="000000" w:themeColor="text1"/>
          <w:sz w:val="22"/>
          <w:szCs w:val="22"/>
        </w:rPr>
        <w:t>7-month-</w:t>
      </w:r>
      <w:r w:rsidRPr="001878A2" w:rsidR="00BF4ECA">
        <w:rPr>
          <w:rFonts w:ascii="Arial" w:hAnsi="Arial" w:cs="Arial"/>
          <w:color w:val="000000" w:themeColor="text1"/>
          <w:sz w:val="22"/>
          <w:szCs w:val="22"/>
        </w:rPr>
        <w:t>old</w:t>
      </w:r>
      <w:r w:rsidRPr="001878A2">
        <w:rPr>
          <w:rFonts w:ascii="Arial" w:hAnsi="Arial" w:cs="Arial"/>
          <w:color w:val="000000" w:themeColor="text1"/>
          <w:sz w:val="22"/>
          <w:szCs w:val="22"/>
        </w:rPr>
        <w:t>.</w:t>
      </w:r>
      <w:r w:rsidRPr="001878A2" w:rsidR="00895F02">
        <w:rPr>
          <w:rFonts w:ascii="Arial" w:hAnsi="Arial" w:cs="Arial"/>
          <w:color w:val="000000" w:themeColor="text1"/>
          <w:sz w:val="22"/>
          <w:szCs w:val="22"/>
        </w:rPr>
        <w:t xml:space="preserve"> Within each diet, </w:t>
      </w:r>
      <w:r w:rsidR="00A934AD">
        <w:rPr>
          <w:rFonts w:ascii="Arial" w:hAnsi="Arial" w:cs="Arial"/>
          <w:color w:val="000000" w:themeColor="text1"/>
          <w:sz w:val="22"/>
          <w:szCs w:val="22"/>
        </w:rPr>
        <w:t>linear regression</w:t>
      </w:r>
      <w:r w:rsidRPr="001878A2" w:rsidR="00895F02">
        <w:rPr>
          <w:rFonts w:ascii="Arial" w:hAnsi="Arial" w:cs="Arial"/>
          <w:color w:val="000000" w:themeColor="text1"/>
          <w:sz w:val="22"/>
          <w:szCs w:val="22"/>
        </w:rPr>
        <w:t xml:space="preserve"> did not observe a significant association </w:t>
      </w:r>
      <w:r w:rsidR="00A934AD">
        <w:rPr>
          <w:rFonts w:ascii="Arial" w:hAnsi="Arial" w:cs="Arial"/>
          <w:color w:val="000000" w:themeColor="text1"/>
          <w:sz w:val="22"/>
          <w:szCs w:val="22"/>
        </w:rPr>
        <w:t xml:space="preserve">of </w:t>
      </w:r>
      <w:r w:rsidRPr="001878A2" w:rsidR="00C37143">
        <w:rPr>
          <w:rFonts w:ascii="Arial" w:hAnsi="Arial" w:cs="Arial"/>
          <w:sz w:val="22"/>
          <w:szCs w:val="22"/>
        </w:rPr>
        <w:t>b</w:t>
      </w:r>
      <w:r w:rsidRPr="001878A2">
        <w:rPr>
          <w:rFonts w:ascii="Arial" w:hAnsi="Arial" w:cs="Arial"/>
          <w:sz w:val="22"/>
          <w:szCs w:val="22"/>
        </w:rPr>
        <w:t>ody condition</w:t>
      </w:r>
      <w:r w:rsidR="004707F6">
        <w:rPr>
          <w:rFonts w:ascii="Arial" w:hAnsi="Arial" w:cs="Arial"/>
          <w:sz w:val="22"/>
          <w:szCs w:val="22"/>
        </w:rPr>
        <w:t xml:space="preserve"> score</w:t>
      </w:r>
      <w:r w:rsidR="00A934AD">
        <w:rPr>
          <w:rFonts w:ascii="Arial" w:hAnsi="Arial" w:cs="Arial"/>
          <w:sz w:val="22"/>
          <w:szCs w:val="22"/>
        </w:rPr>
        <w:t xml:space="preserve"> between diet and time</w:t>
      </w:r>
      <w:r w:rsidRPr="001878A2">
        <w:rPr>
          <w:rFonts w:ascii="Arial" w:hAnsi="Arial" w:cs="Arial"/>
          <w:sz w:val="22"/>
          <w:szCs w:val="22"/>
        </w:rPr>
        <w:t xml:space="preserve"> (</w:t>
      </w:r>
      <w:r w:rsidR="00BD223F">
        <w:rPr>
          <w:rFonts w:ascii="Arial" w:hAnsi="Arial" w:eastAsia="Calibri" w:cs="Arial"/>
          <w:sz w:val="22"/>
          <w:szCs w:val="22"/>
        </w:rPr>
        <w:t>P</w:t>
      </w:r>
      <w:r w:rsidRPr="001878A2">
        <w:rPr>
          <w:rFonts w:ascii="Arial" w:hAnsi="Arial" w:eastAsia="Calibri" w:cs="Arial"/>
          <w:sz w:val="22"/>
          <w:szCs w:val="22"/>
        </w:rPr>
        <w:t xml:space="preserve"> </w:t>
      </w:r>
      <w:r w:rsidR="00BD223F">
        <w:rPr>
          <w:rFonts w:ascii="Arial" w:hAnsi="Arial" w:eastAsia="Calibri" w:cs="Arial"/>
          <w:sz w:val="22"/>
          <w:szCs w:val="22"/>
        </w:rPr>
        <w:t>&gt;</w:t>
      </w:r>
      <w:r w:rsidRPr="001878A2">
        <w:rPr>
          <w:rFonts w:ascii="Arial" w:hAnsi="Arial" w:eastAsia="Calibri" w:cs="Arial"/>
          <w:sz w:val="22"/>
          <w:szCs w:val="22"/>
        </w:rPr>
        <w:t xml:space="preserve"> 0.05; Fig 2E, </w:t>
      </w:r>
      <w:r w:rsidRPr="001878A2">
        <w:rPr>
          <w:rFonts w:ascii="Arial" w:hAnsi="Arial" w:cs="Arial"/>
          <w:sz w:val="22"/>
          <w:szCs w:val="22"/>
        </w:rPr>
        <w:t>Table S2.1.1)</w:t>
      </w:r>
      <w:r w:rsidR="000D7E48">
        <w:rPr>
          <w:rFonts w:ascii="Arial" w:hAnsi="Arial" w:cs="Arial"/>
          <w:sz w:val="22"/>
          <w:szCs w:val="22"/>
        </w:rPr>
        <w:t>.</w:t>
      </w:r>
      <w:r w:rsidR="009D401A">
        <w:rPr>
          <w:rFonts w:ascii="Arial" w:hAnsi="Arial" w:cs="Arial"/>
          <w:sz w:val="22"/>
          <w:szCs w:val="22"/>
        </w:rPr>
        <w:t xml:space="preserve"> This result indicates that while </w:t>
      </w:r>
      <w:r w:rsidR="007C1ABE">
        <w:rPr>
          <w:rFonts w:ascii="Arial" w:hAnsi="Arial" w:cs="Arial"/>
          <w:sz w:val="22"/>
          <w:szCs w:val="22"/>
        </w:rPr>
        <w:t>fish differ in body condition between diets</w:t>
      </w:r>
      <w:r w:rsidR="00B32499">
        <w:rPr>
          <w:rFonts w:ascii="Arial" w:hAnsi="Arial" w:cs="Arial"/>
          <w:sz w:val="22"/>
          <w:szCs w:val="22"/>
        </w:rPr>
        <w:t xml:space="preserve"> at 7 months old, they grow at a similar rate</w:t>
      </w:r>
      <w:r w:rsidR="00A934AD">
        <w:rPr>
          <w:rFonts w:ascii="Arial" w:hAnsi="Arial" w:cs="Arial"/>
          <w:sz w:val="22"/>
          <w:szCs w:val="22"/>
        </w:rPr>
        <w:t xml:space="preserve"> between 4 and 7 months of age</w:t>
      </w:r>
      <w:r w:rsidR="00B32499">
        <w:rPr>
          <w:rFonts w:ascii="Arial" w:hAnsi="Arial" w:cs="Arial"/>
          <w:sz w:val="22"/>
          <w:szCs w:val="22"/>
        </w:rPr>
        <w:t>.</w:t>
      </w:r>
      <w:r w:rsidR="000D7E48">
        <w:rPr>
          <w:rFonts w:ascii="Arial" w:hAnsi="Arial" w:cs="Arial"/>
          <w:sz w:val="22"/>
          <w:szCs w:val="22"/>
        </w:rPr>
        <w:t xml:space="preserve"> </w:t>
      </w:r>
      <w:r w:rsidR="00A934AD">
        <w:rPr>
          <w:rFonts w:ascii="Arial" w:hAnsi="Arial" w:cs="Arial"/>
          <w:sz w:val="22"/>
          <w:szCs w:val="22"/>
        </w:rPr>
        <w:t>Interestingly</w:t>
      </w:r>
      <w:r w:rsidRPr="001878A2" w:rsidR="00C37143">
        <w:rPr>
          <w:rFonts w:ascii="Arial" w:hAnsi="Arial" w:cs="Arial"/>
          <w:sz w:val="22"/>
          <w:szCs w:val="22"/>
        </w:rPr>
        <w:t>,</w:t>
      </w:r>
      <w:r w:rsidR="00A934AD">
        <w:rPr>
          <w:rFonts w:ascii="Arial" w:hAnsi="Arial" w:cs="Arial"/>
          <w:sz w:val="22"/>
          <w:szCs w:val="22"/>
        </w:rPr>
        <w:t xml:space="preserve"> </w:t>
      </w:r>
      <w:r w:rsidRPr="001878A2" w:rsidR="00C37143">
        <w:rPr>
          <w:rFonts w:ascii="Arial" w:hAnsi="Arial" w:cs="Arial"/>
          <w:sz w:val="22"/>
          <w:szCs w:val="22"/>
        </w:rPr>
        <w:t>w</w:t>
      </w:r>
      <w:r w:rsidRPr="001878A2">
        <w:rPr>
          <w:rFonts w:ascii="Arial" w:hAnsi="Arial" w:cs="Arial"/>
          <w:sz w:val="22"/>
          <w:szCs w:val="22"/>
        </w:rPr>
        <w:t>e observed a significant</w:t>
      </w:r>
      <w:r w:rsidRPr="001878A2" w:rsidR="002928CC">
        <w:rPr>
          <w:rFonts w:ascii="Arial" w:hAnsi="Arial" w:cs="Arial"/>
          <w:sz w:val="22"/>
          <w:szCs w:val="22"/>
        </w:rPr>
        <w:t xml:space="preserve"> negative association</w:t>
      </w:r>
      <w:r w:rsidRPr="001878A2">
        <w:rPr>
          <w:rFonts w:ascii="Arial" w:hAnsi="Arial" w:cs="Arial"/>
          <w:sz w:val="22"/>
          <w:szCs w:val="22"/>
        </w:rPr>
        <w:t xml:space="preserve"> </w:t>
      </w:r>
      <w:r w:rsidRPr="001878A2" w:rsidR="00DE149A">
        <w:rPr>
          <w:rFonts w:ascii="Arial" w:hAnsi="Arial" w:cs="Arial"/>
          <w:sz w:val="22"/>
          <w:szCs w:val="22"/>
        </w:rPr>
        <w:t>of</w:t>
      </w:r>
      <w:r w:rsidRPr="001878A2" w:rsidR="009A3882">
        <w:rPr>
          <w:rFonts w:ascii="Arial" w:hAnsi="Arial" w:cs="Arial"/>
          <w:sz w:val="22"/>
          <w:szCs w:val="22"/>
        </w:rPr>
        <w:t xml:space="preserve"> body condition score </w:t>
      </w:r>
      <w:r w:rsidR="00A934AD">
        <w:rPr>
          <w:rFonts w:ascii="Arial" w:hAnsi="Arial" w:cs="Arial"/>
          <w:sz w:val="22"/>
          <w:szCs w:val="22"/>
        </w:rPr>
        <w:t>and</w:t>
      </w:r>
      <w:r w:rsidRPr="001878A2" w:rsidR="009A3882">
        <w:rPr>
          <w:rFonts w:ascii="Arial" w:hAnsi="Arial" w:cs="Arial"/>
          <w:sz w:val="22"/>
          <w:szCs w:val="22"/>
        </w:rPr>
        <w:t xml:space="preserve"> microbial gut diversity </w:t>
      </w:r>
      <w:r w:rsidRPr="001878A2">
        <w:rPr>
          <w:rFonts w:ascii="Arial" w:hAnsi="Arial" w:cs="Arial"/>
          <w:sz w:val="22"/>
          <w:szCs w:val="22"/>
        </w:rPr>
        <w:t xml:space="preserve">uniquely </w:t>
      </w:r>
      <w:r w:rsidRPr="001878A2" w:rsidR="001E0275">
        <w:rPr>
          <w:rFonts w:ascii="Arial" w:hAnsi="Arial" w:cs="Arial"/>
          <w:sz w:val="22"/>
          <w:szCs w:val="22"/>
        </w:rPr>
        <w:t>in fish fed the</w:t>
      </w:r>
      <w:r w:rsidRPr="001878A2">
        <w:rPr>
          <w:rFonts w:ascii="Arial" w:hAnsi="Arial" w:cs="Arial"/>
          <w:sz w:val="22"/>
          <w:szCs w:val="22"/>
        </w:rPr>
        <w:t xml:space="preserve"> ZIRC </w:t>
      </w:r>
      <w:r w:rsidRPr="001878A2" w:rsidR="001E0275">
        <w:rPr>
          <w:rFonts w:ascii="Arial" w:hAnsi="Arial" w:cs="Arial"/>
          <w:sz w:val="22"/>
          <w:szCs w:val="22"/>
        </w:rPr>
        <w:t>diet</w:t>
      </w:r>
      <w:r w:rsidR="00A934AD">
        <w:rPr>
          <w:rFonts w:ascii="Arial" w:hAnsi="Arial" w:cs="Arial"/>
          <w:sz w:val="22"/>
          <w:szCs w:val="22"/>
        </w:rPr>
        <w:t xml:space="preserve"> as measured by </w:t>
      </w:r>
      <w:r w:rsidR="001F6C5B">
        <w:rPr>
          <w:rFonts w:ascii="Arial" w:hAnsi="Arial" w:cs="Arial"/>
          <w:sz w:val="22"/>
          <w:szCs w:val="22"/>
        </w:rPr>
        <w:t>Shannon Entropy and Simpson’s Index</w:t>
      </w:r>
      <w:r w:rsidRPr="001878A2" w:rsidR="001E0275">
        <w:rPr>
          <w:rFonts w:ascii="Arial" w:hAnsi="Arial" w:cs="Arial"/>
          <w:sz w:val="22"/>
          <w:szCs w:val="22"/>
        </w:rPr>
        <w:t xml:space="preserve"> </w:t>
      </w:r>
      <w:r w:rsidRPr="001878A2" w:rsidR="00166A1B">
        <w:rPr>
          <w:rFonts w:ascii="Arial" w:hAnsi="Arial" w:cs="Arial"/>
          <w:sz w:val="22"/>
          <w:szCs w:val="22"/>
        </w:rPr>
        <w:t>(</w:t>
      </w:r>
      <w:r w:rsidR="00442D08">
        <w:rPr>
          <w:rFonts w:ascii="Arial" w:hAnsi="Arial" w:cs="Arial"/>
          <w:sz w:val="22"/>
          <w:szCs w:val="22"/>
        </w:rPr>
        <w:t xml:space="preserve">P &lt; 0.05; </w:t>
      </w:r>
      <w:r w:rsidRPr="001878A2" w:rsidR="00166A1B">
        <w:rPr>
          <w:rFonts w:ascii="Arial" w:hAnsi="Arial" w:eastAsia="Calibri" w:cs="Arial"/>
          <w:sz w:val="22"/>
          <w:szCs w:val="22"/>
        </w:rPr>
        <w:t xml:space="preserve">Fig 2F, </w:t>
      </w:r>
      <w:r w:rsidRPr="001878A2" w:rsidR="00166A1B">
        <w:rPr>
          <w:rFonts w:ascii="Arial" w:hAnsi="Arial" w:cs="Arial"/>
          <w:sz w:val="22"/>
          <w:szCs w:val="22"/>
        </w:rPr>
        <w:t>Table S2.2.1)</w:t>
      </w:r>
      <w:r w:rsidRPr="001878A2">
        <w:rPr>
          <w:rFonts w:ascii="Arial" w:hAnsi="Arial" w:cs="Arial"/>
          <w:sz w:val="22"/>
          <w:szCs w:val="22"/>
        </w:rPr>
        <w:t>.</w:t>
      </w:r>
      <w:r w:rsidR="00D41470">
        <w:rPr>
          <w:rFonts w:ascii="Arial" w:hAnsi="Arial" w:cs="Arial"/>
          <w:sz w:val="22"/>
          <w:szCs w:val="22"/>
        </w:rPr>
        <w:t xml:space="preserve"> </w:t>
      </w:r>
      <w:r w:rsidR="001F6C5B">
        <w:rPr>
          <w:rFonts w:ascii="Arial" w:hAnsi="Arial" w:cs="Arial"/>
          <w:sz w:val="22"/>
          <w:szCs w:val="22"/>
        </w:rPr>
        <w:t>This result indicates that fish</w:t>
      </w:r>
      <w:r w:rsidR="003127CE">
        <w:rPr>
          <w:rFonts w:ascii="Arial" w:hAnsi="Arial" w:cs="Arial"/>
          <w:sz w:val="22"/>
          <w:szCs w:val="22"/>
        </w:rPr>
        <w:t xml:space="preserve"> gut microbiomes</w:t>
      </w:r>
      <w:r w:rsidR="001F6C5B">
        <w:rPr>
          <w:rFonts w:ascii="Arial" w:hAnsi="Arial" w:cs="Arial"/>
          <w:sz w:val="22"/>
          <w:szCs w:val="22"/>
        </w:rPr>
        <w:t xml:space="preserve"> with higher body masses </w:t>
      </w:r>
      <w:r w:rsidR="003127CE">
        <w:rPr>
          <w:rFonts w:ascii="Arial" w:hAnsi="Arial" w:cs="Arial"/>
          <w:sz w:val="22"/>
          <w:szCs w:val="22"/>
        </w:rPr>
        <w:t>are lower in diversity compared to fish with lower body mass.</w:t>
      </w:r>
      <w:r w:rsidRPr="001878A2">
        <w:rPr>
          <w:rFonts w:ascii="Arial" w:hAnsi="Arial" w:cs="Arial"/>
          <w:sz w:val="22"/>
          <w:szCs w:val="22"/>
        </w:rPr>
        <w:t xml:space="preserve"> </w:t>
      </w:r>
      <w:r w:rsidR="00922E9B">
        <w:rPr>
          <w:rFonts w:ascii="Arial" w:hAnsi="Arial" w:cs="Arial"/>
          <w:sz w:val="22"/>
          <w:szCs w:val="22"/>
        </w:rPr>
        <w:t>For Canberra and Sorensen beta-diversity metrics, there were significant main effects of body condition score</w:t>
      </w:r>
      <w:r w:rsidR="007F5CB3">
        <w:rPr>
          <w:rFonts w:ascii="Arial" w:hAnsi="Arial" w:cs="Arial"/>
          <w:sz w:val="22"/>
          <w:szCs w:val="22"/>
        </w:rPr>
        <w:t>, and significant interaction effects between body condition score and diet</w:t>
      </w:r>
      <w:r w:rsidR="004867D4">
        <w:rPr>
          <w:rFonts w:ascii="Arial" w:hAnsi="Arial" w:cs="Arial"/>
          <w:sz w:val="22"/>
          <w:szCs w:val="22"/>
        </w:rPr>
        <w:t xml:space="preserve"> (</w:t>
      </w:r>
      <w:r w:rsidR="00442D08">
        <w:rPr>
          <w:rFonts w:ascii="Arial" w:hAnsi="Arial" w:cs="Arial"/>
          <w:sz w:val="22"/>
          <w:szCs w:val="22"/>
        </w:rPr>
        <w:t xml:space="preserve">P &lt; 0.05; </w:t>
      </w:r>
      <w:r w:rsidR="004867D4">
        <w:rPr>
          <w:rFonts w:ascii="Arial" w:hAnsi="Arial" w:cs="Arial"/>
          <w:sz w:val="22"/>
          <w:szCs w:val="22"/>
        </w:rPr>
        <w:t>Table S2.2.1.3)</w:t>
      </w:r>
      <w:r w:rsidR="007F5CB3">
        <w:rPr>
          <w:rFonts w:ascii="Arial" w:hAnsi="Arial" w:cs="Arial"/>
          <w:sz w:val="22"/>
          <w:szCs w:val="22"/>
        </w:rPr>
        <w:t>.</w:t>
      </w:r>
      <w:r w:rsidR="002820DD">
        <w:rPr>
          <w:rFonts w:ascii="Arial" w:hAnsi="Arial" w:cs="Arial"/>
          <w:sz w:val="22"/>
          <w:szCs w:val="22"/>
        </w:rPr>
        <w:t xml:space="preserve"> However, the </w:t>
      </w:r>
      <w:r w:rsidR="0090173C">
        <w:rPr>
          <w:rFonts w:ascii="Arial" w:hAnsi="Arial" w:cs="Arial"/>
          <w:sz w:val="22"/>
          <w:szCs w:val="22"/>
        </w:rPr>
        <w:t xml:space="preserve">model </w:t>
      </w:r>
      <w:r w:rsidR="00B054C6">
        <w:rPr>
          <w:rFonts w:ascii="Arial" w:hAnsi="Arial" w:cs="Arial"/>
          <w:sz w:val="22"/>
          <w:szCs w:val="22"/>
        </w:rPr>
        <w:t>coefficient</w:t>
      </w:r>
      <w:r w:rsidR="0090173C">
        <w:rPr>
          <w:rFonts w:ascii="Arial" w:hAnsi="Arial" w:cs="Arial"/>
          <w:sz w:val="22"/>
          <w:szCs w:val="22"/>
        </w:rPr>
        <w:t xml:space="preserve"> for the effect of body condition score and its interaction with diet is far smaller than the coefficient for the effect of diet</w:t>
      </w:r>
      <w:r w:rsidR="008F3E94">
        <w:rPr>
          <w:rFonts w:ascii="Arial" w:hAnsi="Arial" w:cs="Arial"/>
          <w:sz w:val="22"/>
          <w:szCs w:val="22"/>
        </w:rPr>
        <w:t xml:space="preserve"> (Table S2.2.2).</w:t>
      </w:r>
      <w:r w:rsidR="004867D4">
        <w:rPr>
          <w:rFonts w:ascii="Arial" w:hAnsi="Arial" w:cs="Arial"/>
          <w:sz w:val="22"/>
          <w:szCs w:val="22"/>
        </w:rPr>
        <w:t xml:space="preserve"> </w:t>
      </w:r>
      <w:r w:rsidR="00B402EA">
        <w:rPr>
          <w:rFonts w:ascii="Arial" w:hAnsi="Arial" w:cs="Arial"/>
          <w:sz w:val="22"/>
          <w:szCs w:val="22"/>
        </w:rPr>
        <w:t>We</w:t>
      </w:r>
      <w:r w:rsidRPr="001878A2" w:rsidR="00C6462D">
        <w:rPr>
          <w:rFonts w:ascii="Arial" w:hAnsi="Arial" w:cs="Arial"/>
          <w:sz w:val="22"/>
          <w:szCs w:val="22"/>
        </w:rPr>
        <w:t xml:space="preserve"> did not find </w:t>
      </w:r>
      <w:r w:rsidRPr="001878A2" w:rsidR="00C6462D">
        <w:rPr>
          <w:rFonts w:ascii="Arial" w:hAnsi="Arial" w:cs="Arial"/>
          <w:sz w:val="22"/>
          <w:szCs w:val="22"/>
        </w:rPr>
        <w:lastRenderedPageBreak/>
        <w:t xml:space="preserve">a significant </w:t>
      </w:r>
      <w:r w:rsidRPr="001878A2" w:rsidR="00DB2B81">
        <w:rPr>
          <w:rFonts w:ascii="Arial" w:hAnsi="Arial" w:cs="Arial"/>
          <w:sz w:val="22"/>
          <w:szCs w:val="22"/>
        </w:rPr>
        <w:t>association between</w:t>
      </w:r>
      <w:r w:rsidRPr="001878A2" w:rsidR="00C6462D">
        <w:rPr>
          <w:rFonts w:ascii="Arial" w:hAnsi="Arial" w:cs="Arial"/>
          <w:sz w:val="22"/>
          <w:szCs w:val="22"/>
        </w:rPr>
        <w:t xml:space="preserve"> </w:t>
      </w:r>
      <w:r w:rsidRPr="001878A2" w:rsidR="00DB2B81">
        <w:rPr>
          <w:rFonts w:ascii="Arial" w:hAnsi="Arial" w:cs="Arial"/>
          <w:sz w:val="22"/>
          <w:szCs w:val="22"/>
        </w:rPr>
        <w:t xml:space="preserve">body condition score and </w:t>
      </w:r>
      <w:r w:rsidR="00BB5B24">
        <w:rPr>
          <w:rFonts w:ascii="Arial" w:hAnsi="Arial" w:cs="Arial"/>
          <w:sz w:val="22"/>
          <w:szCs w:val="22"/>
        </w:rPr>
        <w:t xml:space="preserve">specific </w:t>
      </w:r>
      <w:r w:rsidR="00DF28A5">
        <w:rPr>
          <w:rFonts w:ascii="Arial" w:hAnsi="Arial" w:cs="Arial"/>
          <w:sz w:val="22"/>
          <w:szCs w:val="22"/>
        </w:rPr>
        <w:t xml:space="preserve">taxon abundance </w:t>
      </w:r>
      <w:r w:rsidRPr="001878A2" w:rsidR="00137513">
        <w:rPr>
          <w:rFonts w:ascii="Arial" w:hAnsi="Arial" w:cs="Arial"/>
          <w:sz w:val="22"/>
          <w:szCs w:val="22"/>
        </w:rPr>
        <w:t xml:space="preserve">(Table S2.2.2). </w:t>
      </w:r>
      <w:r w:rsidR="001C0B25">
        <w:rPr>
          <w:rFonts w:ascii="Arial" w:hAnsi="Arial" w:cs="Arial"/>
          <w:sz w:val="22"/>
          <w:szCs w:val="22"/>
        </w:rPr>
        <w:t xml:space="preserve">Collectively, </w:t>
      </w:r>
      <w:r w:rsidR="008F3E94">
        <w:rPr>
          <w:rFonts w:ascii="Arial" w:hAnsi="Arial" w:cs="Arial"/>
          <w:sz w:val="22"/>
          <w:szCs w:val="22"/>
        </w:rPr>
        <w:t>t</w:t>
      </w:r>
      <w:r w:rsidR="008F3E94">
        <w:rPr>
          <w:rFonts w:ascii="Arial" w:hAnsi="Arial" w:cs="Arial"/>
          <w:sz w:val="22"/>
          <w:szCs w:val="22"/>
        </w:rPr>
        <w:t xml:space="preserve">hese results indicate that the gut microbiome may be sensitive to body condition of fish, but the influence of diet is much stronger. </w:t>
      </w:r>
      <w:r w:rsidRPr="001878A2" w:rsidDel="00023796" w:rsidR="00023796">
        <w:rPr>
          <w:rFonts w:ascii="Arial" w:hAnsi="Arial" w:cs="Arial"/>
          <w:sz w:val="22"/>
          <w:szCs w:val="22"/>
        </w:rPr>
        <w:t xml:space="preserve"> </w:t>
      </w:r>
      <w:r w:rsidRPr="001878A2" w:rsidR="00BD6BD5">
        <w:rPr>
          <w:rFonts w:ascii="Arial" w:hAnsi="Arial" w:eastAsia="Calibri" w:cs="Arial"/>
          <w:sz w:val="22"/>
          <w:szCs w:val="22"/>
        </w:rPr>
        <w:br w:type="page"/>
      </w:r>
    </w:p>
    <w:p w:rsidRPr="001878A2" w:rsidR="00940DFC" w:rsidP="00451272" w:rsidRDefault="00940DFC" w14:paraId="52C3B57D" w14:textId="7F21EC6B">
      <w:pPr>
        <w:spacing w:line="276" w:lineRule="auto"/>
        <w:rPr>
          <w:rFonts w:ascii="Arial" w:hAnsi="Arial" w:cs="Arial"/>
          <w:sz w:val="22"/>
          <w:szCs w:val="22"/>
        </w:rPr>
        <w:sectPr w:rsidRPr="001878A2" w:rsidR="00940DFC" w:rsidSect="00061986">
          <w:pgSz w:w="12240" w:h="15840" w:orient="portrait"/>
          <w:pgMar w:top="720" w:right="720" w:bottom="720" w:left="720" w:header="720" w:footer="720" w:gutter="0"/>
          <w:lnNumType w:countBy="1" w:restart="continuous"/>
          <w:cols w:space="720"/>
          <w:docGrid w:linePitch="360"/>
        </w:sectPr>
      </w:pPr>
    </w:p>
    <w:p w:rsidRPr="001878A2" w:rsidR="00D82F3A" w:rsidP="007B7B17" w:rsidRDefault="00F01CA1" w14:paraId="1D7A8409" w14:textId="79401874">
      <w:pPr>
        <w:spacing w:line="276" w:lineRule="auto"/>
        <w:rPr>
          <w:rFonts w:ascii="Arial" w:hAnsi="Arial" w:eastAsia="Calibri" w:cs="Arial"/>
          <w:b/>
          <w:bCs/>
          <w:color w:val="000000" w:themeColor="text1"/>
          <w:sz w:val="22"/>
          <w:szCs w:val="22"/>
        </w:rPr>
      </w:pPr>
      <w:r w:rsidRPr="001878A2">
        <w:rPr>
          <w:rFonts w:ascii="Arial" w:hAnsi="Arial" w:eastAsia="Calibri" w:cs="Arial"/>
          <w:b/>
          <w:bCs/>
          <w:color w:val="000000" w:themeColor="text1"/>
          <w:sz w:val="22"/>
          <w:szCs w:val="22"/>
        </w:rPr>
        <w:lastRenderedPageBreak/>
        <w:t xml:space="preserve">4. </w:t>
      </w:r>
      <w:r w:rsidRPr="001878A2" w:rsidR="00641679">
        <w:rPr>
          <w:rFonts w:ascii="Arial" w:hAnsi="Arial" w:eastAsia="Calibri" w:cs="Arial"/>
          <w:b/>
          <w:bCs/>
          <w:color w:val="000000" w:themeColor="text1"/>
          <w:sz w:val="22"/>
          <w:szCs w:val="22"/>
        </w:rPr>
        <w:t>Diet influences gut microbiome’s sensitivity to pathogen exposure</w:t>
      </w:r>
    </w:p>
    <w:p w:rsidRPr="001878A2" w:rsidR="00D82F3A" w:rsidP="00451272" w:rsidRDefault="00D82F3A" w14:paraId="1AA00654" w14:textId="74E9F4EF">
      <w:pPr>
        <w:spacing w:line="276" w:lineRule="auto"/>
        <w:rPr>
          <w:rFonts w:ascii="Arial" w:hAnsi="Arial" w:cs="Arial"/>
          <w:sz w:val="22"/>
          <w:szCs w:val="22"/>
        </w:rPr>
      </w:pPr>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3600"/>
        <w:gridCol w:w="7190"/>
      </w:tblGrid>
      <w:tr w:rsidRPr="00B2096E" w:rsidR="005661B9" w:rsidTr="005E6750" w14:paraId="30695640" w14:textId="054CFDFB">
        <w:tc>
          <w:tcPr>
            <w:tcW w:w="2172" w:type="dxa"/>
          </w:tcPr>
          <w:p w:rsidRPr="001878A2" w:rsidR="00DD037B" w:rsidP="00451272" w:rsidRDefault="00DD037B" w14:paraId="2B976CD0" w14:textId="6B3630B1">
            <w:pPr>
              <w:spacing w:line="276" w:lineRule="auto"/>
              <w:rPr>
                <w:rFonts w:ascii="Arial" w:hAnsi="Arial" w:cs="Arial"/>
                <w:sz w:val="22"/>
                <w:szCs w:val="22"/>
              </w:rPr>
            </w:pPr>
            <w:r w:rsidRPr="001878A2">
              <w:rPr>
                <w:rFonts w:ascii="Arial" w:hAnsi="Arial" w:cs="Arial"/>
                <w:sz w:val="22"/>
                <w:szCs w:val="22"/>
              </w:rPr>
              <w:t>A</w:t>
            </w:r>
          </w:p>
          <w:p w:rsidRPr="001878A2" w:rsidR="00A169AB" w:rsidP="00451272" w:rsidRDefault="007E7BCF" w14:paraId="20807ED1" w14:textId="4202307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rsidRPr="001878A2" w:rsidR="00DD037B" w:rsidP="00DD037B" w:rsidRDefault="00DD037B" w14:paraId="5139B434" w14:textId="2DC2FD44">
            <w:pPr>
              <w:spacing w:line="276" w:lineRule="auto"/>
              <w:rPr>
                <w:rFonts w:ascii="Arial" w:hAnsi="Arial" w:cs="Arial"/>
                <w:sz w:val="22"/>
                <w:szCs w:val="22"/>
              </w:rPr>
            </w:pPr>
            <w:r w:rsidRPr="001878A2">
              <w:rPr>
                <w:rFonts w:ascii="Arial" w:hAnsi="Arial" w:cs="Arial"/>
                <w:sz w:val="22"/>
                <w:szCs w:val="22"/>
              </w:rPr>
              <w:t>B</w:t>
            </w:r>
          </w:p>
          <w:p w:rsidRPr="001878A2" w:rsidR="00A169AB" w:rsidP="002856BA" w:rsidRDefault="00E30D2D" w14:paraId="75B84532" w14:textId="64A87835">
            <w:pPr>
              <w:spacing w:line="276" w:lineRule="auto"/>
              <w:jc w:val="center"/>
              <w:rPr>
                <w:rFonts w:ascii="Arial" w:hAnsi="Arial" w:cs="Arial"/>
                <w:sz w:val="22"/>
                <w:szCs w:val="22"/>
              </w:rPr>
            </w:pPr>
            <w:r w:rsidRPr="001878A2">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Pr="00B2096E" w:rsidR="005661B9" w:rsidTr="005E6750" w14:paraId="6195C852" w14:textId="39438627">
        <w:tc>
          <w:tcPr>
            <w:tcW w:w="2172" w:type="dxa"/>
          </w:tcPr>
          <w:p w:rsidRPr="001878A2" w:rsidR="005E6750" w:rsidP="00451272" w:rsidRDefault="005E6750" w14:paraId="03D82D6E" w14:textId="1753903B">
            <w:pPr>
              <w:spacing w:line="276" w:lineRule="auto"/>
              <w:rPr>
                <w:rFonts w:ascii="Arial" w:hAnsi="Arial" w:cs="Arial"/>
                <w:sz w:val="22"/>
                <w:szCs w:val="22"/>
              </w:rPr>
            </w:pPr>
            <w:r w:rsidRPr="001878A2">
              <w:rPr>
                <w:rFonts w:ascii="Arial" w:hAnsi="Arial" w:cs="Arial"/>
                <w:sz w:val="22"/>
                <w:szCs w:val="22"/>
              </w:rPr>
              <w:t>C</w:t>
            </w:r>
          </w:p>
          <w:p w:rsidRPr="001878A2" w:rsidR="005E6750" w:rsidP="00451272" w:rsidRDefault="00C51CFD" w14:paraId="541EA0C7" w14:textId="061D181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rsidRPr="001878A2" w:rsidR="005E6750" w:rsidP="005E6750" w:rsidRDefault="005E6750" w14:paraId="608C14CC" w14:textId="22B85572">
            <w:pPr>
              <w:spacing w:line="276" w:lineRule="auto"/>
              <w:rPr>
                <w:rFonts w:ascii="Arial" w:hAnsi="Arial" w:cs="Arial"/>
                <w:sz w:val="22"/>
                <w:szCs w:val="22"/>
              </w:rPr>
            </w:pPr>
            <w:r w:rsidRPr="001878A2">
              <w:rPr>
                <w:rFonts w:ascii="Arial" w:hAnsi="Arial" w:cs="Arial"/>
                <w:sz w:val="22"/>
                <w:szCs w:val="22"/>
              </w:rPr>
              <w:t>D</w:t>
            </w:r>
          </w:p>
          <w:p w:rsidRPr="001878A2" w:rsidR="005E6750" w:rsidP="005E6750" w:rsidRDefault="005661B9" w14:paraId="6E7E4ABA" w14:textId="3ED7C41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Pr="00B2096E" w:rsidR="00A169AB" w:rsidTr="008B3A77" w14:paraId="724A9EFA" w14:textId="7E05A320">
        <w:tc>
          <w:tcPr>
            <w:tcW w:w="10790" w:type="dxa"/>
            <w:gridSpan w:val="2"/>
          </w:tcPr>
          <w:p w:rsidRPr="001878A2" w:rsidR="00A169AB" w:rsidP="000114D0" w:rsidRDefault="00A169AB" w14:paraId="394FEFA5" w14:textId="79456F27">
            <w:pPr>
              <w:rPr>
                <w:rFonts w:ascii="Arial" w:hAnsi="Arial" w:cs="Arial"/>
                <w:b/>
                <w:bCs/>
                <w:sz w:val="22"/>
                <w:szCs w:val="22"/>
              </w:rPr>
            </w:pPr>
            <w:r w:rsidRPr="001878A2">
              <w:rPr>
                <w:rFonts w:ascii="Arial" w:hAnsi="Arial" w:cs="Arial"/>
                <w:b/>
                <w:bCs/>
                <w:sz w:val="22"/>
                <w:szCs w:val="22"/>
              </w:rPr>
              <w:t xml:space="preserve">Figure </w:t>
            </w:r>
            <w:r w:rsidRPr="001878A2" w:rsidR="00167907">
              <w:rPr>
                <w:rFonts w:ascii="Arial" w:hAnsi="Arial" w:cs="Arial"/>
                <w:b/>
                <w:bCs/>
                <w:sz w:val="22"/>
                <w:szCs w:val="22"/>
              </w:rPr>
              <w:t>4</w:t>
            </w:r>
            <w:r w:rsidRPr="001878A2">
              <w:rPr>
                <w:rFonts w:ascii="Arial" w:hAnsi="Arial" w:cs="Arial"/>
                <w:b/>
                <w:bCs/>
                <w:sz w:val="22"/>
                <w:szCs w:val="22"/>
              </w:rPr>
              <w:t>:</w:t>
            </w:r>
            <w:r w:rsidRPr="001878A2">
              <w:rPr>
                <w:rFonts w:ascii="Arial" w:hAnsi="Arial" w:cs="Arial"/>
                <w:sz w:val="22"/>
                <w:szCs w:val="22"/>
              </w:rPr>
              <w:t xml:space="preserve"> </w:t>
            </w:r>
            <w:r w:rsidRPr="001878A2" w:rsidR="0029334D">
              <w:rPr>
                <w:rFonts w:ascii="Arial" w:hAnsi="Arial" w:cs="Arial"/>
                <w:sz w:val="22"/>
                <w:szCs w:val="22"/>
              </w:rPr>
              <w:t xml:space="preserve">Exposure to </w:t>
            </w:r>
            <w:r w:rsidRPr="001878A2" w:rsidR="005A386D">
              <w:rPr>
                <w:rFonts w:ascii="Arial" w:hAnsi="Arial" w:cs="Arial"/>
                <w:i/>
                <w:iCs/>
                <w:sz w:val="22"/>
                <w:szCs w:val="22"/>
              </w:rPr>
              <w:t>Mycobacterium</w:t>
            </w:r>
            <w:r w:rsidRPr="001878A2" w:rsidR="0029334D">
              <w:rPr>
                <w:rFonts w:ascii="Arial" w:hAnsi="Arial" w:cs="Arial"/>
                <w:i/>
                <w:iCs/>
                <w:sz w:val="22"/>
                <w:szCs w:val="22"/>
              </w:rPr>
              <w:t xml:space="preserve"> </w:t>
            </w:r>
            <w:r w:rsidRPr="001878A2" w:rsidR="004F413C">
              <w:rPr>
                <w:rFonts w:ascii="Arial" w:hAnsi="Arial" w:cs="Arial"/>
                <w:i/>
                <w:iCs/>
                <w:sz w:val="22"/>
                <w:szCs w:val="22"/>
              </w:rPr>
              <w:t>chelonae</w:t>
            </w:r>
            <w:r w:rsidRPr="001878A2" w:rsidR="00387EB0">
              <w:rPr>
                <w:rFonts w:ascii="Arial" w:hAnsi="Arial" w:eastAsia="Calibri" w:cs="Arial"/>
                <w:color w:val="000000" w:themeColor="text1"/>
                <w:sz w:val="22"/>
                <w:szCs w:val="22"/>
              </w:rPr>
              <w:t xml:space="preserve"> inhibits diversification of gut microbiome. </w:t>
            </w:r>
            <w:r w:rsidRPr="001878A2" w:rsidR="00387EB0">
              <w:rPr>
                <w:rFonts w:ascii="Arial" w:hAnsi="Arial" w:eastAsia="Calibri" w:cs="Arial"/>
                <w:b/>
                <w:bCs/>
                <w:color w:val="000000" w:themeColor="text1"/>
                <w:sz w:val="22"/>
                <w:szCs w:val="22"/>
              </w:rPr>
              <w:t xml:space="preserve">(A) </w:t>
            </w:r>
            <w:r w:rsidRPr="001878A2" w:rsidR="00387EB0">
              <w:rPr>
                <w:rFonts w:ascii="Arial" w:hAnsi="Arial" w:eastAsia="Calibri" w:cs="Arial"/>
                <w:color w:val="000000" w:themeColor="text1"/>
                <w:sz w:val="22"/>
                <w:szCs w:val="22"/>
              </w:rPr>
              <w:t xml:space="preserve">Shannon Index for diversity of pre-exposed </w:t>
            </w:r>
            <w:r w:rsidRPr="001878A2" w:rsidR="00E35539">
              <w:rPr>
                <w:rFonts w:ascii="Arial" w:hAnsi="Arial" w:eastAsia="Calibri" w:cs="Arial"/>
                <w:color w:val="000000" w:themeColor="text1"/>
                <w:sz w:val="22"/>
                <w:szCs w:val="22"/>
              </w:rPr>
              <w:t>4-month</w:t>
            </w:r>
            <w:r w:rsidRPr="001878A2" w:rsidR="00BF4ECA">
              <w:rPr>
                <w:rFonts w:ascii="Arial" w:hAnsi="Arial" w:eastAsia="Calibri" w:cs="Arial"/>
                <w:color w:val="000000" w:themeColor="text1"/>
                <w:sz w:val="22"/>
                <w:szCs w:val="22"/>
              </w:rPr>
              <w:t>-old</w:t>
            </w:r>
            <w:r w:rsidRPr="001878A2" w:rsidR="00387EB0">
              <w:rPr>
                <w:rFonts w:ascii="Arial" w:hAnsi="Arial" w:eastAsia="Calibri" w:cs="Arial"/>
                <w:color w:val="000000" w:themeColor="text1"/>
                <w:sz w:val="22"/>
                <w:szCs w:val="22"/>
              </w:rPr>
              <w:t xml:space="preserve"> fish, </w:t>
            </w:r>
            <w:proofErr w:type="gramStart"/>
            <w:r w:rsidR="00D50E40">
              <w:rPr>
                <w:rFonts w:ascii="Arial" w:hAnsi="Arial" w:eastAsia="Calibri" w:cs="Arial"/>
                <w:color w:val="000000" w:themeColor="text1"/>
                <w:sz w:val="22"/>
                <w:szCs w:val="22"/>
              </w:rPr>
              <w:t>7</w:t>
            </w:r>
            <w:r w:rsidRPr="001878A2" w:rsidR="0029334D">
              <w:rPr>
                <w:rFonts w:ascii="Arial" w:hAnsi="Arial" w:eastAsia="Calibri" w:cs="Arial"/>
                <w:color w:val="000000" w:themeColor="text1"/>
                <w:sz w:val="22"/>
                <w:szCs w:val="22"/>
              </w:rPr>
              <w:t>-month old</w:t>
            </w:r>
            <w:proofErr w:type="gramEnd"/>
            <w:r w:rsidRPr="001878A2" w:rsidR="0029334D">
              <w:rPr>
                <w:rFonts w:ascii="Arial" w:hAnsi="Arial" w:eastAsia="Calibri" w:cs="Arial"/>
                <w:color w:val="000000" w:themeColor="text1"/>
                <w:sz w:val="22"/>
                <w:szCs w:val="22"/>
              </w:rPr>
              <w:t xml:space="preserve"> </w:t>
            </w:r>
            <w:r w:rsidRPr="001878A2" w:rsidR="00387EB0">
              <w:rPr>
                <w:rFonts w:ascii="Arial" w:hAnsi="Arial" w:eastAsia="Calibri" w:cs="Arial"/>
                <w:color w:val="000000" w:themeColor="text1"/>
                <w:sz w:val="22"/>
                <w:szCs w:val="22"/>
              </w:rPr>
              <w:t xml:space="preserve">exposed and unexposed fish, and </w:t>
            </w:r>
            <w:r w:rsidRPr="001878A2" w:rsidR="00387EB0">
              <w:rPr>
                <w:rFonts w:ascii="Arial" w:hAnsi="Arial" w:eastAsia="Calibri" w:cs="Arial"/>
                <w:b/>
                <w:bCs/>
                <w:color w:val="000000" w:themeColor="text1"/>
                <w:sz w:val="22"/>
                <w:szCs w:val="22"/>
              </w:rPr>
              <w:t>(B)</w:t>
            </w:r>
            <w:r w:rsidRPr="001878A2" w:rsidR="0029334D">
              <w:rPr>
                <w:rFonts w:ascii="Arial" w:hAnsi="Arial" w:eastAsia="Calibri" w:cs="Arial"/>
                <w:color w:val="000000" w:themeColor="text1"/>
                <w:sz w:val="22"/>
                <w:szCs w:val="22"/>
              </w:rPr>
              <w:t xml:space="preserve"> for exposure groups within each diet</w:t>
            </w:r>
            <w:r w:rsidRPr="001878A2" w:rsidR="00387EB0">
              <w:rPr>
                <w:rFonts w:ascii="Arial" w:hAnsi="Arial" w:eastAsia="Calibri" w:cs="Arial"/>
                <w:color w:val="000000" w:themeColor="text1"/>
                <w:sz w:val="22"/>
                <w:szCs w:val="22"/>
              </w:rPr>
              <w:t xml:space="preserve">. </w:t>
            </w:r>
            <w:r w:rsidRPr="001878A2" w:rsidR="0029334D">
              <w:rPr>
                <w:rFonts w:ascii="Arial" w:hAnsi="Arial" w:cs="Arial"/>
                <w:color w:val="000000"/>
                <w:sz w:val="22"/>
                <w:szCs w:val="22"/>
              </w:rPr>
              <w:t>Capscale ordination based on the Bray-Curtis dissimilarity of gut microbiome composition of fish</w:t>
            </w:r>
            <w:r w:rsidRPr="001878A2" w:rsidR="00B455F5">
              <w:rPr>
                <w:rFonts w:ascii="Arial" w:hAnsi="Arial" w:cs="Arial"/>
                <w:color w:val="000000"/>
                <w:sz w:val="22"/>
                <w:szCs w:val="22"/>
              </w:rPr>
              <w:t xml:space="preserve"> </w:t>
            </w:r>
            <w:r w:rsidRPr="001878A2" w:rsidR="0029334D">
              <w:rPr>
                <w:rFonts w:ascii="Arial" w:hAnsi="Arial" w:cs="Arial"/>
                <w:color w:val="000000"/>
                <w:sz w:val="22"/>
                <w:szCs w:val="22"/>
              </w:rPr>
              <w:t>by</w:t>
            </w:r>
            <w:r w:rsidRPr="001878A2" w:rsidR="00387EB0">
              <w:rPr>
                <w:rFonts w:ascii="Arial" w:hAnsi="Arial" w:cs="Arial"/>
                <w:color w:val="000000"/>
                <w:sz w:val="22"/>
                <w:szCs w:val="22"/>
              </w:rPr>
              <w:t xml:space="preserve"> </w:t>
            </w:r>
            <w:r w:rsidRPr="001878A2" w:rsidR="00387EB0">
              <w:rPr>
                <w:rFonts w:ascii="Arial" w:hAnsi="Arial" w:eastAsia="Calibri" w:cs="Arial"/>
                <w:b/>
                <w:bCs/>
                <w:color w:val="000000" w:themeColor="text1"/>
                <w:sz w:val="22"/>
                <w:szCs w:val="22"/>
              </w:rPr>
              <w:t>(C)</w:t>
            </w:r>
            <w:r w:rsidRPr="001878A2" w:rsidR="00387EB0">
              <w:rPr>
                <w:rFonts w:ascii="Arial" w:hAnsi="Arial" w:eastAsia="Calibri" w:cs="Arial"/>
                <w:color w:val="000000" w:themeColor="text1"/>
                <w:sz w:val="22"/>
                <w:szCs w:val="22"/>
              </w:rPr>
              <w:t xml:space="preserve"> </w:t>
            </w:r>
            <w:r w:rsidRPr="001878A2" w:rsidR="0029334D">
              <w:rPr>
                <w:rFonts w:ascii="Arial" w:hAnsi="Arial" w:eastAsia="Calibri" w:cs="Arial"/>
                <w:color w:val="000000" w:themeColor="text1"/>
                <w:sz w:val="22"/>
                <w:szCs w:val="22"/>
              </w:rPr>
              <w:t>diet</w:t>
            </w:r>
            <w:r w:rsidRPr="001878A2" w:rsidR="00387EB0">
              <w:rPr>
                <w:rFonts w:ascii="Arial" w:hAnsi="Arial" w:cs="Arial"/>
                <w:color w:val="000000"/>
                <w:sz w:val="22"/>
                <w:szCs w:val="22"/>
              </w:rPr>
              <w:t xml:space="preserve">. </w:t>
            </w:r>
            <w:r w:rsidRPr="001878A2" w:rsidR="00387EB0">
              <w:rPr>
                <w:rFonts w:ascii="Arial" w:hAnsi="Arial" w:cs="Arial"/>
                <w:b/>
                <w:bCs/>
                <w:color w:val="000000"/>
                <w:sz w:val="22"/>
                <w:szCs w:val="22"/>
              </w:rPr>
              <w:t>(E)</w:t>
            </w:r>
            <w:r w:rsidRPr="001878A2" w:rsidR="00387EB0">
              <w:rPr>
                <w:rFonts w:ascii="Arial" w:hAnsi="Arial" w:cs="Arial"/>
                <w:color w:val="000000"/>
                <w:sz w:val="22"/>
                <w:szCs w:val="22"/>
              </w:rPr>
              <w:t xml:space="preserve"> </w:t>
            </w:r>
            <w:r w:rsidRPr="001878A2" w:rsidR="0029334D">
              <w:rPr>
                <w:rFonts w:ascii="Arial" w:hAnsi="Arial" w:cs="Arial"/>
                <w:color w:val="000000"/>
                <w:sz w:val="22"/>
                <w:szCs w:val="22"/>
              </w:rPr>
              <w:t xml:space="preserve">Log </w:t>
            </w:r>
            <w:r w:rsidRPr="001878A2" w:rsidR="00D8716C">
              <w:rPr>
                <w:rFonts w:ascii="Arial" w:hAnsi="Arial" w:cs="Arial"/>
                <w:color w:val="000000"/>
                <w:sz w:val="22"/>
                <w:szCs w:val="22"/>
              </w:rPr>
              <w:t xml:space="preserve">fold change </w:t>
            </w:r>
            <w:r w:rsidRPr="001878A2" w:rsidR="0029334D">
              <w:rPr>
                <w:rFonts w:ascii="Arial" w:hAnsi="Arial" w:cs="Arial"/>
                <w:color w:val="000000"/>
                <w:sz w:val="22"/>
                <w:szCs w:val="22"/>
              </w:rPr>
              <w:t xml:space="preserve">of </w:t>
            </w:r>
            <w:r w:rsidRPr="001878A2" w:rsidR="005A386D">
              <w:rPr>
                <w:rFonts w:ascii="Arial" w:hAnsi="Arial" w:cs="Arial"/>
                <w:i/>
                <w:iCs/>
                <w:color w:val="000000"/>
                <w:sz w:val="22"/>
                <w:szCs w:val="22"/>
              </w:rPr>
              <w:t>Mycobacterium</w:t>
            </w:r>
            <w:r w:rsidRPr="001878A2" w:rsidR="0029334D">
              <w:rPr>
                <w:rFonts w:ascii="Arial" w:hAnsi="Arial" w:cs="Arial"/>
                <w:color w:val="000000"/>
                <w:sz w:val="22"/>
                <w:szCs w:val="22"/>
              </w:rPr>
              <w:t xml:space="preserve"> of pre-exposed, </w:t>
            </w:r>
            <w:proofErr w:type="gramStart"/>
            <w:r w:rsidRPr="001878A2" w:rsidR="0029334D">
              <w:rPr>
                <w:rFonts w:ascii="Arial" w:hAnsi="Arial" w:cs="Arial"/>
                <w:color w:val="000000"/>
                <w:sz w:val="22"/>
                <w:szCs w:val="22"/>
              </w:rPr>
              <w:t>exposed</w:t>
            </w:r>
            <w:proofErr w:type="gramEnd"/>
            <w:r w:rsidRPr="001878A2" w:rsidR="0029334D">
              <w:rPr>
                <w:rFonts w:ascii="Arial" w:hAnsi="Arial" w:cs="Arial"/>
                <w:color w:val="000000"/>
                <w:sz w:val="22"/>
                <w:szCs w:val="22"/>
              </w:rPr>
              <w:t xml:space="preserve"> and unexposed fish within each diet as calculated by ANCOM-BC.</w:t>
            </w:r>
            <w:r w:rsidRPr="001878A2" w:rsidR="00D8716C">
              <w:rPr>
                <w:rFonts w:ascii="Arial" w:hAnsi="Arial" w:cs="Arial"/>
                <w:color w:val="000000"/>
                <w:sz w:val="22"/>
                <w:szCs w:val="22"/>
              </w:rPr>
              <w:t xml:space="preserve"> Values are in reference to exposed fish within each diet.</w:t>
            </w:r>
            <w:r w:rsidRPr="001878A2" w:rsidR="0029334D">
              <w:rPr>
                <w:rFonts w:ascii="Arial" w:hAnsi="Arial" w:cs="Arial"/>
                <w:color w:val="000000"/>
                <w:sz w:val="22"/>
                <w:szCs w:val="22"/>
              </w:rPr>
              <w:t xml:space="preserve"> </w:t>
            </w:r>
            <w:r w:rsidRPr="001878A2" w:rsidR="00387EB0">
              <w:rPr>
                <w:rFonts w:ascii="Arial" w:hAnsi="Arial" w:cs="Arial"/>
                <w:color w:val="000000"/>
                <w:sz w:val="22"/>
                <w:szCs w:val="22"/>
              </w:rPr>
              <w:t xml:space="preserve">The analysis shows </w:t>
            </w:r>
            <w:r w:rsidRPr="001878A2" w:rsidR="0029334D">
              <w:rPr>
                <w:rFonts w:ascii="Arial" w:hAnsi="Arial" w:cs="Arial"/>
                <w:sz w:val="22"/>
                <w:szCs w:val="22"/>
              </w:rPr>
              <w:t xml:space="preserve">gut microbiome’s sensitivity to pathogen exposure is linked to diet, but </w:t>
            </w:r>
            <w:r w:rsidRPr="001878A2" w:rsidR="005A386D">
              <w:rPr>
                <w:rFonts w:ascii="Arial" w:hAnsi="Arial" w:cs="Arial"/>
                <w:i/>
                <w:sz w:val="22"/>
                <w:szCs w:val="22"/>
              </w:rPr>
              <w:t>Mycobacterium</w:t>
            </w:r>
            <w:r w:rsidRPr="001878A2" w:rsidR="0029334D">
              <w:rPr>
                <w:rFonts w:ascii="Arial" w:hAnsi="Arial" w:cs="Arial"/>
                <w:sz w:val="22"/>
                <w:szCs w:val="22"/>
              </w:rPr>
              <w:t xml:space="preserve">’s abundance is </w:t>
            </w:r>
            <w:proofErr w:type="gramStart"/>
            <w:r w:rsidRPr="001878A2" w:rsidR="0029334D">
              <w:rPr>
                <w:rFonts w:ascii="Arial" w:hAnsi="Arial" w:cs="Arial"/>
                <w:sz w:val="22"/>
                <w:szCs w:val="22"/>
              </w:rPr>
              <w:t>diet-dependent</w:t>
            </w:r>
            <w:proofErr w:type="gramEnd"/>
            <w:r w:rsidRPr="001878A2" w:rsidR="00387EB0">
              <w:rPr>
                <w:rFonts w:ascii="Arial" w:hAnsi="Arial" w:cs="Arial"/>
                <w:color w:val="000000"/>
                <w:sz w:val="22"/>
                <w:szCs w:val="22"/>
              </w:rPr>
              <w:t xml:space="preserve">. </w:t>
            </w:r>
            <w:r w:rsidRPr="001878A2" w:rsidR="00193B7B">
              <w:rPr>
                <w:rFonts w:ascii="Arial" w:hAnsi="Arial" w:cs="Arial"/>
                <w:color w:val="000000"/>
                <w:sz w:val="22"/>
                <w:szCs w:val="22"/>
              </w:rPr>
              <w:t xml:space="preserve">A </w:t>
            </w:r>
            <w:r w:rsidRPr="001878A2" w:rsidR="00387EB0">
              <w:rPr>
                <w:rFonts w:ascii="Arial" w:hAnsi="Arial" w:cs="Arial"/>
                <w:color w:val="000000"/>
                <w:sz w:val="22"/>
                <w:szCs w:val="22"/>
              </w:rPr>
              <w:t>“ns” indicates not significantly different</w:t>
            </w:r>
            <w:r w:rsidRPr="001878A2" w:rsidR="003D5AA5">
              <w:rPr>
                <w:rFonts w:ascii="Arial" w:hAnsi="Arial" w:cs="Arial"/>
                <w:color w:val="000000"/>
                <w:sz w:val="22"/>
                <w:szCs w:val="22"/>
              </w:rPr>
              <w:t>, and</w:t>
            </w:r>
            <w:r w:rsidRPr="001878A2" w:rsidR="00387EB0">
              <w:rPr>
                <w:rFonts w:ascii="Arial" w:hAnsi="Arial" w:cs="Arial"/>
                <w:color w:val="000000"/>
                <w:sz w:val="22"/>
                <w:szCs w:val="22"/>
              </w:rPr>
              <w:t xml:space="preserve"> *</w:t>
            </w:r>
            <w:r w:rsidRPr="001878A2" w:rsidR="003D5AA5">
              <w:rPr>
                <w:rFonts w:ascii="Arial" w:hAnsi="Arial" w:cs="Arial"/>
                <w:color w:val="000000"/>
                <w:sz w:val="22"/>
                <w:szCs w:val="22"/>
              </w:rPr>
              <w:t xml:space="preserve"> </w:t>
            </w:r>
            <w:r w:rsidRPr="001878A2" w:rsidR="00387EB0">
              <w:rPr>
                <w:rFonts w:ascii="Arial" w:hAnsi="Arial" w:cs="Arial"/>
                <w:color w:val="000000"/>
                <w:sz w:val="22"/>
                <w:szCs w:val="22"/>
              </w:rPr>
              <w:t>indicates significant differences below the 0.05.</w:t>
            </w:r>
            <w:r w:rsidRPr="001878A2" w:rsidR="00193B7B">
              <w:rPr>
                <w:rFonts w:ascii="Arial" w:hAnsi="Arial" w:cs="Arial"/>
                <w:color w:val="000000"/>
                <w:sz w:val="22"/>
                <w:szCs w:val="22"/>
              </w:rPr>
              <w:t xml:space="preserve"> An “X” indicates a group is </w:t>
            </w:r>
            <w:r w:rsidRPr="001878A2" w:rsidR="001847C2">
              <w:rPr>
                <w:rFonts w:ascii="Arial" w:hAnsi="Arial" w:cs="Arial"/>
                <w:color w:val="000000"/>
                <w:sz w:val="22"/>
                <w:szCs w:val="22"/>
              </w:rPr>
              <w:t xml:space="preserve">significantly </w:t>
            </w:r>
            <w:r w:rsidRPr="001878A2" w:rsidR="00193B7B">
              <w:rPr>
                <w:rFonts w:ascii="Arial" w:hAnsi="Arial" w:cs="Arial"/>
                <w:color w:val="000000"/>
                <w:sz w:val="22"/>
                <w:szCs w:val="22"/>
              </w:rPr>
              <w:t xml:space="preserve">differentially abundant compared to the exposed treatment </w:t>
            </w:r>
            <w:r w:rsidRPr="001878A2" w:rsidR="00AB0532">
              <w:rPr>
                <w:rFonts w:ascii="Arial" w:hAnsi="Arial" w:cs="Arial"/>
                <w:color w:val="000000"/>
                <w:sz w:val="22"/>
                <w:szCs w:val="22"/>
              </w:rPr>
              <w:t xml:space="preserve">reference </w:t>
            </w:r>
            <w:r w:rsidRPr="001878A2" w:rsidR="00193B7B">
              <w:rPr>
                <w:rFonts w:ascii="Arial" w:hAnsi="Arial" w:cs="Arial"/>
                <w:color w:val="000000"/>
                <w:sz w:val="22"/>
                <w:szCs w:val="22"/>
              </w:rPr>
              <w:t>group.</w:t>
            </w:r>
          </w:p>
        </w:tc>
      </w:tr>
    </w:tbl>
    <w:p w:rsidRPr="001878A2" w:rsidR="0015507B" w:rsidP="00451272" w:rsidRDefault="0015507B" w14:paraId="3FAB84E1" w14:textId="77777777">
      <w:pPr>
        <w:spacing w:line="276" w:lineRule="auto"/>
        <w:rPr>
          <w:rFonts w:ascii="Arial" w:hAnsi="Arial" w:cs="Arial" w:eastAsiaTheme="minorEastAsia"/>
          <w:sz w:val="22"/>
          <w:szCs w:val="22"/>
        </w:rPr>
      </w:pPr>
    </w:p>
    <w:p w:rsidRPr="001878A2" w:rsidR="00980734" w:rsidP="00451272" w:rsidRDefault="3BC34DF0" w14:paraId="7F2A261B" w14:textId="649A726E">
      <w:pPr>
        <w:spacing w:line="276" w:lineRule="auto"/>
        <w:rPr>
          <w:rFonts w:ascii="Arial" w:hAnsi="Arial" w:cs="Arial" w:eastAsiaTheme="minorEastAsia"/>
          <w:sz w:val="22"/>
          <w:szCs w:val="22"/>
        </w:rPr>
      </w:pPr>
      <w:r w:rsidRPr="001878A2">
        <w:rPr>
          <w:rFonts w:ascii="Arial" w:hAnsi="Arial" w:cs="Arial" w:eastAsiaTheme="minorEastAsia"/>
          <w:sz w:val="22"/>
          <w:szCs w:val="22"/>
        </w:rPr>
        <w:t>Lastly, we sought to elucidate the potential interactions between</w:t>
      </w:r>
      <w:r w:rsidRPr="001878A2" w:rsidR="001A359A">
        <w:rPr>
          <w:rFonts w:ascii="Arial" w:hAnsi="Arial" w:cs="Arial" w:eastAsiaTheme="minorEastAsia"/>
          <w:sz w:val="22"/>
          <w:szCs w:val="22"/>
        </w:rPr>
        <w:t xml:space="preserve"> the gut microbiome, </w:t>
      </w:r>
      <w:proofErr w:type="gramStart"/>
      <w:r w:rsidRPr="001878A2" w:rsidR="001A359A">
        <w:rPr>
          <w:rFonts w:ascii="Arial" w:hAnsi="Arial" w:cs="Arial" w:eastAsiaTheme="minorEastAsia"/>
          <w:sz w:val="22"/>
          <w:szCs w:val="22"/>
        </w:rPr>
        <w:t>diet</w:t>
      </w:r>
      <w:proofErr w:type="gramEnd"/>
      <w:r w:rsidRPr="001878A2" w:rsidR="001A359A">
        <w:rPr>
          <w:rFonts w:ascii="Arial" w:hAnsi="Arial" w:cs="Arial" w:eastAsiaTheme="minorEastAsia"/>
          <w:sz w:val="22"/>
          <w:szCs w:val="22"/>
        </w:rPr>
        <w:t xml:space="preserve"> and exposure to the</w:t>
      </w:r>
      <w:r w:rsidRPr="001878A2">
        <w:rPr>
          <w:rFonts w:ascii="Arial" w:hAnsi="Arial" w:cs="Arial" w:eastAsiaTheme="minorEastAsia"/>
          <w:sz w:val="22"/>
          <w:szCs w:val="22"/>
        </w:rPr>
        <w:t xml:space="preserve"> intestinal pathogen </w:t>
      </w:r>
      <w:r w:rsidRPr="001878A2" w:rsidR="005A386D">
        <w:rPr>
          <w:rFonts w:ascii="Arial" w:hAnsi="Arial" w:cs="Arial" w:eastAsiaTheme="minorEastAsia"/>
          <w:i/>
          <w:iCs/>
          <w:sz w:val="22"/>
          <w:szCs w:val="22"/>
        </w:rPr>
        <w:t>Mycobacterium</w:t>
      </w:r>
      <w:r w:rsidRPr="001878A2">
        <w:rPr>
          <w:rFonts w:ascii="Arial" w:hAnsi="Arial" w:cs="Arial" w:eastAsiaTheme="minorEastAsia"/>
          <w:i/>
          <w:iCs/>
          <w:sz w:val="22"/>
          <w:szCs w:val="22"/>
        </w:rPr>
        <w:t xml:space="preserve"> chelonae</w:t>
      </w:r>
      <w:r w:rsidRPr="001878A2">
        <w:rPr>
          <w:rFonts w:ascii="Arial" w:hAnsi="Arial" w:cs="Arial" w:eastAsiaTheme="minorEastAsia"/>
          <w:sz w:val="22"/>
          <w:szCs w:val="22"/>
        </w:rPr>
        <w:t xml:space="preserve">. Briefly, after collecting fecal samples </w:t>
      </w:r>
      <w:r w:rsidRPr="001878A2" w:rsidR="00E56180">
        <w:rPr>
          <w:rFonts w:ascii="Arial" w:hAnsi="Arial" w:cs="Arial" w:eastAsiaTheme="minorEastAsia"/>
          <w:sz w:val="22"/>
          <w:szCs w:val="22"/>
        </w:rPr>
        <w:t xml:space="preserve">of </w:t>
      </w:r>
      <w:r w:rsidRPr="001878A2" w:rsidR="00E35539">
        <w:rPr>
          <w:rFonts w:ascii="Arial" w:hAnsi="Arial" w:cs="Arial" w:eastAsiaTheme="minorEastAsia"/>
          <w:sz w:val="22"/>
          <w:szCs w:val="22"/>
        </w:rPr>
        <w:t>4-month</w:t>
      </w:r>
      <w:r w:rsidRPr="001878A2" w:rsidR="00E56180">
        <w:rPr>
          <w:rFonts w:ascii="Arial" w:hAnsi="Arial" w:cs="Arial" w:eastAsiaTheme="minorEastAsia"/>
          <w:sz w:val="22"/>
          <w:szCs w:val="22"/>
        </w:rPr>
        <w:t>-</w:t>
      </w:r>
      <w:r w:rsidRPr="001878A2" w:rsidR="00A77836">
        <w:rPr>
          <w:rFonts w:ascii="Arial" w:hAnsi="Arial" w:cs="Arial" w:eastAsiaTheme="minorEastAsia"/>
          <w:sz w:val="22"/>
          <w:szCs w:val="22"/>
        </w:rPr>
        <w:t>old</w:t>
      </w:r>
      <w:r w:rsidRPr="001878A2" w:rsidR="00E56180">
        <w:rPr>
          <w:rFonts w:ascii="Arial" w:hAnsi="Arial" w:cs="Arial" w:eastAsiaTheme="minorEastAsia"/>
          <w:sz w:val="22"/>
          <w:szCs w:val="22"/>
        </w:rPr>
        <w:t xml:space="preserve"> fish</w:t>
      </w:r>
      <w:r w:rsidRPr="001878A2">
        <w:rPr>
          <w:rFonts w:ascii="Arial" w:hAnsi="Arial" w:cs="Arial" w:eastAsiaTheme="minorEastAsia"/>
          <w:sz w:val="22"/>
          <w:szCs w:val="22"/>
        </w:rPr>
        <w:t>, we injected</w:t>
      </w:r>
      <w:r w:rsidRPr="001878A2" w:rsidR="001A359A">
        <w:rPr>
          <w:rFonts w:ascii="Arial" w:hAnsi="Arial" w:cs="Arial" w:eastAsiaTheme="minorEastAsia"/>
          <w:sz w:val="22"/>
          <w:szCs w:val="22"/>
        </w:rPr>
        <w:t xml:space="preserve"> </w:t>
      </w:r>
      <w:r w:rsidRPr="001878A2" w:rsidR="005A386D">
        <w:rPr>
          <w:rFonts w:ascii="Arial" w:hAnsi="Arial" w:cs="Arial" w:eastAsiaTheme="minorEastAsia"/>
          <w:i/>
          <w:iCs/>
          <w:sz w:val="22"/>
          <w:szCs w:val="22"/>
        </w:rPr>
        <w:t>M</w:t>
      </w:r>
      <w:r w:rsidR="00C67020">
        <w:rPr>
          <w:rFonts w:ascii="Arial" w:hAnsi="Arial" w:cs="Arial" w:eastAsiaTheme="minorEastAsia"/>
          <w:i/>
          <w:iCs/>
          <w:sz w:val="22"/>
          <w:szCs w:val="22"/>
        </w:rPr>
        <w:t>.</w:t>
      </w:r>
      <w:r w:rsidRPr="001878A2">
        <w:rPr>
          <w:rFonts w:ascii="Arial" w:hAnsi="Arial" w:cs="Arial" w:eastAsiaTheme="minorEastAsia"/>
          <w:i/>
          <w:iCs/>
          <w:sz w:val="22"/>
          <w:szCs w:val="22"/>
        </w:rPr>
        <w:t xml:space="preserve"> chelonae</w:t>
      </w:r>
      <w:r w:rsidRPr="001878A2">
        <w:rPr>
          <w:rFonts w:ascii="Arial" w:hAnsi="Arial" w:cs="Arial" w:eastAsiaTheme="minorEastAsia"/>
          <w:sz w:val="22"/>
          <w:szCs w:val="22"/>
        </w:rPr>
        <w:t xml:space="preserve"> into the coelomic cavity of fish in the exposed treatment group.</w:t>
      </w:r>
      <w:r w:rsidRPr="001878A2" w:rsidR="006A081E">
        <w:rPr>
          <w:rFonts w:ascii="Arial" w:hAnsi="Arial" w:cs="Arial" w:eastAsiaTheme="minorEastAsia"/>
          <w:sz w:val="22"/>
          <w:szCs w:val="22"/>
        </w:rPr>
        <w:t xml:space="preserve"> At </w:t>
      </w:r>
      <w:r w:rsidR="007D6E34">
        <w:rPr>
          <w:rFonts w:ascii="Arial" w:hAnsi="Arial" w:cs="Arial" w:eastAsiaTheme="minorEastAsia"/>
          <w:sz w:val="22"/>
          <w:szCs w:val="22"/>
        </w:rPr>
        <w:t>7</w:t>
      </w:r>
      <w:r w:rsidR="000E1575">
        <w:rPr>
          <w:rFonts w:ascii="Arial" w:hAnsi="Arial" w:cs="Arial" w:eastAsiaTheme="minorEastAsia"/>
          <w:sz w:val="22"/>
          <w:szCs w:val="22"/>
        </w:rPr>
        <w:t xml:space="preserve"> months old</w:t>
      </w:r>
      <w:r w:rsidRPr="001878A2" w:rsidR="000168F8">
        <w:rPr>
          <w:rFonts w:ascii="Arial" w:hAnsi="Arial" w:cs="Arial" w:eastAsiaTheme="minorEastAsia"/>
          <w:sz w:val="22"/>
          <w:szCs w:val="22"/>
        </w:rPr>
        <w:t>, we collected fecal samples</w:t>
      </w:r>
      <w:r w:rsidRPr="001878A2" w:rsidR="00701A07">
        <w:rPr>
          <w:rFonts w:ascii="Arial" w:hAnsi="Arial" w:cs="Arial" w:eastAsiaTheme="minorEastAsia"/>
          <w:sz w:val="22"/>
          <w:szCs w:val="22"/>
        </w:rPr>
        <w:t xml:space="preserve"> to measure</w:t>
      </w:r>
      <w:r w:rsidRPr="001878A2" w:rsidR="000168F8">
        <w:rPr>
          <w:rFonts w:ascii="Arial" w:hAnsi="Arial" w:cs="Arial" w:eastAsiaTheme="minorEastAsia"/>
          <w:sz w:val="22"/>
          <w:szCs w:val="22"/>
        </w:rPr>
        <w:t xml:space="preserve"> microbial gut diversity, </w:t>
      </w:r>
      <w:r w:rsidRPr="001878A2" w:rsidR="00486E14">
        <w:rPr>
          <w:rFonts w:ascii="Arial" w:hAnsi="Arial" w:cs="Arial" w:eastAsiaTheme="minorEastAsia"/>
          <w:sz w:val="22"/>
          <w:szCs w:val="22"/>
        </w:rPr>
        <w:t>composition,</w:t>
      </w:r>
      <w:r w:rsidRPr="001878A2" w:rsidR="000168F8">
        <w:rPr>
          <w:rFonts w:ascii="Arial" w:hAnsi="Arial" w:cs="Arial" w:eastAsiaTheme="minorEastAsia"/>
          <w:sz w:val="22"/>
          <w:szCs w:val="22"/>
        </w:rPr>
        <w:t xml:space="preserve"> and</w:t>
      </w:r>
      <w:r w:rsidR="00BF2F2C">
        <w:rPr>
          <w:rFonts w:ascii="Arial" w:hAnsi="Arial" w:cs="Arial" w:eastAsiaTheme="minorEastAsia"/>
          <w:sz w:val="22"/>
          <w:szCs w:val="22"/>
        </w:rPr>
        <w:t xml:space="preserve"> taxon</w:t>
      </w:r>
      <w:r w:rsidRPr="001878A2" w:rsidR="000168F8">
        <w:rPr>
          <w:rFonts w:ascii="Arial" w:hAnsi="Arial" w:cs="Arial" w:eastAsiaTheme="minorEastAsia"/>
          <w:sz w:val="22"/>
          <w:szCs w:val="22"/>
        </w:rPr>
        <w:t xml:space="preserve"> abundance, performed a histopathology check</w:t>
      </w:r>
      <w:r w:rsidRPr="001878A2" w:rsidR="00701A07">
        <w:rPr>
          <w:rFonts w:ascii="Arial" w:hAnsi="Arial" w:cs="Arial" w:eastAsiaTheme="minorEastAsia"/>
          <w:sz w:val="22"/>
          <w:szCs w:val="22"/>
        </w:rPr>
        <w:t xml:space="preserve"> to assess infection</w:t>
      </w:r>
      <w:r w:rsidRPr="001878A2" w:rsidR="000168F8">
        <w:rPr>
          <w:rFonts w:ascii="Arial" w:hAnsi="Arial" w:cs="Arial" w:eastAsiaTheme="minorEastAsia"/>
          <w:sz w:val="22"/>
          <w:szCs w:val="22"/>
        </w:rPr>
        <w:t xml:space="preserve"> </w:t>
      </w:r>
      <w:r w:rsidRPr="001878A2" w:rsidR="00E3188D">
        <w:rPr>
          <w:rFonts w:ascii="Arial" w:hAnsi="Arial" w:cs="Arial" w:eastAsiaTheme="minorEastAsia"/>
          <w:sz w:val="22"/>
          <w:szCs w:val="22"/>
        </w:rPr>
        <w:t>counts and severity, and collected physiological measurements.</w:t>
      </w:r>
      <w:r w:rsidRPr="001878A2" w:rsidR="00486BF4">
        <w:rPr>
          <w:rFonts w:ascii="Arial" w:hAnsi="Arial" w:cs="Arial" w:eastAsiaTheme="minorEastAsia"/>
          <w:sz w:val="22"/>
          <w:szCs w:val="22"/>
        </w:rPr>
        <w:t xml:space="preserve"> Fecal samples collected prior to </w:t>
      </w:r>
      <w:r w:rsidRPr="001878A2" w:rsidR="00486BF4">
        <w:rPr>
          <w:rFonts w:ascii="Arial" w:hAnsi="Arial" w:cs="Arial" w:eastAsiaTheme="minorEastAsia"/>
          <w:i/>
          <w:iCs/>
          <w:sz w:val="22"/>
          <w:szCs w:val="22"/>
        </w:rPr>
        <w:t>M. chelonae</w:t>
      </w:r>
      <w:r w:rsidRPr="001878A2" w:rsidR="00486BF4">
        <w:rPr>
          <w:rFonts w:ascii="Arial" w:hAnsi="Arial" w:cs="Arial" w:eastAsiaTheme="minorEastAsia"/>
          <w:sz w:val="22"/>
          <w:szCs w:val="22"/>
        </w:rPr>
        <w:t xml:space="preserve"> exposure are labeled as “pre-exposure”, and samples collected after exposure are labeled as either “exposed” or “unexposed”.</w:t>
      </w:r>
      <w:r w:rsidRPr="001878A2" w:rsidR="00980734">
        <w:rPr>
          <w:rFonts w:ascii="Arial" w:hAnsi="Arial" w:cs="Arial" w:eastAsiaTheme="minorEastAsia"/>
          <w:sz w:val="22"/>
          <w:szCs w:val="22"/>
        </w:rPr>
        <w:t xml:space="preserve"> </w:t>
      </w:r>
    </w:p>
    <w:p w:rsidRPr="001878A2" w:rsidR="001F66A7" w:rsidP="00451272" w:rsidRDefault="001F66A7" w14:paraId="3A51B55E" w14:textId="6BA79B7B">
      <w:pPr>
        <w:spacing w:line="276" w:lineRule="auto"/>
        <w:rPr>
          <w:rFonts w:ascii="Arial" w:hAnsi="Arial" w:cs="Arial" w:eastAsiaTheme="minorEastAsia"/>
          <w:sz w:val="22"/>
          <w:szCs w:val="22"/>
        </w:rPr>
      </w:pPr>
    </w:p>
    <w:p w:rsidR="00401F90" w:rsidP="00451272" w:rsidRDefault="005D7F12" w14:paraId="5CED10A5" w14:textId="0C109E01">
      <w:pPr>
        <w:spacing w:line="276" w:lineRule="auto"/>
        <w:rPr>
          <w:rFonts w:ascii="Arial" w:hAnsi="Arial" w:cs="Arial"/>
          <w:sz w:val="22"/>
          <w:szCs w:val="22"/>
        </w:rPr>
      </w:pPr>
      <w:r w:rsidRPr="001878A2">
        <w:rPr>
          <w:rFonts w:ascii="Arial" w:hAnsi="Arial" w:cs="Arial" w:eastAsiaTheme="minorEastAsia"/>
          <w:sz w:val="22"/>
          <w:szCs w:val="22"/>
        </w:rPr>
        <w:lastRenderedPageBreak/>
        <w:t xml:space="preserve">We first assessed whether there was an association between diet and infection status (positive or negative presence of the pathogen). </w:t>
      </w:r>
      <w:r w:rsidRPr="001878A2">
        <w:rPr>
          <w:rFonts w:ascii="Arial" w:hAnsi="Arial" w:cs="Arial" w:eastAsiaTheme="minorEastAsia"/>
          <w:sz w:val="22"/>
          <w:szCs w:val="22"/>
        </w:rPr>
        <w:t>A pairwise Fisher Test did not find the proportion of infections differed between diets</w:t>
      </w:r>
      <w:r w:rsidR="001E277C">
        <w:rPr>
          <w:rFonts w:ascii="Arial" w:hAnsi="Arial" w:cs="Arial" w:eastAsiaTheme="minorEastAsia"/>
          <w:sz w:val="22"/>
          <w:szCs w:val="22"/>
        </w:rPr>
        <w:t xml:space="preserve"> (P &gt; 0.05; Table S</w:t>
      </w:r>
      <w:r w:rsidR="00AE7F06">
        <w:rPr>
          <w:rFonts w:ascii="Arial" w:hAnsi="Arial" w:cs="Arial" w:eastAsiaTheme="minorEastAsia"/>
          <w:sz w:val="22"/>
          <w:szCs w:val="22"/>
        </w:rPr>
        <w:t>3.5.1)</w:t>
      </w:r>
      <w:r w:rsidRPr="001878A2">
        <w:rPr>
          <w:rFonts w:ascii="Arial" w:hAnsi="Arial" w:cs="Arial" w:eastAsiaTheme="minorEastAsia"/>
          <w:sz w:val="22"/>
          <w:szCs w:val="22"/>
        </w:rPr>
        <w:t>. T</w:t>
      </w:r>
      <w:r w:rsidRPr="001878A2" w:rsidR="00030E02">
        <w:rPr>
          <w:rFonts w:ascii="Arial" w:hAnsi="Arial" w:cs="Arial" w:eastAsiaTheme="minorEastAsia"/>
          <w:sz w:val="22"/>
          <w:szCs w:val="22"/>
        </w:rPr>
        <w:t>his result</w:t>
      </w:r>
      <w:r w:rsidRPr="001878A2">
        <w:rPr>
          <w:rFonts w:ascii="Arial" w:hAnsi="Arial" w:cs="Arial" w:eastAsiaTheme="minorEastAsia"/>
          <w:sz w:val="22"/>
          <w:szCs w:val="22"/>
        </w:rPr>
        <w:t xml:space="preserve"> </w:t>
      </w:r>
      <w:r w:rsidRPr="001878A2" w:rsidR="00030E02">
        <w:rPr>
          <w:rFonts w:ascii="Arial" w:hAnsi="Arial" w:cs="Arial" w:eastAsiaTheme="minorEastAsia"/>
          <w:sz w:val="22"/>
          <w:szCs w:val="22"/>
        </w:rPr>
        <w:t>indicates</w:t>
      </w:r>
      <w:r w:rsidRPr="001878A2">
        <w:rPr>
          <w:rFonts w:ascii="Arial" w:hAnsi="Arial" w:cs="Arial" w:eastAsiaTheme="minorEastAsia"/>
          <w:sz w:val="22"/>
          <w:szCs w:val="22"/>
        </w:rPr>
        <w:t xml:space="preserve"> that diet does not</w:t>
      </w:r>
      <w:r w:rsidRPr="001878A2" w:rsidR="00030E02">
        <w:rPr>
          <w:rFonts w:ascii="Arial" w:hAnsi="Arial" w:cs="Arial" w:eastAsiaTheme="minorEastAsia"/>
          <w:sz w:val="22"/>
          <w:szCs w:val="22"/>
        </w:rPr>
        <w:t xml:space="preserve"> appear to</w:t>
      </w:r>
      <w:r w:rsidRPr="001878A2">
        <w:rPr>
          <w:rFonts w:ascii="Arial" w:hAnsi="Arial" w:cs="Arial" w:eastAsiaTheme="minorEastAsia"/>
          <w:sz w:val="22"/>
          <w:szCs w:val="22"/>
        </w:rPr>
        <w:t xml:space="preserve"> influence </w:t>
      </w:r>
      <w:r w:rsidRPr="001878A2" w:rsidR="00030E02">
        <w:rPr>
          <w:rFonts w:ascii="Arial" w:hAnsi="Arial" w:cs="Arial" w:eastAsiaTheme="minorEastAsia"/>
          <w:sz w:val="22"/>
          <w:szCs w:val="22"/>
        </w:rPr>
        <w:t>whether a fish is infected or not</w:t>
      </w:r>
      <w:r w:rsidRPr="001878A2">
        <w:rPr>
          <w:rFonts w:ascii="Arial" w:hAnsi="Arial" w:cs="Arial" w:eastAsiaTheme="minorEastAsia"/>
          <w:sz w:val="22"/>
          <w:szCs w:val="22"/>
        </w:rPr>
        <w:t>.</w:t>
      </w:r>
      <w:r w:rsidRPr="001878A2">
        <w:rPr>
          <w:rFonts w:ascii="Arial" w:hAnsi="Arial" w:cs="Arial" w:eastAsiaTheme="minorEastAsia"/>
          <w:sz w:val="22"/>
          <w:szCs w:val="22"/>
        </w:rPr>
        <w:t xml:space="preserve"> Next, we</w:t>
      </w:r>
      <w:r w:rsidRPr="001878A2" w:rsidR="001703F5">
        <w:rPr>
          <w:rFonts w:ascii="Arial" w:hAnsi="Arial" w:cs="Arial" w:eastAsiaTheme="minorEastAsia"/>
          <w:sz w:val="22"/>
          <w:szCs w:val="22"/>
        </w:rPr>
        <w:t xml:space="preserve"> assessed </w:t>
      </w:r>
      <w:r w:rsidRPr="001878A2" w:rsidR="008947CA">
        <w:rPr>
          <w:rFonts w:ascii="Arial" w:hAnsi="Arial" w:cs="Arial" w:eastAsiaTheme="minorEastAsia"/>
          <w:sz w:val="22"/>
          <w:szCs w:val="22"/>
        </w:rPr>
        <w:t xml:space="preserve">infection status on </w:t>
      </w:r>
      <w:r w:rsidRPr="001878A2" w:rsidR="00030E02">
        <w:rPr>
          <w:rFonts w:ascii="Arial" w:hAnsi="Arial" w:cs="Arial" w:eastAsiaTheme="minorEastAsia"/>
          <w:sz w:val="22"/>
          <w:szCs w:val="22"/>
        </w:rPr>
        <w:t>the physiological endpoint body condition score</w:t>
      </w:r>
      <w:r w:rsidRPr="001878A2" w:rsidR="008947CA">
        <w:rPr>
          <w:rFonts w:ascii="Arial" w:hAnsi="Arial" w:cs="Arial" w:eastAsiaTheme="minorEastAsia"/>
          <w:sz w:val="22"/>
          <w:szCs w:val="22"/>
        </w:rPr>
        <w:t xml:space="preserve"> and </w:t>
      </w:r>
      <w:r w:rsidRPr="001878A2" w:rsidR="00030E02">
        <w:rPr>
          <w:rFonts w:ascii="Arial" w:hAnsi="Arial" w:cs="Arial" w:eastAsiaTheme="minorEastAsia"/>
          <w:sz w:val="22"/>
          <w:szCs w:val="22"/>
        </w:rPr>
        <w:t>mea</w:t>
      </w:r>
      <w:r w:rsidRPr="001878A2" w:rsidR="00611BDE">
        <w:rPr>
          <w:rFonts w:ascii="Arial" w:hAnsi="Arial" w:cs="Arial" w:eastAsiaTheme="minorEastAsia"/>
          <w:sz w:val="22"/>
          <w:szCs w:val="22"/>
        </w:rPr>
        <w:t>s</w:t>
      </w:r>
      <w:r w:rsidRPr="001878A2" w:rsidR="00030E02">
        <w:rPr>
          <w:rFonts w:ascii="Arial" w:hAnsi="Arial" w:cs="Arial" w:eastAsiaTheme="minorEastAsia"/>
          <w:sz w:val="22"/>
          <w:szCs w:val="22"/>
        </w:rPr>
        <w:t>ures of</w:t>
      </w:r>
      <w:r w:rsidRPr="001878A2" w:rsidR="008947CA">
        <w:rPr>
          <w:rFonts w:ascii="Arial" w:hAnsi="Arial" w:cs="Arial" w:eastAsiaTheme="minorEastAsia"/>
          <w:sz w:val="22"/>
          <w:szCs w:val="22"/>
        </w:rPr>
        <w:t xml:space="preserve"> gut microbiome </w:t>
      </w:r>
      <w:r w:rsidRPr="001878A2" w:rsidR="00030E02">
        <w:rPr>
          <w:rFonts w:ascii="Arial" w:hAnsi="Arial" w:cs="Arial" w:eastAsiaTheme="minorEastAsia"/>
          <w:sz w:val="22"/>
          <w:szCs w:val="22"/>
        </w:rPr>
        <w:t>diversity and composition.</w:t>
      </w:r>
      <w:r w:rsidRPr="001878A2" w:rsidR="00397D36">
        <w:rPr>
          <w:rFonts w:ascii="Arial" w:hAnsi="Arial" w:cs="Arial" w:eastAsiaTheme="minorEastAsia"/>
          <w:sz w:val="22"/>
          <w:szCs w:val="22"/>
        </w:rPr>
        <w:t xml:space="preserve"> </w:t>
      </w:r>
      <w:r w:rsidRPr="001878A2">
        <w:rPr>
          <w:rFonts w:ascii="Arial" w:hAnsi="Arial" w:cs="Arial" w:eastAsiaTheme="minorEastAsia"/>
          <w:sz w:val="22"/>
          <w:szCs w:val="22"/>
        </w:rPr>
        <w:t>W</w:t>
      </w:r>
      <w:r w:rsidRPr="001878A2" w:rsidR="00397D36">
        <w:rPr>
          <w:rFonts w:ascii="Arial" w:hAnsi="Arial" w:cs="Arial" w:eastAsiaTheme="minorEastAsia"/>
          <w:sz w:val="22"/>
          <w:szCs w:val="22"/>
        </w:rPr>
        <w:t xml:space="preserve">e did not find </w:t>
      </w:r>
      <w:r w:rsidRPr="001878A2" w:rsidR="00ED35D2">
        <w:rPr>
          <w:rFonts w:ascii="Arial" w:hAnsi="Arial" w:cs="Arial" w:eastAsiaTheme="minorEastAsia"/>
          <w:sz w:val="22"/>
          <w:szCs w:val="22"/>
        </w:rPr>
        <w:t xml:space="preserve">significant </w:t>
      </w:r>
      <w:r w:rsidRPr="001878A2" w:rsidR="005208E8">
        <w:rPr>
          <w:rFonts w:ascii="Arial" w:hAnsi="Arial" w:cs="Arial" w:eastAsiaTheme="minorEastAsia"/>
          <w:sz w:val="22"/>
          <w:szCs w:val="22"/>
        </w:rPr>
        <w:t>associations between</w:t>
      </w:r>
      <w:r w:rsidRPr="001878A2" w:rsidR="00ED35D2">
        <w:rPr>
          <w:rFonts w:ascii="Arial" w:hAnsi="Arial" w:cs="Arial" w:eastAsiaTheme="minorEastAsia"/>
          <w:sz w:val="22"/>
          <w:szCs w:val="22"/>
        </w:rPr>
        <w:t xml:space="preserve"> infection status </w:t>
      </w:r>
      <w:r w:rsidRPr="001878A2" w:rsidR="005208E8">
        <w:rPr>
          <w:rFonts w:ascii="Arial" w:hAnsi="Arial" w:cs="Arial" w:eastAsiaTheme="minorEastAsia"/>
          <w:sz w:val="22"/>
          <w:szCs w:val="22"/>
        </w:rPr>
        <w:t>and</w:t>
      </w:r>
      <w:r w:rsidRPr="001878A2" w:rsidR="00ED35D2">
        <w:rPr>
          <w:rFonts w:ascii="Arial" w:hAnsi="Arial" w:cs="Arial" w:eastAsiaTheme="minorEastAsia"/>
          <w:sz w:val="22"/>
          <w:szCs w:val="22"/>
        </w:rPr>
        <w:t xml:space="preserve"> body condition score</w:t>
      </w:r>
      <w:r w:rsidR="00BB3C2D">
        <w:rPr>
          <w:rFonts w:ascii="Arial" w:hAnsi="Arial" w:cs="Arial" w:eastAsiaTheme="minorEastAsia"/>
          <w:sz w:val="22"/>
          <w:szCs w:val="22"/>
        </w:rPr>
        <w:t xml:space="preserve"> </w:t>
      </w:r>
      <w:r w:rsidR="00BB3C2D">
        <w:rPr>
          <w:rFonts w:ascii="Arial" w:hAnsi="Arial" w:cs="Arial" w:eastAsiaTheme="minorEastAsia"/>
          <w:sz w:val="22"/>
          <w:szCs w:val="22"/>
        </w:rPr>
        <w:t>(P &gt; 0.05; Table S3.5.2)</w:t>
      </w:r>
      <w:r w:rsidRPr="001878A2" w:rsidR="00ED35D2">
        <w:rPr>
          <w:rFonts w:ascii="Arial" w:hAnsi="Arial" w:cs="Arial" w:eastAsiaTheme="minorEastAsia"/>
          <w:sz w:val="22"/>
          <w:szCs w:val="22"/>
        </w:rPr>
        <w:t xml:space="preserve"> or any of the gut microbiome</w:t>
      </w:r>
      <w:r w:rsidRPr="001878A2" w:rsidR="005208E8">
        <w:rPr>
          <w:rFonts w:ascii="Arial" w:hAnsi="Arial" w:cs="Arial" w:eastAsiaTheme="minorEastAsia"/>
          <w:sz w:val="22"/>
          <w:szCs w:val="22"/>
        </w:rPr>
        <w:t xml:space="preserve"> diversity and composition</w:t>
      </w:r>
      <w:r w:rsidRPr="001878A2" w:rsidR="00ED35D2">
        <w:rPr>
          <w:rFonts w:ascii="Arial" w:hAnsi="Arial" w:cs="Arial" w:eastAsiaTheme="minorEastAsia"/>
          <w:sz w:val="22"/>
          <w:szCs w:val="22"/>
        </w:rPr>
        <w:t xml:space="preserve"> measures</w:t>
      </w:r>
      <w:r w:rsidR="00AE7F06">
        <w:rPr>
          <w:rFonts w:ascii="Arial" w:hAnsi="Arial" w:cs="Arial" w:eastAsiaTheme="minorEastAsia"/>
          <w:sz w:val="22"/>
          <w:szCs w:val="22"/>
        </w:rPr>
        <w:t xml:space="preserve"> </w:t>
      </w:r>
      <w:r w:rsidR="00293BBF">
        <w:rPr>
          <w:rFonts w:ascii="Arial" w:hAnsi="Arial" w:cs="Arial" w:eastAsiaTheme="minorEastAsia"/>
          <w:sz w:val="22"/>
          <w:szCs w:val="22"/>
        </w:rPr>
        <w:t>(</w:t>
      </w:r>
      <w:r w:rsidR="00370B8F">
        <w:rPr>
          <w:rFonts w:ascii="Arial" w:hAnsi="Arial" w:cs="Arial" w:eastAsiaTheme="minorEastAsia"/>
          <w:sz w:val="22"/>
          <w:szCs w:val="22"/>
        </w:rPr>
        <w:t xml:space="preserve">P &gt; 0.05; </w:t>
      </w:r>
      <w:r w:rsidR="00E16658">
        <w:rPr>
          <w:rFonts w:ascii="Arial" w:hAnsi="Arial" w:cs="Arial" w:eastAsiaTheme="minorEastAsia"/>
          <w:sz w:val="22"/>
          <w:szCs w:val="22"/>
        </w:rPr>
        <w:t>Table S</w:t>
      </w:r>
      <w:r w:rsidR="00293BBF">
        <w:rPr>
          <w:rFonts w:ascii="Arial" w:hAnsi="Arial" w:cs="Arial" w:eastAsiaTheme="minorEastAsia"/>
          <w:sz w:val="22"/>
          <w:szCs w:val="22"/>
        </w:rPr>
        <w:t>3.5.4</w:t>
      </w:r>
      <w:r w:rsidR="00620A96">
        <w:rPr>
          <w:rFonts w:ascii="Arial" w:hAnsi="Arial" w:cs="Arial" w:eastAsiaTheme="minorEastAsia"/>
          <w:sz w:val="22"/>
          <w:szCs w:val="22"/>
        </w:rPr>
        <w:t>&amp;S3.5.5</w:t>
      </w:r>
      <w:r w:rsidR="00293BBF">
        <w:rPr>
          <w:rFonts w:ascii="Arial" w:hAnsi="Arial" w:cs="Arial" w:eastAsiaTheme="minorEastAsia"/>
          <w:sz w:val="22"/>
          <w:szCs w:val="22"/>
        </w:rPr>
        <w:t>)</w:t>
      </w:r>
      <w:r w:rsidRPr="001878A2" w:rsidR="00ED35D2">
        <w:rPr>
          <w:rFonts w:ascii="Arial" w:hAnsi="Arial" w:cs="Arial" w:eastAsiaTheme="minorEastAsia"/>
          <w:sz w:val="22"/>
          <w:szCs w:val="22"/>
        </w:rPr>
        <w:t>.</w:t>
      </w:r>
      <w:r w:rsidR="004A54C8">
        <w:rPr>
          <w:rFonts w:ascii="Arial" w:hAnsi="Arial" w:cs="Arial" w:eastAsiaTheme="minorEastAsia"/>
          <w:sz w:val="22"/>
          <w:szCs w:val="22"/>
        </w:rPr>
        <w:t xml:space="preserve"> </w:t>
      </w:r>
      <w:r w:rsidR="007A2B35">
        <w:rPr>
          <w:rFonts w:ascii="Arial" w:hAnsi="Arial" w:cs="Arial" w:eastAsiaTheme="minorEastAsia"/>
          <w:sz w:val="22"/>
          <w:szCs w:val="22"/>
        </w:rPr>
        <w:t>Together</w:t>
      </w:r>
      <w:r w:rsidR="004A54C8">
        <w:rPr>
          <w:rFonts w:ascii="Arial" w:hAnsi="Arial" w:cs="Arial" w:eastAsiaTheme="minorEastAsia"/>
          <w:sz w:val="22"/>
          <w:szCs w:val="22"/>
        </w:rPr>
        <w:t>,</w:t>
      </w:r>
      <w:r w:rsidR="007A2B35">
        <w:rPr>
          <w:rFonts w:ascii="Arial" w:hAnsi="Arial" w:cs="Arial" w:eastAsiaTheme="minorEastAsia"/>
          <w:sz w:val="22"/>
          <w:szCs w:val="22"/>
        </w:rPr>
        <w:t xml:space="preserve"> these results indicate that</w:t>
      </w:r>
      <w:r w:rsidR="004A54C8">
        <w:rPr>
          <w:rFonts w:ascii="Arial" w:hAnsi="Arial" w:cs="Arial" w:eastAsiaTheme="minorEastAsia"/>
          <w:sz w:val="22"/>
          <w:szCs w:val="22"/>
        </w:rPr>
        <w:t xml:space="preserve"> infection status was not predictive of physiological or microbiome analysis endpoints.</w:t>
      </w:r>
      <w:r w:rsidRPr="001878A2" w:rsidR="00ED35D2">
        <w:rPr>
          <w:rFonts w:ascii="Arial" w:hAnsi="Arial" w:cs="Arial" w:eastAsiaTheme="minorEastAsia"/>
          <w:sz w:val="22"/>
          <w:szCs w:val="22"/>
        </w:rPr>
        <w:t xml:space="preserve"> However, </w:t>
      </w:r>
      <w:r w:rsidRPr="001878A2" w:rsidR="3BC34DF0">
        <w:rPr>
          <w:rFonts w:ascii="Arial" w:hAnsi="Arial" w:cs="Arial" w:eastAsiaTheme="minorEastAsia"/>
          <w:sz w:val="22"/>
          <w:szCs w:val="22"/>
        </w:rPr>
        <w:t>w</w:t>
      </w:r>
      <w:r w:rsidRPr="001878A2" w:rsidR="3BC34DF0">
        <w:rPr>
          <w:rFonts w:ascii="Arial" w:hAnsi="Arial" w:cs="Arial"/>
          <w:sz w:val="22"/>
          <w:szCs w:val="22"/>
        </w:rPr>
        <w:t xml:space="preserve">e find that </w:t>
      </w:r>
      <w:r w:rsidRPr="001878A2" w:rsidR="00CC02F1">
        <w:rPr>
          <w:rFonts w:ascii="Arial" w:hAnsi="Arial" w:cs="Arial"/>
          <w:sz w:val="22"/>
          <w:szCs w:val="22"/>
        </w:rPr>
        <w:t xml:space="preserve">microbial gut </w:t>
      </w:r>
      <w:r w:rsidRPr="001878A2" w:rsidR="3BC34DF0">
        <w:rPr>
          <w:rFonts w:ascii="Arial" w:hAnsi="Arial" w:cs="Arial"/>
          <w:sz w:val="22"/>
          <w:szCs w:val="22"/>
        </w:rPr>
        <w:t xml:space="preserve">diversity </w:t>
      </w:r>
      <w:r w:rsidRPr="001878A2" w:rsidR="008A10C2">
        <w:rPr>
          <w:rFonts w:ascii="Arial" w:hAnsi="Arial" w:cs="Arial"/>
          <w:sz w:val="22"/>
          <w:szCs w:val="22"/>
        </w:rPr>
        <w:t xml:space="preserve">significantly differs </w:t>
      </w:r>
      <w:r w:rsidRPr="001878A2" w:rsidR="3BC34DF0">
        <w:rPr>
          <w:rFonts w:ascii="Arial" w:hAnsi="Arial" w:cs="Arial"/>
          <w:sz w:val="22"/>
          <w:szCs w:val="22"/>
        </w:rPr>
        <w:t xml:space="preserve">between exposure groups </w:t>
      </w:r>
      <w:r w:rsidRPr="001878A2" w:rsidR="00A0244E">
        <w:rPr>
          <w:rFonts w:ascii="Arial" w:hAnsi="Arial" w:cs="Arial"/>
          <w:sz w:val="22"/>
          <w:szCs w:val="22"/>
        </w:rPr>
        <w:t xml:space="preserve">as measured </w:t>
      </w:r>
      <w:r w:rsidR="00513117">
        <w:rPr>
          <w:rFonts w:ascii="Arial" w:hAnsi="Arial" w:cs="Arial"/>
          <w:sz w:val="22"/>
          <w:szCs w:val="22"/>
        </w:rPr>
        <w:t xml:space="preserve">by </w:t>
      </w:r>
      <w:r w:rsidR="007B3204">
        <w:rPr>
          <w:rFonts w:ascii="Arial" w:hAnsi="Arial" w:cs="Arial"/>
          <w:sz w:val="22"/>
          <w:szCs w:val="22"/>
        </w:rPr>
        <w:t xml:space="preserve">richness and Shannon Entropy alpha-diversity </w:t>
      </w:r>
      <w:r w:rsidRPr="001878A2" w:rsidR="00105C53">
        <w:rPr>
          <w:rFonts w:ascii="Arial" w:hAnsi="Arial" w:cs="Arial"/>
          <w:sz w:val="22"/>
          <w:szCs w:val="22"/>
        </w:rPr>
        <w:t>metrics</w:t>
      </w:r>
      <w:r w:rsidRPr="001878A2" w:rsidR="00A0244E">
        <w:rPr>
          <w:rFonts w:ascii="Arial" w:hAnsi="Arial" w:cs="Arial"/>
          <w:sz w:val="22"/>
          <w:szCs w:val="22"/>
        </w:rPr>
        <w:t xml:space="preserve"> </w:t>
      </w:r>
      <w:r w:rsidRPr="001878A2" w:rsidR="3BC34DF0">
        <w:rPr>
          <w:rFonts w:ascii="Arial" w:hAnsi="Arial" w:cs="Arial"/>
          <w:sz w:val="22"/>
          <w:szCs w:val="22"/>
        </w:rPr>
        <w:t xml:space="preserve">(P &lt; 0.05; </w:t>
      </w:r>
      <w:r w:rsidR="00E16658">
        <w:rPr>
          <w:rFonts w:ascii="Arial" w:hAnsi="Arial" w:cs="Arial"/>
          <w:sz w:val="22"/>
          <w:szCs w:val="22"/>
        </w:rPr>
        <w:t xml:space="preserve">Figure 4A, </w:t>
      </w:r>
      <w:r w:rsidRPr="001878A2" w:rsidR="3BC34DF0">
        <w:rPr>
          <w:rFonts w:ascii="Arial" w:hAnsi="Arial" w:cs="Arial"/>
          <w:sz w:val="22"/>
          <w:szCs w:val="22"/>
        </w:rPr>
        <w:t>Table S3.1.2.2)</w:t>
      </w:r>
      <w:r w:rsidR="00B363A3">
        <w:rPr>
          <w:rFonts w:ascii="Arial" w:hAnsi="Arial" w:cs="Arial"/>
          <w:sz w:val="22"/>
          <w:szCs w:val="22"/>
        </w:rPr>
        <w:t>.</w:t>
      </w:r>
      <w:commentRangeStart w:id="12"/>
      <w:r w:rsidRPr="001878A2" w:rsidR="00284945">
        <w:rPr>
          <w:rFonts w:ascii="Arial" w:hAnsi="Arial" w:cs="Arial"/>
          <w:sz w:val="22"/>
          <w:szCs w:val="22"/>
        </w:rPr>
        <w:t xml:space="preserve"> W</w:t>
      </w:r>
      <w:r w:rsidRPr="001878A2" w:rsidR="3BC34DF0">
        <w:rPr>
          <w:rFonts w:ascii="Arial" w:hAnsi="Arial" w:cs="Arial"/>
          <w:sz w:val="22"/>
          <w:szCs w:val="22"/>
        </w:rPr>
        <w:t xml:space="preserve">e did not find a </w:t>
      </w:r>
      <w:r w:rsidRPr="001878A2" w:rsidR="003573E8">
        <w:rPr>
          <w:rFonts w:ascii="Arial" w:hAnsi="Arial" w:cs="Arial"/>
          <w:sz w:val="22"/>
          <w:szCs w:val="22"/>
        </w:rPr>
        <w:t xml:space="preserve">statistically </w:t>
      </w:r>
      <w:r w:rsidRPr="001878A2" w:rsidR="3BC34DF0">
        <w:rPr>
          <w:rFonts w:ascii="Arial" w:hAnsi="Arial" w:cs="Arial"/>
          <w:sz w:val="22"/>
          <w:szCs w:val="22"/>
        </w:rPr>
        <w:t>significant interaction effect between diet and exposure</w:t>
      </w:r>
      <w:commentRangeEnd w:id="12"/>
      <w:r w:rsidRPr="001878A2" w:rsidR="000B143B">
        <w:rPr>
          <w:rStyle w:val="CommentReference"/>
          <w:rFonts w:ascii="Arial" w:hAnsi="Arial" w:cs="Arial"/>
          <w:sz w:val="22"/>
          <w:szCs w:val="22"/>
        </w:rPr>
        <w:commentReference w:id="12"/>
      </w:r>
      <w:r w:rsidRPr="001878A2" w:rsidR="00894AF6">
        <w:rPr>
          <w:rFonts w:ascii="Arial" w:hAnsi="Arial" w:cs="Arial"/>
          <w:sz w:val="22"/>
          <w:szCs w:val="22"/>
        </w:rPr>
        <w:t xml:space="preserve"> groups</w:t>
      </w:r>
      <w:r w:rsidRPr="001878A2" w:rsidR="003573E8">
        <w:rPr>
          <w:rFonts w:ascii="Arial" w:hAnsi="Arial" w:cs="Arial"/>
          <w:sz w:val="22"/>
          <w:szCs w:val="22"/>
        </w:rPr>
        <w:t xml:space="preserve"> and any metric of alpha-diversity</w:t>
      </w:r>
      <w:r w:rsidRPr="001878A2" w:rsidR="00894AF6">
        <w:rPr>
          <w:rFonts w:ascii="Arial" w:hAnsi="Arial" w:cs="Arial"/>
          <w:sz w:val="22"/>
          <w:szCs w:val="22"/>
        </w:rPr>
        <w:t xml:space="preserve"> (</w:t>
      </w:r>
      <w:r w:rsidR="00684C6B">
        <w:rPr>
          <w:rFonts w:ascii="Arial" w:hAnsi="Arial" w:cs="Arial"/>
          <w:sz w:val="22"/>
          <w:szCs w:val="22"/>
        </w:rPr>
        <w:t>P</w:t>
      </w:r>
      <w:r w:rsidRPr="001878A2" w:rsidR="00894AF6">
        <w:rPr>
          <w:rFonts w:ascii="Arial" w:hAnsi="Arial" w:cs="Arial"/>
          <w:sz w:val="22"/>
          <w:szCs w:val="22"/>
        </w:rPr>
        <w:t xml:space="preserve"> &gt; 0.05; Table S3.1.2.2).</w:t>
      </w:r>
      <w:r w:rsidRPr="001878A2" w:rsidR="000A1BE8">
        <w:rPr>
          <w:rFonts w:ascii="Arial" w:hAnsi="Arial" w:cs="Arial"/>
          <w:sz w:val="22"/>
          <w:szCs w:val="22"/>
        </w:rPr>
        <w:t xml:space="preserve"> </w:t>
      </w:r>
      <w:r w:rsidR="0005524A">
        <w:rPr>
          <w:rFonts w:ascii="Arial" w:hAnsi="Arial" w:cs="Arial"/>
          <w:sz w:val="22"/>
          <w:szCs w:val="22"/>
        </w:rPr>
        <w:t>These results indicate that the</w:t>
      </w:r>
      <w:r w:rsidR="00EE06D9">
        <w:rPr>
          <w:rFonts w:ascii="Arial" w:hAnsi="Arial" w:cs="Arial"/>
          <w:sz w:val="22"/>
          <w:szCs w:val="22"/>
        </w:rPr>
        <w:t xml:space="preserve"> gut</w:t>
      </w:r>
      <w:r w:rsidR="0005524A">
        <w:rPr>
          <w:rFonts w:ascii="Arial" w:hAnsi="Arial" w:cs="Arial"/>
          <w:sz w:val="22"/>
          <w:szCs w:val="22"/>
        </w:rPr>
        <w:t xml:space="preserve"> microbiome </w:t>
      </w:r>
      <w:r w:rsidR="002035C5">
        <w:rPr>
          <w:rFonts w:ascii="Arial" w:hAnsi="Arial" w:cs="Arial"/>
          <w:sz w:val="22"/>
          <w:szCs w:val="22"/>
        </w:rPr>
        <w:t xml:space="preserve">is sensitive to pathogen exposure, but </w:t>
      </w:r>
      <w:r w:rsidR="00EE06D9">
        <w:rPr>
          <w:rFonts w:ascii="Arial" w:hAnsi="Arial" w:cs="Arial"/>
          <w:sz w:val="22"/>
          <w:szCs w:val="22"/>
        </w:rPr>
        <w:t xml:space="preserve">its sensitivity is not </w:t>
      </w:r>
      <w:proofErr w:type="gramStart"/>
      <w:r w:rsidR="00EE06D9">
        <w:rPr>
          <w:rFonts w:ascii="Arial" w:hAnsi="Arial" w:cs="Arial"/>
          <w:sz w:val="22"/>
          <w:szCs w:val="22"/>
        </w:rPr>
        <w:t>diet-dependent</w:t>
      </w:r>
      <w:proofErr w:type="gramEnd"/>
      <w:r w:rsidR="002035C5">
        <w:rPr>
          <w:rFonts w:ascii="Arial" w:hAnsi="Arial" w:cs="Arial"/>
          <w:sz w:val="22"/>
          <w:szCs w:val="22"/>
        </w:rPr>
        <w:t>.</w:t>
      </w:r>
      <w:r w:rsidR="0005524A">
        <w:rPr>
          <w:rFonts w:ascii="Arial" w:hAnsi="Arial" w:cs="Arial"/>
          <w:sz w:val="22"/>
          <w:szCs w:val="22"/>
        </w:rPr>
        <w:t xml:space="preserve"> </w:t>
      </w:r>
      <w:r w:rsidRPr="001878A2" w:rsidR="3BC34DF0">
        <w:rPr>
          <w:rFonts w:ascii="Arial" w:hAnsi="Arial" w:cs="Arial"/>
          <w:sz w:val="22"/>
          <w:szCs w:val="22"/>
        </w:rPr>
        <w:t xml:space="preserve">Furthermore, </w:t>
      </w:r>
      <w:r w:rsidRPr="001878A2" w:rsidR="009C2CDE">
        <w:rPr>
          <w:rFonts w:ascii="Arial" w:hAnsi="Arial" w:cs="Arial"/>
          <w:sz w:val="22"/>
          <w:szCs w:val="22"/>
        </w:rPr>
        <w:t>we used</w:t>
      </w:r>
      <w:r w:rsidRPr="001878A2" w:rsidR="00C55FFC">
        <w:rPr>
          <w:rFonts w:ascii="Arial" w:hAnsi="Arial" w:cs="Arial"/>
          <w:sz w:val="22"/>
          <w:szCs w:val="22"/>
        </w:rPr>
        <w:t xml:space="preserve"> a</w:t>
      </w:r>
      <w:r w:rsidRPr="001878A2" w:rsidR="3BC34DF0">
        <w:rPr>
          <w:rFonts w:ascii="Arial" w:hAnsi="Arial" w:cs="Arial"/>
          <w:sz w:val="22"/>
          <w:szCs w:val="22"/>
        </w:rPr>
        <w:t xml:space="preserve"> post hoc Tukey test</w:t>
      </w:r>
      <w:r w:rsidRPr="001878A2" w:rsidR="009C2CDE">
        <w:rPr>
          <w:rFonts w:ascii="Arial" w:hAnsi="Arial" w:cs="Arial"/>
          <w:sz w:val="22"/>
          <w:szCs w:val="22"/>
        </w:rPr>
        <w:t xml:space="preserve"> to </w:t>
      </w:r>
      <w:r w:rsidRPr="001878A2" w:rsidR="000A1BE8">
        <w:rPr>
          <w:rFonts w:ascii="Arial" w:hAnsi="Arial" w:cs="Arial"/>
          <w:sz w:val="22"/>
          <w:szCs w:val="22"/>
        </w:rPr>
        <w:t>clarify</w:t>
      </w:r>
      <w:r w:rsidRPr="001878A2" w:rsidR="009C2CDE">
        <w:rPr>
          <w:rFonts w:ascii="Arial" w:hAnsi="Arial" w:cs="Arial"/>
          <w:sz w:val="22"/>
          <w:szCs w:val="22"/>
        </w:rPr>
        <w:t xml:space="preserve"> whether microbial gut diversity </w:t>
      </w:r>
      <w:r w:rsidRPr="001878A2" w:rsidR="00894AF6">
        <w:rPr>
          <w:rFonts w:ascii="Arial" w:hAnsi="Arial" w:cs="Arial"/>
          <w:sz w:val="22"/>
          <w:szCs w:val="22"/>
        </w:rPr>
        <w:t xml:space="preserve">of fish </w:t>
      </w:r>
      <w:r w:rsidRPr="001878A2" w:rsidR="009C2CDE">
        <w:rPr>
          <w:rFonts w:ascii="Arial" w:hAnsi="Arial" w:cs="Arial"/>
          <w:sz w:val="22"/>
          <w:szCs w:val="22"/>
        </w:rPr>
        <w:t xml:space="preserve">differed between exposure groups </w:t>
      </w:r>
      <w:r w:rsidR="007B3B76">
        <w:rPr>
          <w:rFonts w:ascii="Arial" w:hAnsi="Arial" w:cs="Arial"/>
          <w:sz w:val="22"/>
          <w:szCs w:val="22"/>
        </w:rPr>
        <w:t>by</w:t>
      </w:r>
      <w:r w:rsidRPr="001878A2" w:rsidR="009C2CDE">
        <w:rPr>
          <w:rFonts w:ascii="Arial" w:hAnsi="Arial" w:cs="Arial"/>
          <w:sz w:val="22"/>
          <w:szCs w:val="22"/>
        </w:rPr>
        <w:t xml:space="preserve"> diet.</w:t>
      </w:r>
      <w:r w:rsidRPr="001878A2" w:rsidR="3BC34DF0">
        <w:rPr>
          <w:rFonts w:ascii="Arial" w:hAnsi="Arial" w:cs="Arial"/>
          <w:sz w:val="22"/>
          <w:szCs w:val="22"/>
        </w:rPr>
        <w:t xml:space="preserve"> </w:t>
      </w:r>
      <w:r w:rsidRPr="001878A2" w:rsidR="00F612A9">
        <w:rPr>
          <w:rFonts w:ascii="Arial" w:hAnsi="Arial" w:cs="Arial"/>
          <w:sz w:val="22"/>
          <w:szCs w:val="22"/>
        </w:rPr>
        <w:t>Unique to ZIRC-diet fed fish, we observed microbiome diversity differed in unexposed controls compared to exposed fish as measured by all alpha-diversity metrics (P &lt; 0.05, Table S3.1.2.3).</w:t>
      </w:r>
      <w:r w:rsidR="002B42C4">
        <w:rPr>
          <w:rFonts w:ascii="Arial" w:hAnsi="Arial" w:cs="Arial"/>
          <w:sz w:val="22"/>
          <w:szCs w:val="22"/>
        </w:rPr>
        <w:t xml:space="preserve"> Watts-diet fed fish </w:t>
      </w:r>
      <w:r w:rsidRPr="001878A2" w:rsidR="002B42C4">
        <w:rPr>
          <w:rFonts w:ascii="Arial" w:hAnsi="Arial" w:cs="Arial"/>
          <w:sz w:val="22"/>
          <w:szCs w:val="22"/>
        </w:rPr>
        <w:t xml:space="preserve">differed in unexposed controls compared to exposed fish </w:t>
      </w:r>
      <w:r w:rsidR="002B42C4">
        <w:rPr>
          <w:rFonts w:ascii="Arial" w:hAnsi="Arial" w:cs="Arial"/>
          <w:sz w:val="22"/>
          <w:szCs w:val="22"/>
        </w:rPr>
        <w:t>in terms of richness</w:t>
      </w:r>
      <w:r w:rsidRPr="001878A2" w:rsidR="002B42C4">
        <w:rPr>
          <w:rFonts w:ascii="Arial" w:hAnsi="Arial" w:cs="Arial"/>
          <w:sz w:val="22"/>
          <w:szCs w:val="22"/>
        </w:rPr>
        <w:t xml:space="preserve"> (P &lt; 0.05, Table S3.1.2.3).</w:t>
      </w:r>
      <w:r w:rsidR="00F612A9">
        <w:rPr>
          <w:rFonts w:ascii="Arial" w:hAnsi="Arial" w:cs="Arial"/>
          <w:sz w:val="22"/>
          <w:szCs w:val="22"/>
        </w:rPr>
        <w:t xml:space="preserve"> </w:t>
      </w:r>
      <w:r w:rsidR="002C7F72">
        <w:rPr>
          <w:rFonts w:ascii="Arial" w:hAnsi="Arial" w:cs="Arial"/>
          <w:sz w:val="22"/>
          <w:szCs w:val="22"/>
        </w:rPr>
        <w:t>These results suggest that the ZIRC-diet</w:t>
      </w:r>
      <w:r w:rsidR="002B42C4">
        <w:rPr>
          <w:rFonts w:ascii="Arial" w:hAnsi="Arial" w:cs="Arial"/>
          <w:sz w:val="22"/>
          <w:szCs w:val="22"/>
        </w:rPr>
        <w:t>, and to some extent Watts-diet</w:t>
      </w:r>
      <w:r w:rsidR="002C7F72">
        <w:rPr>
          <w:rFonts w:ascii="Arial" w:hAnsi="Arial" w:cs="Arial"/>
          <w:sz w:val="22"/>
          <w:szCs w:val="22"/>
        </w:rPr>
        <w:t xml:space="preserve"> fed fish</w:t>
      </w:r>
      <w:r w:rsidR="002B42C4">
        <w:rPr>
          <w:rFonts w:ascii="Arial" w:hAnsi="Arial" w:cs="Arial"/>
          <w:sz w:val="22"/>
          <w:szCs w:val="22"/>
        </w:rPr>
        <w:t>,</w:t>
      </w:r>
      <w:r w:rsidR="002C7F72">
        <w:rPr>
          <w:rFonts w:ascii="Arial" w:hAnsi="Arial" w:cs="Arial"/>
          <w:sz w:val="22"/>
          <w:szCs w:val="22"/>
        </w:rPr>
        <w:t xml:space="preserve"> are sensitive to </w:t>
      </w:r>
      <w:r w:rsidR="0082406B">
        <w:rPr>
          <w:rFonts w:ascii="Arial" w:hAnsi="Arial" w:cs="Arial"/>
          <w:sz w:val="22"/>
          <w:szCs w:val="22"/>
        </w:rPr>
        <w:t xml:space="preserve">the effects of </w:t>
      </w:r>
      <w:r w:rsidRPr="001878A2" w:rsidR="009A2507">
        <w:rPr>
          <w:rFonts w:ascii="Arial" w:hAnsi="Arial" w:cs="Arial"/>
          <w:i/>
          <w:iCs/>
          <w:sz w:val="22"/>
          <w:szCs w:val="22"/>
        </w:rPr>
        <w:t>M. chelonae</w:t>
      </w:r>
      <w:r w:rsidRPr="001878A2" w:rsidR="009A2507">
        <w:rPr>
          <w:rFonts w:ascii="Arial" w:hAnsi="Arial" w:cs="Arial"/>
          <w:sz w:val="22"/>
          <w:szCs w:val="22"/>
        </w:rPr>
        <w:t xml:space="preserve"> exposure</w:t>
      </w:r>
      <w:r w:rsidR="0082406B">
        <w:rPr>
          <w:rFonts w:ascii="Arial" w:hAnsi="Arial" w:cs="Arial"/>
          <w:sz w:val="22"/>
          <w:szCs w:val="22"/>
        </w:rPr>
        <w:t>.</w:t>
      </w:r>
      <w:r w:rsidR="002C7F72">
        <w:rPr>
          <w:rFonts w:ascii="Arial" w:hAnsi="Arial" w:cs="Arial"/>
          <w:sz w:val="22"/>
          <w:szCs w:val="22"/>
        </w:rPr>
        <w:t xml:space="preserve"> </w:t>
      </w:r>
      <w:r w:rsidR="00036CEF">
        <w:rPr>
          <w:rFonts w:ascii="Arial" w:hAnsi="Arial" w:cs="Arial"/>
          <w:sz w:val="22"/>
          <w:szCs w:val="22"/>
        </w:rPr>
        <w:t xml:space="preserve">Collectively, these results indicate that </w:t>
      </w:r>
      <w:r w:rsidR="00FC34C1">
        <w:rPr>
          <w:rFonts w:ascii="Arial" w:hAnsi="Arial" w:cs="Arial"/>
          <w:sz w:val="22"/>
          <w:szCs w:val="22"/>
        </w:rPr>
        <w:t xml:space="preserve">gut microbiome diversity is sensitive to </w:t>
      </w:r>
      <w:r w:rsidRPr="001878A2" w:rsidR="009A2507">
        <w:rPr>
          <w:rFonts w:ascii="Arial" w:hAnsi="Arial" w:cs="Arial"/>
          <w:i/>
          <w:iCs/>
          <w:sz w:val="22"/>
          <w:szCs w:val="22"/>
        </w:rPr>
        <w:t>M. chelonae</w:t>
      </w:r>
      <w:r w:rsidRPr="001878A2" w:rsidR="009A2507">
        <w:rPr>
          <w:rFonts w:ascii="Arial" w:hAnsi="Arial" w:cs="Arial"/>
          <w:sz w:val="22"/>
          <w:szCs w:val="22"/>
        </w:rPr>
        <w:t xml:space="preserve"> exposure</w:t>
      </w:r>
      <w:r w:rsidR="00FC34C1">
        <w:rPr>
          <w:rFonts w:ascii="Arial" w:hAnsi="Arial" w:cs="Arial"/>
          <w:sz w:val="22"/>
          <w:szCs w:val="22"/>
        </w:rPr>
        <w:t xml:space="preserve">, </w:t>
      </w:r>
      <w:r w:rsidR="008146DA">
        <w:rPr>
          <w:rFonts w:ascii="Arial" w:hAnsi="Arial" w:cs="Arial"/>
          <w:sz w:val="22"/>
          <w:szCs w:val="22"/>
        </w:rPr>
        <w:t>but the sensitivity to diet is greater.</w:t>
      </w:r>
    </w:p>
    <w:p w:rsidR="00EC7DBC" w:rsidP="00451272" w:rsidRDefault="00EC7DBC" w14:paraId="34EF0C9F" w14:textId="77777777">
      <w:pPr>
        <w:spacing w:line="276" w:lineRule="auto"/>
        <w:rPr>
          <w:rFonts w:ascii="Arial" w:hAnsi="Arial" w:cs="Arial"/>
          <w:sz w:val="22"/>
          <w:szCs w:val="22"/>
        </w:rPr>
      </w:pPr>
    </w:p>
    <w:p w:rsidRPr="001878A2" w:rsidR="00451477" w:rsidP="00451272" w:rsidRDefault="00D66E5B" w14:paraId="0BE6CD56" w14:textId="729879A9">
      <w:pPr>
        <w:spacing w:line="276" w:lineRule="auto"/>
        <w:rPr>
          <w:rFonts w:ascii="Arial" w:hAnsi="Arial" w:cs="Arial"/>
          <w:sz w:val="22"/>
          <w:szCs w:val="22"/>
        </w:rPr>
      </w:pPr>
      <w:r w:rsidRPr="001878A2">
        <w:rPr>
          <w:rFonts w:ascii="Arial" w:hAnsi="Arial" w:cs="Arial"/>
          <w:sz w:val="22"/>
          <w:szCs w:val="22"/>
        </w:rPr>
        <w:t>Next</w:t>
      </w:r>
      <w:r w:rsidRPr="001878A2" w:rsidR="00A928A8">
        <w:rPr>
          <w:rFonts w:ascii="Arial" w:hAnsi="Arial" w:cs="Arial"/>
          <w:sz w:val="22"/>
          <w:szCs w:val="22"/>
        </w:rPr>
        <w:t>,</w:t>
      </w:r>
      <w:r w:rsidRPr="001878A2" w:rsidR="3BC34DF0">
        <w:rPr>
          <w:rFonts w:ascii="Arial" w:hAnsi="Arial" w:cs="Arial"/>
          <w:sz w:val="22"/>
          <w:szCs w:val="22"/>
        </w:rPr>
        <w:t xml:space="preserve"> we </w:t>
      </w:r>
      <w:r w:rsidR="00FD7D34">
        <w:rPr>
          <w:rFonts w:ascii="Arial" w:hAnsi="Arial" w:cs="Arial"/>
          <w:sz w:val="22"/>
          <w:szCs w:val="22"/>
        </w:rPr>
        <w:t>evaluated</w:t>
      </w:r>
      <w:r w:rsidRPr="001878A2" w:rsidR="3BC34DF0">
        <w:rPr>
          <w:rFonts w:ascii="Arial" w:hAnsi="Arial" w:cs="Arial"/>
          <w:sz w:val="22"/>
          <w:szCs w:val="22"/>
        </w:rPr>
        <w:t xml:space="preserve"> how pathogen exposure influenced </w:t>
      </w:r>
      <w:r w:rsidRPr="001878A2" w:rsidR="006460F2">
        <w:rPr>
          <w:rFonts w:ascii="Arial" w:hAnsi="Arial" w:cs="Arial"/>
          <w:sz w:val="22"/>
          <w:szCs w:val="22"/>
        </w:rPr>
        <w:t xml:space="preserve">microbial </w:t>
      </w:r>
      <w:r w:rsidRPr="001878A2">
        <w:rPr>
          <w:rFonts w:ascii="Arial" w:hAnsi="Arial" w:cs="Arial"/>
          <w:sz w:val="22"/>
          <w:szCs w:val="22"/>
        </w:rPr>
        <w:t>community</w:t>
      </w:r>
      <w:r w:rsidRPr="001878A2" w:rsidR="3BC34DF0">
        <w:rPr>
          <w:rFonts w:ascii="Arial" w:hAnsi="Arial" w:cs="Arial"/>
          <w:sz w:val="22"/>
          <w:szCs w:val="22"/>
        </w:rPr>
        <w:t xml:space="preserve"> composition across </w:t>
      </w:r>
      <w:r w:rsidR="00FD7D34">
        <w:rPr>
          <w:rFonts w:ascii="Arial" w:hAnsi="Arial" w:cs="Arial"/>
          <w:sz w:val="22"/>
          <w:szCs w:val="22"/>
        </w:rPr>
        <w:t>fish fed each</w:t>
      </w:r>
      <w:r w:rsidRPr="001878A2" w:rsidR="3BC34DF0">
        <w:rPr>
          <w:rFonts w:ascii="Arial" w:hAnsi="Arial" w:cs="Arial"/>
          <w:sz w:val="22"/>
          <w:szCs w:val="22"/>
        </w:rPr>
        <w:t xml:space="preserve"> diet. </w:t>
      </w:r>
      <w:r w:rsidRPr="001878A2" w:rsidR="000B10CB">
        <w:rPr>
          <w:rFonts w:ascii="Arial" w:hAnsi="Arial" w:cs="Arial"/>
          <w:sz w:val="22"/>
          <w:szCs w:val="22"/>
        </w:rPr>
        <w:t xml:space="preserve">PERMANOVA tests </w:t>
      </w:r>
      <w:r w:rsidRPr="001878A2" w:rsidR="006460F2">
        <w:rPr>
          <w:rFonts w:ascii="Arial" w:hAnsi="Arial" w:cs="Arial"/>
          <w:sz w:val="22"/>
          <w:szCs w:val="22"/>
        </w:rPr>
        <w:t xml:space="preserve">as measured by each </w:t>
      </w:r>
      <w:r w:rsidRPr="001878A2" w:rsidR="00412AB9">
        <w:rPr>
          <w:rFonts w:ascii="Arial" w:hAnsi="Arial" w:cs="Arial"/>
          <w:sz w:val="22"/>
          <w:szCs w:val="22"/>
        </w:rPr>
        <w:t>beta-diversity</w:t>
      </w:r>
      <w:r w:rsidRPr="001878A2" w:rsidR="000B10CB">
        <w:rPr>
          <w:rFonts w:ascii="Arial" w:hAnsi="Arial" w:cs="Arial"/>
          <w:sz w:val="22"/>
          <w:szCs w:val="22"/>
        </w:rPr>
        <w:t xml:space="preserve"> metric found </w:t>
      </w:r>
      <w:r w:rsidRPr="001878A2" w:rsidR="00B94193">
        <w:rPr>
          <w:rFonts w:ascii="Arial" w:hAnsi="Arial" w:cs="Arial"/>
          <w:sz w:val="22"/>
          <w:szCs w:val="22"/>
        </w:rPr>
        <w:t xml:space="preserve">the main effects of diet and pathogen exposure were statistically significant, </w:t>
      </w:r>
      <w:r w:rsidRPr="001878A2" w:rsidR="006460F2">
        <w:rPr>
          <w:rFonts w:ascii="Arial" w:hAnsi="Arial" w:cs="Arial"/>
          <w:sz w:val="22"/>
          <w:szCs w:val="22"/>
        </w:rPr>
        <w:t xml:space="preserve">but </w:t>
      </w:r>
      <w:r w:rsidRPr="001878A2" w:rsidR="00D7077D">
        <w:rPr>
          <w:rFonts w:ascii="Arial" w:hAnsi="Arial" w:cs="Arial"/>
          <w:sz w:val="22"/>
          <w:szCs w:val="22"/>
        </w:rPr>
        <w:t xml:space="preserve">the main effect of </w:t>
      </w:r>
      <w:r w:rsidRPr="001878A2" w:rsidR="00AF384F">
        <w:rPr>
          <w:rFonts w:ascii="Arial" w:hAnsi="Arial" w:cs="Arial"/>
          <w:sz w:val="22"/>
          <w:szCs w:val="22"/>
        </w:rPr>
        <w:t>diet</w:t>
      </w:r>
      <w:r w:rsidRPr="001878A2" w:rsidR="00D7077D">
        <w:rPr>
          <w:rFonts w:ascii="Arial" w:hAnsi="Arial" w:cs="Arial"/>
          <w:sz w:val="22"/>
          <w:szCs w:val="22"/>
        </w:rPr>
        <w:t xml:space="preserve"> </w:t>
      </w:r>
      <w:r w:rsidRPr="001878A2" w:rsidR="00B94193">
        <w:rPr>
          <w:rFonts w:ascii="Arial" w:hAnsi="Arial" w:cs="Arial"/>
          <w:sz w:val="22"/>
          <w:szCs w:val="22"/>
        </w:rPr>
        <w:t>was greatest</w:t>
      </w:r>
      <w:r w:rsidRPr="001878A2" w:rsidR="006460F2">
        <w:rPr>
          <w:rFonts w:ascii="Arial" w:hAnsi="Arial" w:cs="Arial"/>
          <w:sz w:val="22"/>
          <w:szCs w:val="22"/>
        </w:rPr>
        <w:t xml:space="preserve"> </w:t>
      </w:r>
      <w:r w:rsidRPr="001878A2" w:rsidR="006F35E4">
        <w:rPr>
          <w:rFonts w:ascii="Arial" w:hAnsi="Arial" w:cs="Arial"/>
          <w:sz w:val="22"/>
          <w:szCs w:val="22"/>
        </w:rPr>
        <w:t>(</w:t>
      </w:r>
      <w:r w:rsidRPr="001878A2" w:rsidR="006460F2">
        <w:rPr>
          <w:rFonts w:ascii="Arial" w:hAnsi="Arial" w:cs="Arial"/>
          <w:sz w:val="22"/>
          <w:szCs w:val="22"/>
        </w:rPr>
        <w:t>P &lt; 0.05; Fig 4C, Table S</w:t>
      </w:r>
      <w:r w:rsidRPr="001878A2" w:rsidR="00C63C8C">
        <w:rPr>
          <w:rFonts w:ascii="Arial" w:hAnsi="Arial" w:cs="Arial"/>
          <w:sz w:val="22"/>
          <w:szCs w:val="22"/>
        </w:rPr>
        <w:t>3.2.</w:t>
      </w:r>
      <w:r w:rsidR="005A5E58">
        <w:rPr>
          <w:rFonts w:ascii="Arial" w:hAnsi="Arial" w:cs="Arial"/>
          <w:sz w:val="22"/>
          <w:szCs w:val="22"/>
        </w:rPr>
        <w:t>3</w:t>
      </w:r>
      <w:r w:rsidRPr="001878A2" w:rsidR="00C63C8C">
        <w:rPr>
          <w:rFonts w:ascii="Arial" w:hAnsi="Arial" w:cs="Arial"/>
          <w:sz w:val="22"/>
          <w:szCs w:val="22"/>
        </w:rPr>
        <w:t>)</w:t>
      </w:r>
      <w:r w:rsidRPr="001878A2" w:rsidR="00AF384F">
        <w:rPr>
          <w:rFonts w:ascii="Arial" w:hAnsi="Arial" w:cs="Arial"/>
          <w:sz w:val="22"/>
          <w:szCs w:val="22"/>
        </w:rPr>
        <w:t>.</w:t>
      </w:r>
      <w:r w:rsidRPr="001878A2" w:rsidR="00C63C8C">
        <w:rPr>
          <w:rFonts w:ascii="Arial" w:hAnsi="Arial" w:cs="Arial"/>
          <w:sz w:val="22"/>
          <w:szCs w:val="22"/>
        </w:rPr>
        <w:t xml:space="preserve"> Furthermore, </w:t>
      </w:r>
      <w:r w:rsidRPr="001878A2" w:rsidR="00732A64">
        <w:rPr>
          <w:rFonts w:ascii="Arial" w:hAnsi="Arial" w:cs="Arial"/>
          <w:sz w:val="22"/>
          <w:szCs w:val="22"/>
        </w:rPr>
        <w:t xml:space="preserve">a PERMANOVA test </w:t>
      </w:r>
      <w:r w:rsidRPr="001878A2" w:rsidR="009D3C84">
        <w:rPr>
          <w:rFonts w:ascii="Arial" w:hAnsi="Arial" w:cs="Arial"/>
          <w:sz w:val="22"/>
          <w:szCs w:val="22"/>
        </w:rPr>
        <w:t>found</w:t>
      </w:r>
      <w:r w:rsidRPr="001878A2" w:rsidR="00732A64">
        <w:rPr>
          <w:rFonts w:ascii="Arial" w:hAnsi="Arial" w:cs="Arial"/>
          <w:sz w:val="22"/>
          <w:szCs w:val="22"/>
        </w:rPr>
        <w:t xml:space="preserve"> the </w:t>
      </w:r>
      <w:r w:rsidR="00A2213B">
        <w:rPr>
          <w:rFonts w:ascii="Arial" w:hAnsi="Arial" w:cs="Arial"/>
          <w:sz w:val="22"/>
          <w:szCs w:val="22"/>
        </w:rPr>
        <w:t>model coefficient</w:t>
      </w:r>
      <w:r w:rsidRPr="001878A2" w:rsidR="00732A64">
        <w:rPr>
          <w:rFonts w:ascii="Arial" w:hAnsi="Arial" w:cs="Arial"/>
          <w:sz w:val="22"/>
          <w:szCs w:val="22"/>
        </w:rPr>
        <w:t xml:space="preserve"> </w:t>
      </w:r>
      <w:r w:rsidRPr="001878A2" w:rsidR="009D3C84">
        <w:rPr>
          <w:rFonts w:ascii="Arial" w:hAnsi="Arial" w:cs="Arial"/>
          <w:sz w:val="22"/>
          <w:szCs w:val="22"/>
        </w:rPr>
        <w:t xml:space="preserve">effect </w:t>
      </w:r>
      <w:r w:rsidR="00A2213B">
        <w:rPr>
          <w:rFonts w:ascii="Arial" w:hAnsi="Arial" w:cs="Arial"/>
          <w:sz w:val="22"/>
          <w:szCs w:val="22"/>
        </w:rPr>
        <w:t>for the interaction of</w:t>
      </w:r>
      <w:r w:rsidRPr="001878A2" w:rsidR="00732A64">
        <w:rPr>
          <w:rFonts w:ascii="Arial" w:hAnsi="Arial" w:cs="Arial"/>
          <w:sz w:val="22"/>
          <w:szCs w:val="22"/>
        </w:rPr>
        <w:t xml:space="preserve"> diet and pathogen exposure was statistically significant as measured by </w:t>
      </w:r>
      <w:r w:rsidRPr="001878A2" w:rsidR="00F42561">
        <w:rPr>
          <w:rFonts w:ascii="Arial" w:hAnsi="Arial" w:cs="Arial"/>
          <w:sz w:val="22"/>
          <w:szCs w:val="22"/>
        </w:rPr>
        <w:t>Canberra and Sorenson</w:t>
      </w:r>
      <w:r w:rsidRPr="001878A2" w:rsidR="00732A64">
        <w:rPr>
          <w:rFonts w:ascii="Arial" w:hAnsi="Arial" w:cs="Arial"/>
          <w:sz w:val="22"/>
          <w:szCs w:val="22"/>
        </w:rPr>
        <w:t xml:space="preserve"> </w:t>
      </w:r>
      <w:r w:rsidRPr="001878A2" w:rsidR="00412AB9">
        <w:rPr>
          <w:rFonts w:ascii="Arial" w:hAnsi="Arial" w:cs="Arial"/>
          <w:sz w:val="22"/>
          <w:szCs w:val="22"/>
        </w:rPr>
        <w:t>beta-diversity</w:t>
      </w:r>
      <w:r w:rsidRPr="001878A2" w:rsidR="00732A64">
        <w:rPr>
          <w:rFonts w:ascii="Arial" w:hAnsi="Arial" w:cs="Arial"/>
          <w:sz w:val="22"/>
          <w:szCs w:val="22"/>
        </w:rPr>
        <w:t xml:space="preserve"> </w:t>
      </w:r>
      <w:r w:rsidRPr="001878A2" w:rsidR="00F42561">
        <w:rPr>
          <w:rFonts w:ascii="Arial" w:hAnsi="Arial" w:cs="Arial"/>
          <w:sz w:val="22"/>
          <w:szCs w:val="22"/>
        </w:rPr>
        <w:t xml:space="preserve">metrics, but the effect was </w:t>
      </w:r>
      <w:r w:rsidRPr="001878A2" w:rsidR="00970922">
        <w:rPr>
          <w:rFonts w:ascii="Arial" w:hAnsi="Arial" w:cs="Arial"/>
          <w:sz w:val="22"/>
          <w:szCs w:val="22"/>
        </w:rPr>
        <w:t>less than the main effect</w:t>
      </w:r>
      <w:r w:rsidR="002D479F">
        <w:rPr>
          <w:rFonts w:ascii="Arial" w:hAnsi="Arial" w:cs="Arial"/>
          <w:sz w:val="22"/>
          <w:szCs w:val="22"/>
        </w:rPr>
        <w:t>s of diet and pathogen exposure</w:t>
      </w:r>
      <w:r w:rsidRPr="001878A2" w:rsidR="00F42561">
        <w:rPr>
          <w:rFonts w:ascii="Arial" w:hAnsi="Arial" w:cs="Arial"/>
          <w:sz w:val="22"/>
          <w:szCs w:val="22"/>
        </w:rPr>
        <w:t>.</w:t>
      </w:r>
      <w:r w:rsidR="002D479F">
        <w:rPr>
          <w:rFonts w:ascii="Arial" w:hAnsi="Arial" w:cs="Arial"/>
          <w:sz w:val="22"/>
          <w:szCs w:val="22"/>
        </w:rPr>
        <w:t xml:space="preserve"> </w:t>
      </w:r>
      <w:r w:rsidRPr="001878A2" w:rsidR="00451477">
        <w:rPr>
          <w:rFonts w:ascii="Arial" w:hAnsi="Arial" w:cs="Arial"/>
          <w:sz w:val="22"/>
          <w:szCs w:val="22"/>
        </w:rPr>
        <w:t>Moreover, an analysis of beta-dispersion levels showed</w:t>
      </w:r>
      <w:r w:rsidRPr="001878A2" w:rsidR="00451477">
        <w:rPr>
          <w:rFonts w:ascii="Arial" w:hAnsi="Arial" w:cs="Arial"/>
          <w:sz w:val="22"/>
          <w:szCs w:val="22"/>
        </w:rPr>
        <w:t xml:space="preserve"> significant levels of dispersion </w:t>
      </w:r>
      <w:r w:rsidRPr="001878A2" w:rsidR="00BC2EFF">
        <w:rPr>
          <w:rFonts w:ascii="Arial" w:hAnsi="Arial" w:cs="Arial"/>
          <w:sz w:val="22"/>
          <w:szCs w:val="22"/>
        </w:rPr>
        <w:t>across exposure and diets</w:t>
      </w:r>
      <w:r w:rsidR="00E52770">
        <w:rPr>
          <w:rFonts w:ascii="Arial" w:hAnsi="Arial" w:cs="Arial"/>
          <w:sz w:val="22"/>
          <w:szCs w:val="22"/>
        </w:rPr>
        <w:t xml:space="preserve"> (</w:t>
      </w:r>
      <w:r w:rsidR="00ED08AF">
        <w:rPr>
          <w:rFonts w:ascii="Arial" w:hAnsi="Arial" w:cs="Arial"/>
          <w:sz w:val="22"/>
          <w:szCs w:val="22"/>
        </w:rPr>
        <w:t>P &lt; 0.05</w:t>
      </w:r>
      <w:r w:rsidR="00CC2425">
        <w:rPr>
          <w:rFonts w:ascii="Arial" w:hAnsi="Arial" w:cs="Arial"/>
          <w:sz w:val="22"/>
          <w:szCs w:val="22"/>
        </w:rPr>
        <w:t>;</w:t>
      </w:r>
      <w:r w:rsidR="00ED08AF">
        <w:rPr>
          <w:rFonts w:ascii="Arial" w:hAnsi="Arial" w:cs="Arial"/>
          <w:sz w:val="22"/>
          <w:szCs w:val="22"/>
        </w:rPr>
        <w:t xml:space="preserve"> </w:t>
      </w:r>
      <w:r w:rsidR="00D85133">
        <w:rPr>
          <w:rFonts w:ascii="Arial" w:hAnsi="Arial" w:cs="Arial"/>
          <w:sz w:val="22"/>
          <w:szCs w:val="22"/>
        </w:rPr>
        <w:t>Table S3.</w:t>
      </w:r>
      <w:r w:rsidR="000E0A20">
        <w:rPr>
          <w:rFonts w:ascii="Arial" w:hAnsi="Arial" w:cs="Arial"/>
          <w:sz w:val="22"/>
          <w:szCs w:val="22"/>
        </w:rPr>
        <w:t>3</w:t>
      </w:r>
      <w:r w:rsidR="00D85133">
        <w:rPr>
          <w:rFonts w:ascii="Arial" w:hAnsi="Arial" w:cs="Arial"/>
          <w:sz w:val="22"/>
          <w:szCs w:val="22"/>
        </w:rPr>
        <w:t>.2</w:t>
      </w:r>
      <w:r w:rsidR="00970979">
        <w:rPr>
          <w:rFonts w:ascii="Arial" w:hAnsi="Arial" w:cs="Arial"/>
          <w:sz w:val="22"/>
          <w:szCs w:val="22"/>
        </w:rPr>
        <w:t>.1</w:t>
      </w:r>
      <w:r w:rsidR="00E52770">
        <w:rPr>
          <w:rFonts w:ascii="Arial" w:hAnsi="Arial" w:cs="Arial"/>
          <w:sz w:val="22"/>
          <w:szCs w:val="22"/>
        </w:rPr>
        <w:t>)</w:t>
      </w:r>
      <w:r w:rsidRPr="001878A2" w:rsidR="00BC2EFF">
        <w:rPr>
          <w:rFonts w:ascii="Arial" w:hAnsi="Arial" w:cs="Arial"/>
          <w:sz w:val="22"/>
          <w:szCs w:val="22"/>
        </w:rPr>
        <w:t xml:space="preserve">, but </w:t>
      </w:r>
      <w:r w:rsidRPr="001878A2" w:rsidR="00EC0CAB">
        <w:rPr>
          <w:rFonts w:ascii="Arial" w:hAnsi="Arial" w:cs="Arial"/>
          <w:sz w:val="22"/>
          <w:szCs w:val="22"/>
        </w:rPr>
        <w:t>levels did not differ between exposed and unexposed groups</w:t>
      </w:r>
      <w:r w:rsidR="00E52770">
        <w:rPr>
          <w:rFonts w:ascii="Arial" w:hAnsi="Arial" w:cs="Arial"/>
          <w:sz w:val="22"/>
          <w:szCs w:val="22"/>
        </w:rPr>
        <w:t xml:space="preserve"> (</w:t>
      </w:r>
      <w:r w:rsidR="00CC2425">
        <w:rPr>
          <w:rFonts w:ascii="Arial" w:hAnsi="Arial" w:cs="Arial"/>
          <w:sz w:val="22"/>
          <w:szCs w:val="22"/>
        </w:rPr>
        <w:t>P &gt; 0.05; Table S3.3.</w:t>
      </w:r>
      <w:r w:rsidR="00970979">
        <w:rPr>
          <w:rFonts w:ascii="Arial" w:hAnsi="Arial" w:cs="Arial"/>
          <w:sz w:val="22"/>
          <w:szCs w:val="22"/>
        </w:rPr>
        <w:t>2.2</w:t>
      </w:r>
      <w:r w:rsidR="00CC2425">
        <w:rPr>
          <w:rFonts w:ascii="Arial" w:hAnsi="Arial" w:cs="Arial"/>
          <w:sz w:val="22"/>
          <w:szCs w:val="22"/>
        </w:rPr>
        <w:t>)</w:t>
      </w:r>
      <w:r w:rsidRPr="001878A2" w:rsidR="00EC0CAB">
        <w:rPr>
          <w:rFonts w:ascii="Arial" w:hAnsi="Arial" w:cs="Arial"/>
          <w:sz w:val="22"/>
          <w:szCs w:val="22"/>
        </w:rPr>
        <w:t xml:space="preserve">. These results </w:t>
      </w:r>
      <w:r w:rsidRPr="001878A2" w:rsidR="00A276BB">
        <w:rPr>
          <w:rFonts w:ascii="Arial" w:hAnsi="Arial" w:cs="Arial"/>
          <w:sz w:val="22"/>
          <w:szCs w:val="22"/>
        </w:rPr>
        <w:t xml:space="preserve">indicate that dispersion is likely driven by diet, rather than exposure. </w:t>
      </w:r>
      <w:r w:rsidRPr="001878A2" w:rsidR="00174A86">
        <w:rPr>
          <w:rFonts w:ascii="Arial" w:hAnsi="Arial" w:cs="Arial"/>
          <w:sz w:val="22"/>
          <w:szCs w:val="22"/>
        </w:rPr>
        <w:t>Collectively</w:t>
      </w:r>
      <w:r w:rsidR="00426390">
        <w:rPr>
          <w:rFonts w:ascii="Arial" w:hAnsi="Arial" w:cs="Arial"/>
          <w:sz w:val="22"/>
          <w:szCs w:val="22"/>
        </w:rPr>
        <w:t>, t</w:t>
      </w:r>
      <w:r w:rsidR="00426390">
        <w:rPr>
          <w:rFonts w:ascii="Arial" w:hAnsi="Arial" w:cs="Arial"/>
          <w:sz w:val="22"/>
          <w:szCs w:val="22"/>
        </w:rPr>
        <w:t>hese results indicate that the gut microbiome is sensitive to pathogen exposure, diet has a greater influence on microbiome community composition.</w:t>
      </w:r>
    </w:p>
    <w:p w:rsidRPr="001878A2" w:rsidR="00451477" w:rsidP="00451272" w:rsidRDefault="00451477" w14:paraId="34DB23F2" w14:textId="55FED98C">
      <w:pPr>
        <w:spacing w:line="276" w:lineRule="auto"/>
        <w:rPr>
          <w:rFonts w:ascii="Arial" w:hAnsi="Arial" w:cs="Arial"/>
          <w:sz w:val="22"/>
          <w:szCs w:val="22"/>
        </w:rPr>
      </w:pPr>
    </w:p>
    <w:p w:rsidRPr="001878A2" w:rsidR="00975950" w:rsidP="007B7B17" w:rsidRDefault="00531B11" w14:paraId="427A632B" w14:textId="70561112">
      <w:pPr>
        <w:spacing w:line="276" w:lineRule="auto"/>
        <w:rPr>
          <w:rFonts w:ascii="Arial" w:hAnsi="Arial" w:cs="Arial" w:eastAsiaTheme="minorEastAsia"/>
          <w:sz w:val="22"/>
          <w:szCs w:val="22"/>
        </w:rPr>
      </w:pPr>
      <w:r w:rsidRPr="001878A2">
        <w:rPr>
          <w:rFonts w:ascii="Arial" w:hAnsi="Arial" w:cs="Arial" w:eastAsiaTheme="minorEastAsia"/>
          <w:sz w:val="22"/>
          <w:szCs w:val="22"/>
        </w:rPr>
        <w:t xml:space="preserve">An analysis of differential abundance found </w:t>
      </w:r>
      <w:r w:rsidR="001201FC">
        <w:rPr>
          <w:rFonts w:ascii="Arial" w:hAnsi="Arial" w:cs="Arial" w:eastAsiaTheme="minorEastAsia"/>
          <w:sz w:val="22"/>
          <w:szCs w:val="22"/>
        </w:rPr>
        <w:t>several taxa associated with pathogen exposure</w:t>
      </w:r>
      <w:r w:rsidRPr="001878A2" w:rsidR="00351A20">
        <w:rPr>
          <w:rFonts w:ascii="Arial" w:hAnsi="Arial" w:cs="Arial" w:eastAsiaTheme="minorEastAsia"/>
          <w:sz w:val="22"/>
          <w:szCs w:val="22"/>
        </w:rPr>
        <w:t xml:space="preserve">. </w:t>
      </w:r>
      <w:r w:rsidR="00E52770">
        <w:rPr>
          <w:rFonts w:ascii="Arial" w:hAnsi="Arial" w:cs="Arial" w:eastAsiaTheme="minorEastAsia"/>
          <w:sz w:val="22"/>
          <w:szCs w:val="22"/>
        </w:rPr>
        <w:t>U</w:t>
      </w:r>
      <w:r w:rsidRPr="001878A2" w:rsidR="00B72FB7">
        <w:rPr>
          <w:rFonts w:ascii="Arial" w:hAnsi="Arial" w:cs="Arial" w:eastAsiaTheme="minorEastAsia"/>
          <w:sz w:val="22"/>
          <w:szCs w:val="22"/>
        </w:rPr>
        <w:t xml:space="preserve">nexposed </w:t>
      </w:r>
      <w:r w:rsidRPr="001878A2" w:rsidR="00351A20">
        <w:rPr>
          <w:rFonts w:ascii="Arial" w:hAnsi="Arial" w:cs="Arial" w:eastAsiaTheme="minorEastAsia"/>
          <w:sz w:val="22"/>
          <w:szCs w:val="22"/>
        </w:rPr>
        <w:t>Gemma-diet fed fish</w:t>
      </w:r>
      <w:r w:rsidRPr="001878A2" w:rsidR="00D31020">
        <w:rPr>
          <w:rFonts w:ascii="Arial" w:hAnsi="Arial" w:cs="Arial" w:eastAsiaTheme="minorEastAsia"/>
          <w:sz w:val="22"/>
          <w:szCs w:val="22"/>
        </w:rPr>
        <w:t xml:space="preserve"> enriched for</w:t>
      </w:r>
      <w:r w:rsidRPr="001878A2" w:rsidR="00351A20">
        <w:rPr>
          <w:rFonts w:ascii="Arial" w:hAnsi="Arial" w:cs="Arial" w:eastAsiaTheme="minorEastAsia"/>
          <w:sz w:val="22"/>
          <w:szCs w:val="22"/>
        </w:rPr>
        <w:t xml:space="preserve"> </w:t>
      </w:r>
      <w:proofErr w:type="spellStart"/>
      <w:r w:rsidRPr="001878A2" w:rsidR="00087414">
        <w:rPr>
          <w:rFonts w:ascii="Arial" w:hAnsi="Arial" w:cs="Arial" w:eastAsiaTheme="minorEastAsia"/>
          <w:i/>
          <w:iCs/>
          <w:sz w:val="22"/>
          <w:szCs w:val="22"/>
        </w:rPr>
        <w:t>Macellibacteroides</w:t>
      </w:r>
      <w:proofErr w:type="spellEnd"/>
      <w:r w:rsidRPr="001878A2" w:rsidR="00087414">
        <w:rPr>
          <w:rFonts w:ascii="Arial" w:hAnsi="Arial" w:cs="Arial" w:eastAsiaTheme="minorEastAsia"/>
          <w:sz w:val="22"/>
          <w:szCs w:val="22"/>
        </w:rPr>
        <w:t xml:space="preserve"> and </w:t>
      </w:r>
      <w:proofErr w:type="spellStart"/>
      <w:r w:rsidRPr="001878A2" w:rsidR="00087414">
        <w:rPr>
          <w:rFonts w:ascii="Arial" w:hAnsi="Arial" w:cs="Arial" w:eastAsiaTheme="minorEastAsia"/>
          <w:i/>
          <w:iCs/>
          <w:sz w:val="22"/>
          <w:szCs w:val="22"/>
        </w:rPr>
        <w:t>Aurantisolimonas</w:t>
      </w:r>
      <w:proofErr w:type="spellEnd"/>
      <w:r w:rsidR="002F4803">
        <w:rPr>
          <w:rFonts w:ascii="Arial" w:hAnsi="Arial" w:cs="Arial" w:eastAsiaTheme="minorEastAsia"/>
          <w:sz w:val="22"/>
          <w:szCs w:val="22"/>
        </w:rPr>
        <w:t xml:space="preserve"> (Table S3.4.2)</w:t>
      </w:r>
      <w:r w:rsidRPr="001878A2" w:rsidR="00D31020">
        <w:rPr>
          <w:rFonts w:ascii="Arial" w:hAnsi="Arial" w:cs="Arial" w:eastAsiaTheme="minorEastAsia"/>
          <w:sz w:val="22"/>
          <w:szCs w:val="22"/>
        </w:rPr>
        <w:t xml:space="preserve">, unexposed </w:t>
      </w:r>
      <w:r w:rsidRPr="001878A2" w:rsidR="001942E6">
        <w:rPr>
          <w:rFonts w:ascii="Arial" w:hAnsi="Arial" w:cs="Arial" w:eastAsiaTheme="minorEastAsia"/>
          <w:sz w:val="22"/>
          <w:szCs w:val="22"/>
        </w:rPr>
        <w:t xml:space="preserve">Watts-diet fed fish enriched for an unnamed genus of </w:t>
      </w:r>
      <w:proofErr w:type="spellStart"/>
      <w:r w:rsidRPr="001878A2" w:rsidR="001942E6">
        <w:rPr>
          <w:rFonts w:ascii="Arial" w:hAnsi="Arial" w:cs="Arial" w:eastAsiaTheme="minorEastAsia"/>
          <w:i/>
          <w:iCs/>
          <w:sz w:val="22"/>
          <w:szCs w:val="22"/>
        </w:rPr>
        <w:t>Barnesiellaceae</w:t>
      </w:r>
      <w:proofErr w:type="spellEnd"/>
      <w:r w:rsidRPr="001878A2" w:rsidR="001942E6">
        <w:rPr>
          <w:rFonts w:ascii="Arial" w:hAnsi="Arial" w:cs="Arial" w:eastAsiaTheme="minorEastAsia"/>
          <w:sz w:val="22"/>
          <w:szCs w:val="22"/>
        </w:rPr>
        <w:t xml:space="preserve">, </w:t>
      </w:r>
      <w:r w:rsidRPr="001878A2" w:rsidR="001942E6">
        <w:rPr>
          <w:rFonts w:ascii="Arial" w:hAnsi="Arial" w:cs="Arial" w:eastAsiaTheme="minorEastAsia"/>
          <w:i/>
          <w:iCs/>
          <w:sz w:val="22"/>
          <w:szCs w:val="22"/>
        </w:rPr>
        <w:t>Fluviicola</w:t>
      </w:r>
      <w:r w:rsidRPr="001878A2" w:rsidR="001942E6">
        <w:rPr>
          <w:rFonts w:ascii="Arial" w:hAnsi="Arial" w:cs="Arial" w:eastAsiaTheme="minorEastAsia"/>
          <w:sz w:val="22"/>
          <w:szCs w:val="22"/>
        </w:rPr>
        <w:t xml:space="preserve">, </w:t>
      </w:r>
      <w:proofErr w:type="spellStart"/>
      <w:r w:rsidRPr="001878A2" w:rsidR="001942E6">
        <w:rPr>
          <w:rFonts w:ascii="Arial" w:hAnsi="Arial" w:cs="Arial" w:eastAsiaTheme="minorEastAsia"/>
          <w:i/>
          <w:iCs/>
          <w:sz w:val="22"/>
          <w:szCs w:val="22"/>
        </w:rPr>
        <w:t>Paucibacter</w:t>
      </w:r>
      <w:proofErr w:type="spellEnd"/>
      <w:r w:rsidRPr="001878A2" w:rsidR="001942E6">
        <w:rPr>
          <w:rFonts w:ascii="Arial" w:hAnsi="Arial" w:cs="Arial" w:eastAsiaTheme="minorEastAsia"/>
          <w:sz w:val="22"/>
          <w:szCs w:val="22"/>
        </w:rPr>
        <w:t xml:space="preserve">, and </w:t>
      </w:r>
      <w:proofErr w:type="spellStart"/>
      <w:r w:rsidRPr="001878A2" w:rsidR="001942E6">
        <w:rPr>
          <w:rFonts w:ascii="Arial" w:hAnsi="Arial" w:cs="Arial" w:eastAsiaTheme="minorEastAsia"/>
          <w:i/>
          <w:iCs/>
          <w:sz w:val="22"/>
          <w:szCs w:val="22"/>
        </w:rPr>
        <w:t>Brevibacterium</w:t>
      </w:r>
      <w:proofErr w:type="spellEnd"/>
      <w:r w:rsidR="002F4803">
        <w:rPr>
          <w:rFonts w:ascii="Arial" w:hAnsi="Arial" w:cs="Arial" w:eastAsiaTheme="minorEastAsia"/>
          <w:sz w:val="22"/>
          <w:szCs w:val="22"/>
        </w:rPr>
        <w:t xml:space="preserve"> (Table S3.4.</w:t>
      </w:r>
      <w:r w:rsidR="002F4803">
        <w:rPr>
          <w:rFonts w:ascii="Arial" w:hAnsi="Arial" w:cs="Arial" w:eastAsiaTheme="minorEastAsia"/>
          <w:sz w:val="22"/>
          <w:szCs w:val="22"/>
        </w:rPr>
        <w:t>3</w:t>
      </w:r>
      <w:r w:rsidR="002F4803">
        <w:rPr>
          <w:rFonts w:ascii="Arial" w:hAnsi="Arial" w:cs="Arial" w:eastAsiaTheme="minorEastAsia"/>
          <w:sz w:val="22"/>
          <w:szCs w:val="22"/>
        </w:rPr>
        <w:t>)</w:t>
      </w:r>
      <w:r w:rsidRPr="001878A2" w:rsidR="00B72FB7">
        <w:rPr>
          <w:rFonts w:ascii="Arial" w:hAnsi="Arial" w:cs="Arial" w:eastAsiaTheme="minorEastAsia"/>
          <w:sz w:val="22"/>
          <w:szCs w:val="22"/>
        </w:rPr>
        <w:t xml:space="preserve">, and unexposed ZIRC-diet fed fish enriched for </w:t>
      </w:r>
      <w:proofErr w:type="spellStart"/>
      <w:r w:rsidRPr="001878A2" w:rsidR="00B72FB7">
        <w:rPr>
          <w:rFonts w:ascii="Arial" w:hAnsi="Arial" w:cs="Arial" w:eastAsiaTheme="minorEastAsia"/>
          <w:i/>
          <w:iCs/>
          <w:sz w:val="22"/>
          <w:szCs w:val="22"/>
        </w:rPr>
        <w:t>Macellibacteroides</w:t>
      </w:r>
      <w:proofErr w:type="spellEnd"/>
      <w:r w:rsidRPr="001878A2" w:rsidR="00B72FB7">
        <w:rPr>
          <w:rFonts w:ascii="Arial" w:hAnsi="Arial" w:cs="Arial" w:eastAsiaTheme="minorEastAsia"/>
          <w:sz w:val="22"/>
          <w:szCs w:val="22"/>
        </w:rPr>
        <w:t xml:space="preserve">, </w:t>
      </w:r>
      <w:r w:rsidRPr="00663644" w:rsidR="00B72FB7">
        <w:rPr>
          <w:rFonts w:ascii="Arial" w:hAnsi="Arial" w:cs="Arial" w:eastAsiaTheme="minorEastAsia"/>
          <w:i/>
          <w:iCs/>
          <w:sz w:val="22"/>
          <w:szCs w:val="22"/>
        </w:rPr>
        <w:t>Bacteroides</w:t>
      </w:r>
      <w:r w:rsidRPr="001878A2" w:rsidR="00B72FB7">
        <w:rPr>
          <w:rFonts w:ascii="Arial" w:hAnsi="Arial" w:cs="Arial" w:eastAsiaTheme="minorEastAsia"/>
          <w:sz w:val="22"/>
          <w:szCs w:val="22"/>
        </w:rPr>
        <w:t xml:space="preserve">, </w:t>
      </w:r>
      <w:r w:rsidRPr="001878A2" w:rsidR="005A386D">
        <w:rPr>
          <w:rFonts w:ascii="Arial" w:hAnsi="Arial" w:cs="Arial" w:eastAsiaTheme="minorEastAsia"/>
          <w:i/>
          <w:iCs/>
          <w:sz w:val="22"/>
          <w:szCs w:val="22"/>
        </w:rPr>
        <w:t>Mycobacterium</w:t>
      </w:r>
      <w:r w:rsidRPr="001878A2" w:rsidR="00B72FB7">
        <w:rPr>
          <w:rFonts w:ascii="Arial" w:hAnsi="Arial" w:cs="Arial" w:eastAsiaTheme="minorEastAsia"/>
          <w:sz w:val="22"/>
          <w:szCs w:val="22"/>
        </w:rPr>
        <w:t xml:space="preserve"> and unnamed genera of </w:t>
      </w:r>
      <w:proofErr w:type="spellStart"/>
      <w:r w:rsidRPr="001878A2" w:rsidR="00B72FB7">
        <w:rPr>
          <w:rFonts w:ascii="Arial" w:hAnsi="Arial" w:cs="Arial" w:eastAsiaTheme="minorEastAsia"/>
          <w:i/>
          <w:iCs/>
          <w:sz w:val="22"/>
          <w:szCs w:val="22"/>
        </w:rPr>
        <w:t>Barnesiellaceae</w:t>
      </w:r>
      <w:proofErr w:type="spellEnd"/>
      <w:r w:rsidRPr="001878A2" w:rsidR="00B72FB7">
        <w:rPr>
          <w:rFonts w:ascii="Arial" w:hAnsi="Arial" w:cs="Arial" w:eastAsiaTheme="minorEastAsia"/>
          <w:sz w:val="22"/>
          <w:szCs w:val="22"/>
        </w:rPr>
        <w:t xml:space="preserve"> and </w:t>
      </w:r>
      <w:proofErr w:type="spellStart"/>
      <w:r w:rsidRPr="001878A2" w:rsidR="00B72FB7">
        <w:rPr>
          <w:rFonts w:ascii="Arial" w:hAnsi="Arial" w:cs="Arial" w:eastAsiaTheme="minorEastAsia"/>
          <w:i/>
          <w:iCs/>
          <w:sz w:val="22"/>
          <w:szCs w:val="22"/>
        </w:rPr>
        <w:t>Sutterelaceae</w:t>
      </w:r>
      <w:proofErr w:type="spellEnd"/>
      <w:r w:rsidR="002F4803">
        <w:rPr>
          <w:rFonts w:ascii="Arial" w:hAnsi="Arial" w:cs="Arial" w:eastAsiaTheme="minorEastAsia"/>
          <w:sz w:val="22"/>
          <w:szCs w:val="22"/>
        </w:rPr>
        <w:t xml:space="preserve"> (Table S3.4.</w:t>
      </w:r>
      <w:r w:rsidR="002F4803">
        <w:rPr>
          <w:rFonts w:ascii="Arial" w:hAnsi="Arial" w:cs="Arial" w:eastAsiaTheme="minorEastAsia"/>
          <w:sz w:val="22"/>
          <w:szCs w:val="22"/>
        </w:rPr>
        <w:t>4</w:t>
      </w:r>
      <w:r w:rsidR="002F4803">
        <w:rPr>
          <w:rFonts w:ascii="Arial" w:hAnsi="Arial" w:cs="Arial" w:eastAsiaTheme="minorEastAsia"/>
          <w:sz w:val="22"/>
          <w:szCs w:val="22"/>
        </w:rPr>
        <w:t>)</w:t>
      </w:r>
      <w:r w:rsidRPr="001878A2" w:rsidR="00F26AEB">
        <w:rPr>
          <w:rFonts w:ascii="Arial" w:hAnsi="Arial" w:cs="Arial" w:eastAsiaTheme="minorEastAsia"/>
          <w:sz w:val="22"/>
          <w:szCs w:val="22"/>
        </w:rPr>
        <w:t xml:space="preserve">. Across </w:t>
      </w:r>
      <w:r w:rsidR="000C5D4A">
        <w:rPr>
          <w:rFonts w:ascii="Arial" w:hAnsi="Arial" w:cs="Arial" w:eastAsiaTheme="minorEastAsia"/>
          <w:sz w:val="22"/>
          <w:szCs w:val="22"/>
        </w:rPr>
        <w:t>all the</w:t>
      </w:r>
      <w:r w:rsidRPr="001878A2" w:rsidR="00F26AEB">
        <w:rPr>
          <w:rFonts w:ascii="Arial" w:hAnsi="Arial" w:cs="Arial" w:eastAsiaTheme="minorEastAsia"/>
          <w:sz w:val="22"/>
          <w:szCs w:val="22"/>
        </w:rPr>
        <w:t xml:space="preserve"> diets,</w:t>
      </w:r>
      <w:r w:rsidR="00607D80">
        <w:rPr>
          <w:rFonts w:ascii="Arial" w:hAnsi="Arial" w:cs="Arial" w:eastAsiaTheme="minorEastAsia"/>
          <w:sz w:val="22"/>
          <w:szCs w:val="22"/>
        </w:rPr>
        <w:t xml:space="preserve"> unexposed fish enriched for </w:t>
      </w:r>
      <w:proofErr w:type="spellStart"/>
      <w:r w:rsidRPr="00E96F02" w:rsidR="00607D80">
        <w:rPr>
          <w:rFonts w:ascii="Arial" w:hAnsi="Arial" w:cs="Arial" w:eastAsiaTheme="minorEastAsia"/>
          <w:i/>
          <w:iCs/>
          <w:sz w:val="22"/>
          <w:szCs w:val="22"/>
        </w:rPr>
        <w:t>Macellibecateroides</w:t>
      </w:r>
      <w:proofErr w:type="spellEnd"/>
      <w:r w:rsidR="00607D80">
        <w:rPr>
          <w:rFonts w:ascii="Arial" w:hAnsi="Arial" w:cs="Arial" w:eastAsiaTheme="minorEastAsia"/>
          <w:sz w:val="22"/>
          <w:szCs w:val="22"/>
        </w:rPr>
        <w:t xml:space="preserve">, </w:t>
      </w:r>
      <w:r w:rsidRPr="00E96F02" w:rsidR="00607D80">
        <w:rPr>
          <w:rFonts w:ascii="Arial" w:hAnsi="Arial" w:cs="Arial" w:eastAsiaTheme="minorEastAsia"/>
          <w:i/>
          <w:iCs/>
          <w:sz w:val="22"/>
          <w:szCs w:val="22"/>
        </w:rPr>
        <w:t>Fluviicola</w:t>
      </w:r>
      <w:r w:rsidR="00607D80">
        <w:rPr>
          <w:rFonts w:ascii="Arial" w:hAnsi="Arial" w:cs="Arial" w:eastAsiaTheme="minorEastAsia"/>
          <w:sz w:val="22"/>
          <w:szCs w:val="22"/>
        </w:rPr>
        <w:t xml:space="preserve">, </w:t>
      </w:r>
      <w:r w:rsidRPr="00E96F02" w:rsidR="00607D80">
        <w:rPr>
          <w:rFonts w:ascii="Arial" w:hAnsi="Arial" w:cs="Arial" w:eastAsiaTheme="minorEastAsia"/>
          <w:i/>
          <w:iCs/>
          <w:sz w:val="22"/>
          <w:szCs w:val="22"/>
        </w:rPr>
        <w:t>Bacteroides</w:t>
      </w:r>
      <w:r w:rsidR="00607D80">
        <w:rPr>
          <w:rFonts w:ascii="Arial" w:hAnsi="Arial" w:cs="Arial" w:eastAsiaTheme="minorEastAsia"/>
          <w:sz w:val="22"/>
          <w:szCs w:val="22"/>
        </w:rPr>
        <w:t xml:space="preserve">, </w:t>
      </w:r>
      <w:proofErr w:type="spellStart"/>
      <w:r w:rsidR="00E96F02">
        <w:rPr>
          <w:rFonts w:ascii="Arial" w:hAnsi="Arial" w:cs="Arial" w:eastAsiaTheme="minorEastAsia"/>
          <w:sz w:val="22"/>
          <w:szCs w:val="22"/>
        </w:rPr>
        <w:t>Auran</w:t>
      </w:r>
      <w:r w:rsidR="00583314">
        <w:rPr>
          <w:rFonts w:ascii="Arial" w:hAnsi="Arial" w:cs="Arial" w:eastAsiaTheme="minorEastAsia"/>
          <w:sz w:val="22"/>
          <w:szCs w:val="22"/>
        </w:rPr>
        <w:t>tisolimonas</w:t>
      </w:r>
      <w:proofErr w:type="spellEnd"/>
      <w:r w:rsidR="00583314">
        <w:rPr>
          <w:rFonts w:ascii="Arial" w:hAnsi="Arial" w:cs="Arial" w:eastAsiaTheme="minorEastAsia"/>
          <w:sz w:val="22"/>
          <w:szCs w:val="22"/>
        </w:rPr>
        <w:t xml:space="preserve">, </w:t>
      </w:r>
      <w:proofErr w:type="spellStart"/>
      <w:r w:rsidRPr="00F70331" w:rsidR="00583314">
        <w:rPr>
          <w:rFonts w:ascii="Arial" w:hAnsi="Arial" w:cs="Arial" w:eastAsiaTheme="minorEastAsia"/>
          <w:i/>
          <w:iCs/>
          <w:sz w:val="22"/>
          <w:szCs w:val="22"/>
        </w:rPr>
        <w:t>Cerasicoccus</w:t>
      </w:r>
      <w:proofErr w:type="spellEnd"/>
      <w:r w:rsidR="00583314">
        <w:rPr>
          <w:rFonts w:ascii="Arial" w:hAnsi="Arial" w:cs="Arial" w:eastAsiaTheme="minorEastAsia"/>
          <w:sz w:val="22"/>
          <w:szCs w:val="22"/>
        </w:rPr>
        <w:t xml:space="preserve">, and </w:t>
      </w:r>
      <w:r w:rsidR="00F70331">
        <w:rPr>
          <w:rFonts w:ascii="Arial" w:hAnsi="Arial" w:cs="Arial" w:eastAsiaTheme="minorEastAsia"/>
          <w:sz w:val="22"/>
          <w:szCs w:val="22"/>
        </w:rPr>
        <w:t>three</w:t>
      </w:r>
      <w:r w:rsidR="00583314">
        <w:rPr>
          <w:rFonts w:ascii="Arial" w:hAnsi="Arial" w:cs="Arial" w:eastAsiaTheme="minorEastAsia"/>
          <w:sz w:val="22"/>
          <w:szCs w:val="22"/>
        </w:rPr>
        <w:t xml:space="preserve"> unnamed genera of </w:t>
      </w:r>
      <w:proofErr w:type="spellStart"/>
      <w:r w:rsidRPr="00F70331" w:rsidR="00583314">
        <w:rPr>
          <w:rFonts w:ascii="Arial" w:hAnsi="Arial" w:cs="Arial" w:eastAsiaTheme="minorEastAsia"/>
          <w:i/>
          <w:iCs/>
          <w:sz w:val="22"/>
          <w:szCs w:val="22"/>
        </w:rPr>
        <w:t>Barnesiellaceae</w:t>
      </w:r>
      <w:proofErr w:type="spellEnd"/>
      <w:r w:rsidR="00583314">
        <w:rPr>
          <w:rFonts w:ascii="Arial" w:hAnsi="Arial" w:cs="Arial" w:eastAsiaTheme="minorEastAsia"/>
          <w:sz w:val="22"/>
          <w:szCs w:val="22"/>
        </w:rPr>
        <w:t xml:space="preserve">, </w:t>
      </w:r>
      <w:proofErr w:type="spellStart"/>
      <w:r w:rsidRPr="00F70331" w:rsidR="00583314">
        <w:rPr>
          <w:rFonts w:ascii="Arial" w:hAnsi="Arial" w:cs="Arial" w:eastAsiaTheme="minorEastAsia"/>
          <w:i/>
          <w:iCs/>
          <w:sz w:val="22"/>
          <w:szCs w:val="22"/>
        </w:rPr>
        <w:t>Commonadaceae</w:t>
      </w:r>
      <w:proofErr w:type="spellEnd"/>
      <w:r w:rsidR="00F70331">
        <w:rPr>
          <w:rFonts w:ascii="Arial" w:hAnsi="Arial" w:cs="Arial" w:eastAsiaTheme="minorEastAsia"/>
          <w:sz w:val="22"/>
          <w:szCs w:val="22"/>
        </w:rPr>
        <w:t xml:space="preserve">, and </w:t>
      </w:r>
      <w:r w:rsidRPr="00F70331" w:rsidR="00F70331">
        <w:rPr>
          <w:rFonts w:ascii="Arial" w:hAnsi="Arial" w:cs="Arial" w:eastAsiaTheme="minorEastAsia"/>
          <w:i/>
          <w:iCs/>
          <w:sz w:val="22"/>
          <w:szCs w:val="22"/>
        </w:rPr>
        <w:t>Sutterellaceae</w:t>
      </w:r>
      <w:r w:rsidR="00F70331">
        <w:rPr>
          <w:rFonts w:ascii="Arial" w:hAnsi="Arial" w:cs="Arial" w:eastAsiaTheme="minorEastAsia"/>
          <w:sz w:val="22"/>
          <w:szCs w:val="22"/>
        </w:rPr>
        <w:t xml:space="preserve">. </w:t>
      </w:r>
      <w:r w:rsidR="00F567BF">
        <w:rPr>
          <w:rFonts w:ascii="Arial" w:hAnsi="Arial" w:cs="Arial" w:eastAsiaTheme="minorEastAsia"/>
          <w:sz w:val="22"/>
          <w:szCs w:val="22"/>
        </w:rPr>
        <w:t>Exposed</w:t>
      </w:r>
      <w:r w:rsidRPr="001878A2" w:rsidR="00F26AEB">
        <w:rPr>
          <w:rFonts w:ascii="Arial" w:hAnsi="Arial" w:cs="Arial" w:eastAsiaTheme="minorEastAsia"/>
          <w:sz w:val="22"/>
          <w:szCs w:val="22"/>
        </w:rPr>
        <w:t xml:space="preserve"> fish </w:t>
      </w:r>
      <w:r w:rsidRPr="001878A2" w:rsidR="004916A6">
        <w:rPr>
          <w:rFonts w:ascii="Arial" w:hAnsi="Arial" w:cs="Arial" w:eastAsiaTheme="minorEastAsia"/>
          <w:sz w:val="22"/>
          <w:szCs w:val="22"/>
        </w:rPr>
        <w:t>enriched</w:t>
      </w:r>
      <w:r w:rsidRPr="001878A2" w:rsidR="00C50FC1">
        <w:rPr>
          <w:rFonts w:ascii="Arial" w:hAnsi="Arial" w:cs="Arial" w:eastAsiaTheme="minorEastAsia"/>
          <w:sz w:val="22"/>
          <w:szCs w:val="22"/>
        </w:rPr>
        <w:t xml:space="preserve"> for </w:t>
      </w:r>
      <w:r w:rsidRPr="001878A2" w:rsidR="00C50FC1">
        <w:rPr>
          <w:rFonts w:ascii="Arial" w:hAnsi="Arial" w:cs="Arial" w:eastAsiaTheme="minorEastAsia"/>
          <w:i/>
          <w:iCs/>
          <w:sz w:val="22"/>
          <w:szCs w:val="22"/>
        </w:rPr>
        <w:t>Plesiomonas</w:t>
      </w:r>
      <w:r w:rsidR="002F4803">
        <w:rPr>
          <w:rFonts w:ascii="Arial" w:hAnsi="Arial" w:cs="Arial" w:eastAsiaTheme="minorEastAsia"/>
          <w:sz w:val="22"/>
          <w:szCs w:val="22"/>
        </w:rPr>
        <w:t xml:space="preserve"> (Table S3.4.</w:t>
      </w:r>
      <w:r w:rsidR="002F4803">
        <w:rPr>
          <w:rFonts w:ascii="Arial" w:hAnsi="Arial" w:cs="Arial" w:eastAsiaTheme="minorEastAsia"/>
          <w:sz w:val="22"/>
          <w:szCs w:val="22"/>
        </w:rPr>
        <w:t>5</w:t>
      </w:r>
      <w:r w:rsidR="002F4803">
        <w:rPr>
          <w:rFonts w:ascii="Arial" w:hAnsi="Arial" w:cs="Arial" w:eastAsiaTheme="minorEastAsia"/>
          <w:sz w:val="22"/>
          <w:szCs w:val="22"/>
        </w:rPr>
        <w:t>)</w:t>
      </w:r>
      <w:r w:rsidRPr="001878A2" w:rsidR="004916A6">
        <w:rPr>
          <w:rFonts w:ascii="Arial" w:hAnsi="Arial" w:cs="Arial" w:eastAsiaTheme="minorEastAsia"/>
          <w:sz w:val="22"/>
          <w:szCs w:val="22"/>
        </w:rPr>
        <w:t>.</w:t>
      </w:r>
      <w:r w:rsidRPr="001878A2" w:rsidR="001410F2">
        <w:rPr>
          <w:rFonts w:ascii="Arial" w:hAnsi="Arial" w:cs="Arial" w:eastAsiaTheme="minorEastAsia"/>
          <w:sz w:val="22"/>
          <w:szCs w:val="22"/>
        </w:rPr>
        <w:t xml:space="preserve"> These results </w:t>
      </w:r>
      <w:r w:rsidRPr="001878A2" w:rsidR="0013292F">
        <w:rPr>
          <w:rFonts w:ascii="Arial" w:hAnsi="Arial" w:cs="Arial" w:eastAsiaTheme="minorEastAsia"/>
          <w:sz w:val="22"/>
          <w:szCs w:val="22"/>
        </w:rPr>
        <w:t xml:space="preserve">indicate that pathogen exposure </w:t>
      </w:r>
      <w:r w:rsidRPr="001878A2" w:rsidR="00CF7250">
        <w:rPr>
          <w:rFonts w:ascii="Arial" w:hAnsi="Arial" w:cs="Arial" w:eastAsiaTheme="minorEastAsia"/>
          <w:sz w:val="22"/>
          <w:szCs w:val="22"/>
        </w:rPr>
        <w:t>impacts the abundance of certain taxa</w:t>
      </w:r>
      <w:r w:rsidR="00A43E23">
        <w:rPr>
          <w:rFonts w:ascii="Arial" w:hAnsi="Arial" w:cs="Arial" w:eastAsiaTheme="minorEastAsia"/>
          <w:sz w:val="22"/>
          <w:szCs w:val="22"/>
        </w:rPr>
        <w:t xml:space="preserve"> within and across the diets</w:t>
      </w:r>
      <w:r w:rsidRPr="001878A2" w:rsidR="00CF7250">
        <w:rPr>
          <w:rFonts w:ascii="Arial" w:hAnsi="Arial" w:cs="Arial" w:eastAsiaTheme="minorEastAsia"/>
          <w:sz w:val="22"/>
          <w:szCs w:val="22"/>
        </w:rPr>
        <w:t xml:space="preserve">. Next, </w:t>
      </w:r>
      <w:r w:rsidR="00A43E23">
        <w:rPr>
          <w:rFonts w:ascii="Arial" w:hAnsi="Arial" w:cs="Arial" w:eastAsiaTheme="minorEastAsia"/>
          <w:sz w:val="22"/>
          <w:szCs w:val="22"/>
        </w:rPr>
        <w:t xml:space="preserve">to see if </w:t>
      </w:r>
      <w:r w:rsidRPr="00A43E23" w:rsidR="00A43E23">
        <w:rPr>
          <w:rFonts w:ascii="Arial" w:hAnsi="Arial" w:cs="Arial" w:eastAsiaTheme="minorEastAsia"/>
          <w:i/>
          <w:iCs/>
          <w:sz w:val="22"/>
          <w:szCs w:val="22"/>
        </w:rPr>
        <w:t>Mycobacterium</w:t>
      </w:r>
      <w:r w:rsidR="00A43E23">
        <w:rPr>
          <w:rFonts w:ascii="Arial" w:hAnsi="Arial" w:cs="Arial" w:eastAsiaTheme="minorEastAsia"/>
          <w:sz w:val="22"/>
          <w:szCs w:val="22"/>
        </w:rPr>
        <w:t xml:space="preserve"> species abundance differed from background, pre-exposure levels </w:t>
      </w:r>
      <w:r w:rsidRPr="001878A2" w:rsidR="00CF7250">
        <w:rPr>
          <w:rFonts w:ascii="Arial" w:hAnsi="Arial" w:cs="Arial" w:eastAsiaTheme="minorEastAsia"/>
          <w:sz w:val="22"/>
          <w:szCs w:val="22"/>
        </w:rPr>
        <w:t xml:space="preserve">we </w:t>
      </w:r>
      <w:r w:rsidR="0099086C">
        <w:rPr>
          <w:rFonts w:ascii="Arial" w:hAnsi="Arial" w:cs="Arial" w:eastAsiaTheme="minorEastAsia"/>
          <w:sz w:val="22"/>
          <w:szCs w:val="22"/>
        </w:rPr>
        <w:t xml:space="preserve">compared </w:t>
      </w:r>
      <w:r w:rsidRPr="001878A2" w:rsidR="005A386D">
        <w:rPr>
          <w:rFonts w:ascii="Arial" w:hAnsi="Arial" w:cs="Arial" w:eastAsiaTheme="minorEastAsia"/>
          <w:i/>
          <w:iCs/>
          <w:sz w:val="22"/>
          <w:szCs w:val="22"/>
        </w:rPr>
        <w:t>Mycobacterium</w:t>
      </w:r>
      <w:r w:rsidRPr="001878A2" w:rsidR="009B31FA">
        <w:rPr>
          <w:rFonts w:ascii="Arial" w:hAnsi="Arial" w:cs="Arial" w:eastAsiaTheme="minorEastAsia"/>
          <w:sz w:val="22"/>
          <w:szCs w:val="22"/>
        </w:rPr>
        <w:t xml:space="preserve"> </w:t>
      </w:r>
      <w:r w:rsidR="0099086C">
        <w:rPr>
          <w:rFonts w:ascii="Arial" w:hAnsi="Arial" w:cs="Arial" w:eastAsiaTheme="minorEastAsia"/>
          <w:sz w:val="22"/>
          <w:szCs w:val="22"/>
        </w:rPr>
        <w:t xml:space="preserve">abundance </w:t>
      </w:r>
      <w:r w:rsidRPr="001878A2" w:rsidR="009B31FA">
        <w:rPr>
          <w:rFonts w:ascii="Arial" w:hAnsi="Arial" w:cs="Arial" w:eastAsiaTheme="minorEastAsia"/>
          <w:sz w:val="22"/>
          <w:szCs w:val="22"/>
        </w:rPr>
        <w:t xml:space="preserve">between </w:t>
      </w:r>
      <w:r w:rsidRPr="001878A2" w:rsidR="00EB5C5B">
        <w:rPr>
          <w:rFonts w:ascii="Arial" w:hAnsi="Arial" w:cs="Arial" w:eastAsiaTheme="minorEastAsia"/>
          <w:sz w:val="22"/>
          <w:szCs w:val="22"/>
        </w:rPr>
        <w:t xml:space="preserve">pre-exposure and unexposed control fish to that of exposed fish within each diet. </w:t>
      </w:r>
      <w:r w:rsidRPr="001878A2" w:rsidR="000B3AED">
        <w:rPr>
          <w:rFonts w:ascii="Arial" w:hAnsi="Arial" w:cs="Arial" w:eastAsiaTheme="minorEastAsia"/>
          <w:sz w:val="22"/>
          <w:szCs w:val="22"/>
        </w:rPr>
        <w:t xml:space="preserve">Unexposed Gemma- and ZIRC-diet fed fish had significantly higher abundances of </w:t>
      </w:r>
      <w:r w:rsidRPr="001878A2" w:rsidR="005A386D">
        <w:rPr>
          <w:rFonts w:ascii="Arial" w:hAnsi="Arial" w:cs="Arial" w:eastAsiaTheme="minorEastAsia"/>
          <w:i/>
          <w:iCs/>
          <w:sz w:val="22"/>
          <w:szCs w:val="22"/>
        </w:rPr>
        <w:t>Mycobacterium</w:t>
      </w:r>
      <w:r w:rsidRPr="001878A2" w:rsidR="000B3AED">
        <w:rPr>
          <w:rFonts w:ascii="Arial" w:hAnsi="Arial" w:cs="Arial" w:eastAsiaTheme="minorEastAsia"/>
          <w:sz w:val="22"/>
          <w:szCs w:val="22"/>
        </w:rPr>
        <w:t xml:space="preserve"> to exposed</w:t>
      </w:r>
      <w:r w:rsidR="000A7D5D">
        <w:rPr>
          <w:rFonts w:ascii="Arial" w:hAnsi="Arial" w:cs="Arial" w:eastAsiaTheme="minorEastAsia"/>
          <w:sz w:val="22"/>
          <w:szCs w:val="22"/>
        </w:rPr>
        <w:t xml:space="preserve"> (Figure 4D, Table S</w:t>
      </w:r>
      <w:r w:rsidR="003A5AC5">
        <w:rPr>
          <w:rFonts w:ascii="Arial" w:hAnsi="Arial" w:cs="Arial" w:eastAsiaTheme="minorEastAsia"/>
          <w:sz w:val="22"/>
          <w:szCs w:val="22"/>
        </w:rPr>
        <w:t>3.4.6)</w:t>
      </w:r>
      <w:r w:rsidRPr="001878A2" w:rsidR="00B01C59">
        <w:rPr>
          <w:rFonts w:ascii="Arial" w:hAnsi="Arial" w:cs="Arial" w:eastAsiaTheme="minorEastAsia"/>
          <w:sz w:val="22"/>
          <w:szCs w:val="22"/>
        </w:rPr>
        <w:t xml:space="preserve">. Pre-exposed Watts-diet fed fish had significantly more </w:t>
      </w:r>
      <w:r w:rsidRPr="001878A2" w:rsidR="005A386D">
        <w:rPr>
          <w:rFonts w:ascii="Arial" w:hAnsi="Arial" w:cs="Arial" w:eastAsiaTheme="minorEastAsia"/>
          <w:i/>
          <w:iCs/>
          <w:sz w:val="22"/>
          <w:szCs w:val="22"/>
        </w:rPr>
        <w:t>Mycobacterium</w:t>
      </w:r>
      <w:r w:rsidRPr="001878A2" w:rsidR="005A386D">
        <w:rPr>
          <w:rFonts w:ascii="Arial" w:hAnsi="Arial" w:cs="Arial" w:eastAsiaTheme="minorEastAsia"/>
          <w:sz w:val="22"/>
          <w:szCs w:val="22"/>
        </w:rPr>
        <w:t xml:space="preserve"> </w:t>
      </w:r>
      <w:r w:rsidRPr="001878A2" w:rsidR="00B01C59">
        <w:rPr>
          <w:rFonts w:ascii="Arial" w:hAnsi="Arial" w:cs="Arial" w:eastAsiaTheme="minorEastAsia"/>
          <w:sz w:val="22"/>
          <w:szCs w:val="22"/>
        </w:rPr>
        <w:t xml:space="preserve">compared to pre-exposed fish, but they did not differ significantly from unexposed control fish. These results </w:t>
      </w:r>
      <w:r w:rsidR="00503895">
        <w:rPr>
          <w:rFonts w:ascii="Arial" w:hAnsi="Arial" w:cs="Arial" w:eastAsiaTheme="minorEastAsia"/>
          <w:sz w:val="22"/>
          <w:szCs w:val="22"/>
        </w:rPr>
        <w:t>indicate</w:t>
      </w:r>
      <w:r w:rsidRPr="001878A2" w:rsidR="00B01C59">
        <w:rPr>
          <w:rFonts w:ascii="Arial" w:hAnsi="Arial" w:cs="Arial" w:eastAsiaTheme="minorEastAsia"/>
          <w:sz w:val="22"/>
          <w:szCs w:val="22"/>
        </w:rPr>
        <w:t xml:space="preserve"> that </w:t>
      </w:r>
      <w:r w:rsidRPr="001878A2" w:rsidR="005A386D">
        <w:rPr>
          <w:rFonts w:ascii="Arial" w:hAnsi="Arial" w:cs="Arial" w:eastAsiaTheme="minorEastAsia"/>
          <w:i/>
          <w:iCs/>
          <w:sz w:val="22"/>
          <w:szCs w:val="22"/>
        </w:rPr>
        <w:t>Mycobacterium</w:t>
      </w:r>
      <w:r w:rsidRPr="001878A2" w:rsidR="005A386D">
        <w:rPr>
          <w:rFonts w:ascii="Arial" w:hAnsi="Arial" w:cs="Arial" w:eastAsiaTheme="minorEastAsia"/>
          <w:sz w:val="22"/>
          <w:szCs w:val="22"/>
        </w:rPr>
        <w:t xml:space="preserve"> </w:t>
      </w:r>
      <w:r w:rsidRPr="001878A2" w:rsidR="00B01C59">
        <w:rPr>
          <w:rFonts w:ascii="Arial" w:hAnsi="Arial" w:cs="Arial" w:eastAsiaTheme="minorEastAsia"/>
          <w:sz w:val="22"/>
          <w:szCs w:val="22"/>
        </w:rPr>
        <w:t>species abundance changes</w:t>
      </w:r>
      <w:r w:rsidRPr="001878A2" w:rsidR="005021E4">
        <w:rPr>
          <w:rFonts w:ascii="Arial" w:hAnsi="Arial" w:cs="Arial" w:eastAsiaTheme="minorEastAsia"/>
          <w:sz w:val="22"/>
          <w:szCs w:val="22"/>
        </w:rPr>
        <w:t xml:space="preserve"> in response to exposure to a pathogenic species, but </w:t>
      </w:r>
      <w:r w:rsidRPr="001878A2" w:rsidR="00CE063E">
        <w:rPr>
          <w:rFonts w:ascii="Arial" w:hAnsi="Arial" w:cs="Arial" w:eastAsiaTheme="minorEastAsia"/>
          <w:sz w:val="22"/>
          <w:szCs w:val="22"/>
        </w:rPr>
        <w:t xml:space="preserve">these changes depend on diet. </w:t>
      </w:r>
      <w:r w:rsidRPr="001878A2" w:rsidR="00975950">
        <w:rPr>
          <w:rFonts w:ascii="Arial" w:hAnsi="Arial" w:cs="Arial" w:eastAsiaTheme="minorEastAsia"/>
          <w:sz w:val="22"/>
          <w:szCs w:val="22"/>
        </w:rPr>
        <w:br w:type="page"/>
      </w:r>
    </w:p>
    <w:p w:rsidRPr="001878A2" w:rsidR="002510FE" w:rsidP="00451272" w:rsidRDefault="002510FE" w14:paraId="142A42FC" w14:textId="4A28383E">
      <w:pPr>
        <w:spacing w:line="276" w:lineRule="auto"/>
        <w:rPr>
          <w:rFonts w:ascii="Arial" w:hAnsi="Arial" w:cs="Arial"/>
          <w:sz w:val="22"/>
          <w:szCs w:val="22"/>
        </w:rPr>
        <w:sectPr w:rsidRPr="001878A2" w:rsidR="002510FE" w:rsidSect="00061986">
          <w:pgSz w:w="12240" w:h="15840" w:orient="portrait"/>
          <w:pgMar w:top="720" w:right="720" w:bottom="720" w:left="720" w:header="720" w:footer="720" w:gutter="0"/>
          <w:lnNumType w:countBy="1" w:restart="continuous"/>
          <w:cols w:space="720"/>
          <w:docGrid w:linePitch="360"/>
        </w:sectPr>
      </w:pPr>
    </w:p>
    <w:p w:rsidRPr="001878A2" w:rsidR="00023796" w:rsidP="00023796" w:rsidRDefault="00023796" w14:paraId="2B274496" w14:textId="0DC939FA">
      <w:pPr>
        <w:spacing w:line="276" w:lineRule="auto"/>
        <w:rPr>
          <w:rFonts w:ascii="Arial" w:hAnsi="Arial" w:cs="Arial"/>
          <w:b/>
          <w:sz w:val="22"/>
          <w:szCs w:val="22"/>
        </w:rPr>
      </w:pPr>
      <w:r w:rsidRPr="001878A2">
        <w:rPr>
          <w:rFonts w:ascii="Arial" w:hAnsi="Arial" w:cs="Arial"/>
          <w:b/>
          <w:sz w:val="22"/>
          <w:szCs w:val="22"/>
        </w:rPr>
        <w:lastRenderedPageBreak/>
        <w:t>Discussion</w:t>
      </w:r>
    </w:p>
    <w:p w:rsidRPr="001878A2" w:rsidR="00023796" w:rsidP="00023796" w:rsidRDefault="00023796" w14:paraId="1C7EF168" w14:textId="77777777">
      <w:pPr>
        <w:spacing w:line="276" w:lineRule="auto"/>
        <w:rPr>
          <w:rFonts w:ascii="Arial" w:hAnsi="Arial" w:cs="Arial"/>
          <w:sz w:val="22"/>
          <w:szCs w:val="22"/>
        </w:rPr>
      </w:pPr>
    </w:p>
    <w:p w:rsidR="005B4AF3" w:rsidP="00FF460D" w:rsidRDefault="00FF460D" w14:paraId="3B50EA1D" w14:textId="19ACF6C1">
      <w:pPr>
        <w:spacing w:line="276" w:lineRule="auto"/>
        <w:rPr>
          <w:rFonts w:ascii="Arial" w:hAnsi="Arial" w:cs="Arial"/>
          <w:sz w:val="22"/>
          <w:szCs w:val="22"/>
        </w:rPr>
      </w:pPr>
      <w:r w:rsidRPr="001878A2">
        <w:rPr>
          <w:rFonts w:ascii="Arial" w:hAnsi="Arial" w:cs="Arial"/>
          <w:sz w:val="22"/>
          <w:szCs w:val="22"/>
        </w:rPr>
        <w:t>Zebrafish are an important emerging model organism for understanding the microbiome. Yet, there is little consistency across microbiome-targeted studies in husbandry practices involving diet</w:t>
      </w:r>
      <w:r w:rsidR="001F62B3">
        <w:rPr>
          <w:rFonts w:ascii="Arial" w:hAnsi="Arial" w:cs="Arial"/>
          <w:sz w:val="22"/>
          <w:szCs w:val="22"/>
        </w:rPr>
        <w:t xml:space="preserve">. </w:t>
      </w:r>
      <w:r w:rsidRPr="001878A2" w:rsidR="00C812FD">
        <w:rPr>
          <w:rFonts w:ascii="Arial" w:hAnsi="Arial" w:cs="Arial"/>
          <w:sz w:val="22"/>
          <w:szCs w:val="22"/>
        </w:rPr>
        <w:t>Given, the microbiome’s important role in mediating host physiology and the potential for diet to drive variation in microbiome composition</w:t>
      </w:r>
      <w:r w:rsidR="0057283D">
        <w:rPr>
          <w:rFonts w:ascii="Arial" w:hAnsi="Arial" w:cs="Arial"/>
          <w:sz w:val="22"/>
          <w:szCs w:val="22"/>
        </w:rPr>
        <w:t>, choice of diet could introduce variation in study outcomes</w:t>
      </w:r>
      <w:r w:rsidR="002529D3">
        <w:rPr>
          <w:rFonts w:ascii="Arial" w:hAnsi="Arial" w:cs="Arial"/>
          <w:sz w:val="22"/>
          <w:szCs w:val="22"/>
        </w:rPr>
        <w:t>.</w:t>
      </w:r>
      <w:r w:rsidRPr="001878A2" w:rsidR="00C812FD">
        <w:rPr>
          <w:rFonts w:ascii="Arial" w:hAnsi="Arial" w:cs="Arial"/>
          <w:sz w:val="22"/>
          <w:szCs w:val="22"/>
        </w:rPr>
        <w:t xml:space="preserve"> </w:t>
      </w:r>
      <w:r w:rsidRPr="001878A2" w:rsidR="00423C06">
        <w:rPr>
          <w:rFonts w:ascii="Arial" w:hAnsi="Arial" w:cs="Arial"/>
          <w:sz w:val="22"/>
          <w:szCs w:val="22"/>
        </w:rPr>
        <w:t xml:space="preserve">This study represents, to our knowledge, the first to assess </w:t>
      </w:r>
      <w:r w:rsidR="0089718C">
        <w:rPr>
          <w:rFonts w:ascii="Arial" w:hAnsi="Arial" w:cs="Arial"/>
          <w:sz w:val="22"/>
          <w:szCs w:val="22"/>
        </w:rPr>
        <w:t xml:space="preserve">how </w:t>
      </w:r>
      <w:r w:rsidRPr="001878A2" w:rsidR="0089718C">
        <w:rPr>
          <w:rFonts w:ascii="Arial" w:hAnsi="Arial" w:cs="Arial"/>
          <w:sz w:val="22"/>
          <w:szCs w:val="22"/>
        </w:rPr>
        <w:t>different dietary formulations that are commonly used in zebrafish facilities</w:t>
      </w:r>
      <w:r w:rsidRPr="001878A2" w:rsidR="0089718C">
        <w:rPr>
          <w:rFonts w:ascii="Arial" w:hAnsi="Arial" w:cs="Arial"/>
          <w:sz w:val="22"/>
          <w:szCs w:val="22"/>
        </w:rPr>
        <w:t xml:space="preserve"> </w:t>
      </w:r>
      <w:r w:rsidR="00630F47">
        <w:rPr>
          <w:rFonts w:ascii="Arial" w:hAnsi="Arial" w:cs="Arial"/>
          <w:sz w:val="22"/>
          <w:szCs w:val="22"/>
        </w:rPr>
        <w:t>impacts</w:t>
      </w:r>
      <w:r w:rsidRPr="001878A2" w:rsidR="00423C06">
        <w:rPr>
          <w:rFonts w:ascii="Arial" w:hAnsi="Arial" w:cs="Arial"/>
          <w:sz w:val="22"/>
          <w:szCs w:val="22"/>
        </w:rPr>
        <w:t xml:space="preserve"> the development of the zebrafish gut microbiome and their physiology</w:t>
      </w:r>
      <w:r w:rsidR="00423C06">
        <w:rPr>
          <w:rFonts w:ascii="Arial" w:hAnsi="Arial" w:cs="Arial"/>
          <w:sz w:val="22"/>
          <w:szCs w:val="22"/>
        </w:rPr>
        <w:t>, as well as sensitivity to pathogen exposure.</w:t>
      </w:r>
      <w:r w:rsidR="00A43CEF">
        <w:rPr>
          <w:rFonts w:ascii="Arial" w:hAnsi="Arial" w:cs="Arial"/>
          <w:sz w:val="22"/>
          <w:szCs w:val="22"/>
        </w:rPr>
        <w:t xml:space="preserve"> </w:t>
      </w:r>
      <w:r w:rsidR="003D5463">
        <w:rPr>
          <w:rFonts w:ascii="Arial" w:hAnsi="Arial" w:cs="Arial"/>
          <w:sz w:val="22"/>
          <w:szCs w:val="22"/>
        </w:rPr>
        <w:t xml:space="preserve">We </w:t>
      </w:r>
      <w:r w:rsidR="00BB4CD5">
        <w:rPr>
          <w:rFonts w:ascii="Arial" w:hAnsi="Arial" w:cs="Arial"/>
          <w:sz w:val="22"/>
          <w:szCs w:val="22"/>
        </w:rPr>
        <w:t>show</w:t>
      </w:r>
      <w:r w:rsidR="003D5463">
        <w:rPr>
          <w:rFonts w:ascii="Arial" w:hAnsi="Arial" w:cs="Arial"/>
          <w:sz w:val="22"/>
          <w:szCs w:val="22"/>
        </w:rPr>
        <w:t xml:space="preserve"> that </w:t>
      </w:r>
      <w:r w:rsidRPr="001878A2" w:rsidR="0054079D">
        <w:rPr>
          <w:rFonts w:ascii="Arial" w:hAnsi="Arial" w:cs="Arial"/>
          <w:sz w:val="22"/>
          <w:szCs w:val="22"/>
        </w:rPr>
        <w:t>diet drives the successional development of the gut microbiome</w:t>
      </w:r>
      <w:r w:rsidR="0054079D">
        <w:rPr>
          <w:rFonts w:ascii="Arial" w:hAnsi="Arial" w:cs="Arial"/>
          <w:sz w:val="22"/>
          <w:szCs w:val="22"/>
        </w:rPr>
        <w:t>,</w:t>
      </w:r>
      <w:r w:rsidRPr="001878A2" w:rsidR="0054079D">
        <w:rPr>
          <w:rFonts w:ascii="Arial" w:hAnsi="Arial" w:cs="Arial"/>
          <w:sz w:val="22"/>
          <w:szCs w:val="22"/>
        </w:rPr>
        <w:t xml:space="preserve"> as well as its sensitivity to </w:t>
      </w:r>
      <w:r w:rsidR="0054079D">
        <w:rPr>
          <w:rFonts w:ascii="Arial" w:hAnsi="Arial" w:cs="Arial"/>
          <w:sz w:val="22"/>
          <w:szCs w:val="22"/>
        </w:rPr>
        <w:t>pathogen</w:t>
      </w:r>
      <w:r w:rsidR="008A7560">
        <w:rPr>
          <w:rFonts w:ascii="Arial" w:hAnsi="Arial" w:cs="Arial"/>
          <w:sz w:val="22"/>
          <w:szCs w:val="22"/>
        </w:rPr>
        <w:t xml:space="preserve"> exposure</w:t>
      </w:r>
      <w:r w:rsidRPr="001878A2" w:rsidR="0054079D">
        <w:rPr>
          <w:rFonts w:ascii="Arial" w:hAnsi="Arial" w:cs="Arial"/>
          <w:sz w:val="22"/>
          <w:szCs w:val="22"/>
        </w:rPr>
        <w:t>.</w:t>
      </w:r>
    </w:p>
    <w:p w:rsidRPr="001878A2" w:rsidR="00C67110" w:rsidP="00C67110" w:rsidRDefault="00C67110" w14:paraId="371B6523" w14:textId="77777777">
      <w:pPr>
        <w:spacing w:line="276" w:lineRule="auto"/>
        <w:rPr>
          <w:rFonts w:ascii="Arial" w:hAnsi="Arial" w:cs="Arial"/>
          <w:sz w:val="22"/>
          <w:szCs w:val="22"/>
        </w:rPr>
      </w:pPr>
    </w:p>
    <w:p w:rsidRPr="001878A2" w:rsidR="00C67110" w:rsidP="00C67110" w:rsidRDefault="00C67110" w14:paraId="3103CECD" w14:textId="49D052A9">
      <w:pPr>
        <w:spacing w:line="276" w:lineRule="auto"/>
        <w:rPr>
          <w:rFonts w:ascii="Arial" w:hAnsi="Arial" w:cs="Arial"/>
          <w:sz w:val="22"/>
          <w:szCs w:val="22"/>
        </w:rPr>
      </w:pPr>
      <w:r w:rsidRPr="001878A2">
        <w:rPr>
          <w:rFonts w:ascii="Arial" w:hAnsi="Arial" w:cs="Arial"/>
          <w:sz w:val="22"/>
          <w:szCs w:val="22"/>
        </w:rPr>
        <w:t xml:space="preserve">We find that commonly used laboratory diets with relatively similar nutritional compositions stratify the gut microbiome of adult </w:t>
      </w:r>
      <w:r w:rsidR="00B724E1">
        <w:rPr>
          <w:rFonts w:ascii="Arial" w:hAnsi="Arial" w:cs="Arial"/>
          <w:sz w:val="22"/>
          <w:szCs w:val="22"/>
        </w:rPr>
        <w:t xml:space="preserve">4-month-old </w:t>
      </w:r>
      <w:r w:rsidRPr="001878A2">
        <w:rPr>
          <w:rFonts w:ascii="Arial" w:hAnsi="Arial" w:cs="Arial"/>
          <w:sz w:val="22"/>
          <w:szCs w:val="22"/>
        </w:rPr>
        <w:t>zebrafish. Previous research has found that diets with varying compositions of key macronutrients: protein, lipids and fiber impacts zebrafish physiology and gut microbiome</w:t>
      </w:r>
      <w:r w:rsidR="008D1753">
        <w:rPr>
          <w:rFonts w:ascii="Arial" w:hAnsi="Arial" w:cs="Arial"/>
          <w:sz w:val="22"/>
          <w:szCs w:val="22"/>
        </w:rPr>
        <w:fldChar w:fldCharType="begin"/>
      </w:r>
      <w:r w:rsidR="00E93DDD">
        <w:rPr>
          <w:rFonts w:ascii="Arial" w:hAnsi="Arial" w:cs="Arial"/>
          <w:sz w:val="22"/>
          <w:szCs w:val="22"/>
        </w:rPr>
        <w:instrText xml:space="preserve"> ADDIN ZOTERO_ITEM CSL_CITATION {"citationID":"KUwwVq9f","properties":{"formattedCitation":"\\super 4,7\\uc0\\u8211{}9\\nosupersub{}","plainCitation":"4,7–9","noteIndex":0},"citationItems":[{"id":30,"uris":["http://zotero.org/users/5603014/items/3DJTJURT"],"itemData":{"id":30,"type":"article-journal","abstract":"The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8D1753">
        <w:rPr>
          <w:rFonts w:ascii="Arial" w:hAnsi="Arial" w:cs="Arial"/>
          <w:sz w:val="22"/>
          <w:szCs w:val="22"/>
        </w:rPr>
        <w:fldChar w:fldCharType="separate"/>
      </w:r>
      <w:r w:rsidRPr="00E93DDD" w:rsidR="00E93DDD">
        <w:rPr>
          <w:rFonts w:ascii="Arial" w:hAnsi="Arial" w:cs="Arial"/>
          <w:sz w:val="22"/>
          <w:vertAlign w:val="superscript"/>
        </w:rPr>
        <w:t>4,7–9</w:t>
      </w:r>
      <w:r w:rsidR="008D1753">
        <w:rPr>
          <w:rFonts w:ascii="Arial" w:hAnsi="Arial" w:cs="Arial"/>
          <w:sz w:val="22"/>
          <w:szCs w:val="22"/>
        </w:rPr>
        <w:fldChar w:fldCharType="end"/>
      </w:r>
      <w:r w:rsidRPr="001878A2">
        <w:rPr>
          <w:rFonts w:ascii="Arial" w:hAnsi="Arial" w:cs="Arial"/>
          <w:sz w:val="22"/>
          <w:szCs w:val="22"/>
        </w:rPr>
        <w:t xml:space="preserve">. However, the nutritional compositions used in these studies targeting the gut microbiome </w:t>
      </w:r>
      <w:r w:rsidR="001E6875">
        <w:rPr>
          <w:rFonts w:ascii="Arial" w:hAnsi="Arial" w:cs="Arial"/>
          <w:sz w:val="22"/>
          <w:szCs w:val="22"/>
        </w:rPr>
        <w:t xml:space="preserve">vastly </w:t>
      </w:r>
      <w:r w:rsidRPr="001878A2">
        <w:rPr>
          <w:rFonts w:ascii="Arial" w:hAnsi="Arial" w:cs="Arial"/>
          <w:sz w:val="22"/>
          <w:szCs w:val="22"/>
        </w:rPr>
        <w:t xml:space="preserve">differ from what </w:t>
      </w:r>
      <w:r w:rsidR="001E6875">
        <w:rPr>
          <w:rFonts w:ascii="Arial" w:hAnsi="Arial" w:cs="Arial"/>
          <w:sz w:val="22"/>
          <w:szCs w:val="22"/>
        </w:rPr>
        <w:t xml:space="preserve">are commonly </w:t>
      </w:r>
      <w:r w:rsidRPr="001878A2">
        <w:rPr>
          <w:rFonts w:ascii="Arial" w:hAnsi="Arial" w:cs="Arial"/>
          <w:sz w:val="22"/>
          <w:szCs w:val="22"/>
        </w:rPr>
        <w:t>used in zebrafish husbandry and research</w:t>
      </w:r>
      <w:r w:rsidR="00C301B3">
        <w:rPr>
          <w:rFonts w:ascii="Arial" w:hAnsi="Arial" w:cs="Arial"/>
          <w:sz w:val="22"/>
          <w:szCs w:val="22"/>
        </w:rPr>
        <w:t>.</w:t>
      </w:r>
      <w:r w:rsidRPr="001878A2">
        <w:rPr>
          <w:rFonts w:ascii="Arial" w:hAnsi="Arial" w:cs="Arial"/>
          <w:sz w:val="22"/>
          <w:szCs w:val="22"/>
        </w:rPr>
        <w:t xml:space="preserve"> </w:t>
      </w:r>
      <w:r w:rsidR="00050647">
        <w:rPr>
          <w:rFonts w:ascii="Arial" w:hAnsi="Arial" w:cs="Arial"/>
          <w:sz w:val="22"/>
          <w:szCs w:val="22"/>
        </w:rPr>
        <w:t xml:space="preserve">A </w:t>
      </w:r>
      <w:r w:rsidR="00BC5F37">
        <w:rPr>
          <w:rFonts w:ascii="Arial" w:hAnsi="Arial" w:cs="Arial"/>
          <w:sz w:val="22"/>
          <w:szCs w:val="22"/>
        </w:rPr>
        <w:t xml:space="preserve">unique </w:t>
      </w:r>
      <w:r w:rsidR="00050647">
        <w:rPr>
          <w:rFonts w:ascii="Arial" w:hAnsi="Arial" w:cs="Arial"/>
          <w:sz w:val="22"/>
          <w:szCs w:val="22"/>
        </w:rPr>
        <w:t>strength of our stud</w:t>
      </w:r>
      <w:r w:rsidR="00BC5F37">
        <w:rPr>
          <w:rFonts w:ascii="Arial" w:hAnsi="Arial" w:cs="Arial"/>
          <w:sz w:val="22"/>
          <w:szCs w:val="22"/>
        </w:rPr>
        <w:t xml:space="preserve">y is that we </w:t>
      </w:r>
      <w:r w:rsidR="00C301B3">
        <w:rPr>
          <w:rFonts w:ascii="Arial" w:hAnsi="Arial" w:cs="Arial"/>
          <w:sz w:val="22"/>
          <w:szCs w:val="22"/>
        </w:rPr>
        <w:t>demonstrate that</w:t>
      </w:r>
      <w:r w:rsidRPr="001878A2" w:rsidR="00050647">
        <w:rPr>
          <w:rFonts w:ascii="Arial" w:hAnsi="Arial" w:cs="Arial"/>
          <w:sz w:val="22"/>
          <w:szCs w:val="22"/>
        </w:rPr>
        <w:t xml:space="preserve"> minor differences in </w:t>
      </w:r>
      <w:r w:rsidR="00C301B3">
        <w:rPr>
          <w:rFonts w:ascii="Arial" w:hAnsi="Arial" w:cs="Arial"/>
          <w:sz w:val="22"/>
          <w:szCs w:val="22"/>
        </w:rPr>
        <w:t xml:space="preserve">a diet’s </w:t>
      </w:r>
      <w:r w:rsidRPr="001878A2" w:rsidR="00050647">
        <w:rPr>
          <w:rFonts w:ascii="Arial" w:hAnsi="Arial" w:cs="Arial"/>
          <w:sz w:val="22"/>
          <w:szCs w:val="22"/>
        </w:rPr>
        <w:t xml:space="preserve">nutritional composition can have profound impacts on the gut microbiome in </w:t>
      </w:r>
      <w:r w:rsidR="00B0131B">
        <w:rPr>
          <w:rFonts w:ascii="Arial" w:hAnsi="Arial" w:cs="Arial"/>
          <w:sz w:val="22"/>
          <w:szCs w:val="22"/>
        </w:rPr>
        <w:t>adult</w:t>
      </w:r>
      <w:r w:rsidRPr="001878A2" w:rsidR="00050647">
        <w:rPr>
          <w:rFonts w:ascii="Arial" w:hAnsi="Arial" w:cs="Arial"/>
          <w:sz w:val="22"/>
          <w:szCs w:val="22"/>
        </w:rPr>
        <w:t xml:space="preserve"> zebrafish.</w:t>
      </w:r>
      <w:r w:rsidR="00D54B93">
        <w:rPr>
          <w:rFonts w:ascii="Arial" w:hAnsi="Arial" w:cs="Arial"/>
          <w:sz w:val="22"/>
          <w:szCs w:val="22"/>
        </w:rPr>
        <w:t xml:space="preserve"> </w:t>
      </w:r>
      <w:r w:rsidR="00B0131B">
        <w:rPr>
          <w:rFonts w:ascii="Arial" w:hAnsi="Arial" w:cs="Arial"/>
          <w:sz w:val="22"/>
          <w:szCs w:val="22"/>
        </w:rPr>
        <w:t>D</w:t>
      </w:r>
      <w:r w:rsidR="00050647">
        <w:rPr>
          <w:rFonts w:ascii="Arial" w:hAnsi="Arial" w:cs="Arial"/>
          <w:sz w:val="22"/>
          <w:szCs w:val="22"/>
        </w:rPr>
        <w:t>espite the diets used in this study having similar nutritional compositions and ingredients, there can be variation between diets (e.g., ingredient sources, exact nutritional composition of macro- and micronutrients, methods of production)</w:t>
      </w:r>
      <w:r w:rsidR="008312F3">
        <w:rPr>
          <w:rFonts w:ascii="Arial" w:hAnsi="Arial" w:cs="Arial"/>
          <w:sz w:val="22"/>
          <w:szCs w:val="22"/>
        </w:rPr>
        <w:t>.</w:t>
      </w:r>
      <w:r w:rsidR="00050647">
        <w:rPr>
          <w:rFonts w:ascii="Arial" w:hAnsi="Arial" w:cs="Arial"/>
          <w:sz w:val="22"/>
          <w:szCs w:val="22"/>
        </w:rPr>
        <w:t xml:space="preserve"> </w:t>
      </w:r>
      <w:r w:rsidR="00C6140D">
        <w:rPr>
          <w:rFonts w:ascii="Arial" w:hAnsi="Arial" w:cs="Arial"/>
          <w:sz w:val="22"/>
          <w:szCs w:val="22"/>
        </w:rPr>
        <w:t>S</w:t>
      </w:r>
      <w:r w:rsidRPr="001878A2">
        <w:rPr>
          <w:rFonts w:ascii="Arial" w:hAnsi="Arial" w:cs="Arial"/>
          <w:sz w:val="22"/>
          <w:szCs w:val="22"/>
        </w:rPr>
        <w:t>tudies</w:t>
      </w:r>
      <w:r w:rsidRPr="001878A2">
        <w:rPr>
          <w:rFonts w:ascii="Arial" w:hAnsi="Arial" w:cs="Arial"/>
          <w:sz w:val="22"/>
          <w:szCs w:val="22"/>
        </w:rPr>
        <w:t xml:space="preserve"> in common carp</w:t>
      </w:r>
      <w:r w:rsidR="00AE7A6B">
        <w:rPr>
          <w:rFonts w:ascii="Arial" w:hAnsi="Arial" w:cs="Arial"/>
          <w:sz w:val="22"/>
          <w:szCs w:val="22"/>
        </w:rPr>
        <w:t xml:space="preserve"> and zebrafish larvae</w:t>
      </w:r>
      <w:r w:rsidRPr="001878A2">
        <w:rPr>
          <w:rFonts w:ascii="Arial" w:hAnsi="Arial" w:cs="Arial"/>
          <w:sz w:val="22"/>
          <w:szCs w:val="22"/>
        </w:rPr>
        <w:t xml:space="preserve"> found </w:t>
      </w:r>
      <w:r w:rsidR="00AE7A6B">
        <w:rPr>
          <w:rFonts w:ascii="Arial" w:hAnsi="Arial" w:cs="Arial"/>
          <w:sz w:val="22"/>
          <w:szCs w:val="22"/>
        </w:rPr>
        <w:t>s</w:t>
      </w:r>
      <w:r w:rsidRPr="001878A2">
        <w:rPr>
          <w:rFonts w:ascii="Arial" w:hAnsi="Arial" w:cs="Arial"/>
          <w:sz w:val="22"/>
          <w:szCs w:val="22"/>
        </w:rPr>
        <w:t>oybean meal</w:t>
      </w:r>
      <w:r w:rsidR="006404E2">
        <w:rPr>
          <w:rFonts w:ascii="Arial" w:hAnsi="Arial" w:cs="Arial"/>
          <w:sz w:val="22"/>
          <w:szCs w:val="22"/>
        </w:rPr>
        <w:t>,</w:t>
      </w:r>
      <w:r w:rsidRPr="001878A2">
        <w:rPr>
          <w:rFonts w:ascii="Arial" w:hAnsi="Arial" w:cs="Arial"/>
          <w:sz w:val="22"/>
          <w:szCs w:val="22"/>
        </w:rPr>
        <w:t xml:space="preserve"> a common protein source for hatchery-reared fish</w:t>
      </w:r>
      <w:r w:rsidR="006404E2">
        <w:rPr>
          <w:rFonts w:ascii="Arial" w:hAnsi="Arial" w:cs="Arial"/>
          <w:sz w:val="22"/>
          <w:szCs w:val="22"/>
        </w:rPr>
        <w:t xml:space="preserve">, </w:t>
      </w:r>
      <w:r w:rsidR="00AE7A6B">
        <w:rPr>
          <w:rFonts w:ascii="Arial" w:hAnsi="Arial" w:cs="Arial"/>
          <w:sz w:val="22"/>
          <w:szCs w:val="22"/>
        </w:rPr>
        <w:t>induces</w:t>
      </w:r>
      <w:r w:rsidRPr="001878A2">
        <w:rPr>
          <w:rFonts w:ascii="Arial" w:hAnsi="Arial" w:cs="Arial"/>
          <w:sz w:val="22"/>
          <w:szCs w:val="22"/>
        </w:rPr>
        <w:t xml:space="preserve"> intestinal inflammation</w:t>
      </w:r>
      <w:r w:rsidR="00AE7A6B">
        <w:rPr>
          <w:rFonts w:ascii="Arial" w:hAnsi="Arial" w:cs="Arial"/>
          <w:sz w:val="22"/>
          <w:szCs w:val="22"/>
        </w:rPr>
        <w:fldChar w:fldCharType="begin"/>
      </w:r>
      <w:r w:rsidR="00B821C1">
        <w:rPr>
          <w:rFonts w:ascii="Arial" w:hAnsi="Arial" w:cs="Arial"/>
          <w:sz w:val="22"/>
          <w:szCs w:val="22"/>
        </w:rPr>
        <w:instrText xml:space="preserve"> ADDIN ZOTERO_ITEM CSL_CITATION {"citationID":"Zhenqjnq","properties":{"formattedCitation":"\\super 15,29\\nosupersub{}","plainCitation":"15,29","noteIndex":0},"citationItems":[{"id":4212,"uris":["http://zotero.org/users/5603014/items/9IUBDCKA"],"itemData":{"id":4212,"type":"article-journal","abstract":"The development of soybean meal (SBM) induced enteritis in the hindgut of the omnivorous common carp (Cyprinus carpio L.). The developed condition was assessed when carp, continuously fed on animal protein, were transferred to a diet in which 20% of the protein was replaced by SBM. After week 1, most of the inflammation parameters were already present, but at week 3, a strong aggravation of the condition was observed which included a shortening of the mucosal folds, the disappearance of the supranuclear vacuoles, an increased number of goblet cells, a thickened lamina propria and sub-epithelial mucosa with increased numbers of basophilic granulocytes as well as a decreased uptake capacity of enterocytes (impaired endocytosis and microvilli). Contrary to previous observations made with respect to Atlantic salmon, common carp start to recover from the fourth to the fifth week after switching to SBM feeding. At this stage, the supranuclear vacuoles refill and most of the parameters revert to basal levels. During the enteritis process, a real-time quantitative PCR analysis was conducted to measure the expression of inflammatory and anti-inflammatory cytokine genes in the isolated intraepithelial lymphocytes (IEL). The pro-inflammatory interleukin 1β (IL-1β) and tumour necrosis factor α1 (TNF-α1) genes were up-regulated during the inflammation process while the anti-inflammatory interleukin 10 (IL-10) was down-regulated after an initial up-regulation at week 1. Transforming growth factor β (TGF-β) expression showed an up-regulation from week 3 onwards despite the high Ct value and the low primer efficiency shown. This study confirms the contribution of IEL (mainly T-like cells) and basophils in the enteritis process. In addition, the results show a clear involvement of up- and down-regulated cytokine genes in both the onset and recovery of the SBM-induced enteritis in the hindgut of carp.","container-title":"Fish &amp; Shellfish Immunology","DOI":"10.1016/j.fsi.2008.02.013","ISSN":"1050-4648","issue":"6","journalAbbreviation":"Fish &amp; Shellfish Immunology","language":"en","page":"751-760","source":"ScienceDirect","title":"Soybean meal induces intestinal inflammation in common carp (Cyprinus carpio L.)","volume":"25","author":[{"family":"Urán","given":"P. A."},{"family":"Gonçalves","given":"A. A."},{"family":"Taverne-Thiele","given":"J. J."},{"family":"Schrama","given":"J. W."},{"family":"Verreth","given":"J. A. J."},{"family":"Rombout","given":"J. H. W. M."}],"issued":{"date-parts":[["2008",12,1]]},"citation-key":"uran2008"}},{"id":4208,"uris":["http://zotero.org/users/5603014/items/DTDU4VUV"],"itemData":{"id":4208,"type":"article-journal","abstract":"The necessary replacement of fish meal with other protein source in diets of commercially important fish has prompted the study of the effect of the inclusion of different vegetable proteins sources on growth performance and on the gastro-intestinal tract. Currently, soybean meal is the primary protein source as a fish meal replacement because of its low price and high availability. Likewise, it is been documented that the ingestion of soybean meal by several fish species, such as salmonids and carp, triggers a type of intestinal inflammation called enteritis. In this paper, we analyzed the effects of the ingestion of soybean meal and two of its components, soy protein and soy saponin, on zebrafish to establish the basis for using zebrafish larvae as a model for fish nutrition. We took advantage of the existence of different transgenic lines, which allowed us to perform in vivo analysis. Our results indicated that larvae that were feed with soybean meal developed a clear intestinal inflammation as early as two day after beginning the diet. Moreover, we determined that is not the soy protein present in the diet but the soy saponin that is primarily responsible for triggering the immune response. These findings support the use of zebrafish screening assays to identify novel ingredients that would to improved current fish diets or would formulate new ones.","container-title":"PLOS ONE","DOI":"10.1371/journal.pone.0069983","ISSN":"1932-6203","issue":"7","journalAbbreviation":"PLOS ONE","language":"en","note":"publisher: Public Library of Science","page":"e69983","source":"PLoS Journals","title":"Soybean Meal Induces Intestinal Inflammation in Zebrafish Larvae","volume":"8","author":[{"family":"Hedrera","given":"Manuel I."},{"family":"Galdames","given":"Jorge A."},{"family":"Jimenez-Reyes","given":"Maria F."},{"family":"Reyes","given":"Ariel E."},{"family":"Avendaño-Herrera","given":"Ruben"},{"family":"Romero","given":"Jaime"},{"family":"Feijóo","given":"Carmen G."}],"issued":{"date-parts":[["2013",7,23]]},"citation-key":"hedrera2013"}}],"schema":"https://github.com/citation-style-language/schema/raw/master/csl-citation.json"} </w:instrText>
      </w:r>
      <w:r w:rsidR="00AE7A6B">
        <w:rPr>
          <w:rFonts w:ascii="Arial" w:hAnsi="Arial" w:cs="Arial"/>
          <w:sz w:val="22"/>
          <w:szCs w:val="22"/>
        </w:rPr>
        <w:fldChar w:fldCharType="separate"/>
      </w:r>
      <w:r w:rsidRPr="00B821C1" w:rsidR="00B821C1">
        <w:rPr>
          <w:rFonts w:ascii="Arial" w:hAnsi="Arial" w:cs="Arial"/>
          <w:sz w:val="22"/>
          <w:vertAlign w:val="superscript"/>
        </w:rPr>
        <w:t>15,29</w:t>
      </w:r>
      <w:r w:rsidR="00AE7A6B">
        <w:rPr>
          <w:rFonts w:ascii="Arial" w:hAnsi="Arial" w:cs="Arial"/>
          <w:sz w:val="22"/>
          <w:szCs w:val="22"/>
        </w:rPr>
        <w:fldChar w:fldCharType="end"/>
      </w:r>
      <w:r w:rsidRPr="001878A2">
        <w:rPr>
          <w:rFonts w:ascii="Arial" w:hAnsi="Arial" w:cs="Arial"/>
          <w:sz w:val="22"/>
          <w:szCs w:val="22"/>
        </w:rPr>
        <w:t>. Moreover, variation in</w:t>
      </w:r>
      <w:r w:rsidR="00011E4E">
        <w:rPr>
          <w:rFonts w:ascii="Arial" w:hAnsi="Arial" w:cs="Arial"/>
          <w:sz w:val="22"/>
          <w:szCs w:val="22"/>
        </w:rPr>
        <w:t xml:space="preserve"> sources of</w:t>
      </w:r>
      <w:r w:rsidRPr="001878A2">
        <w:rPr>
          <w:rFonts w:ascii="Arial" w:hAnsi="Arial" w:cs="Arial"/>
          <w:sz w:val="22"/>
          <w:szCs w:val="22"/>
        </w:rPr>
        <w:t xml:space="preserve"> </w:t>
      </w:r>
      <w:r w:rsidRPr="001878A2">
        <w:rPr>
          <w:rFonts w:ascii="Arial" w:hAnsi="Arial" w:cs="Arial"/>
          <w:sz w:val="22"/>
          <w:szCs w:val="22"/>
        </w:rPr>
        <w:t>ingredient</w:t>
      </w:r>
      <w:r w:rsidR="0051183B">
        <w:rPr>
          <w:rFonts w:ascii="Arial" w:hAnsi="Arial" w:cs="Arial"/>
          <w:sz w:val="22"/>
          <w:szCs w:val="22"/>
        </w:rPr>
        <w:t>s</w:t>
      </w:r>
      <w:r w:rsidRPr="001878A2">
        <w:rPr>
          <w:rFonts w:ascii="Arial" w:hAnsi="Arial" w:cs="Arial"/>
          <w:sz w:val="22"/>
          <w:szCs w:val="22"/>
        </w:rPr>
        <w:t xml:space="preserve"> may inadvertently introduce contaminants, such as phytoestrogens, or pathogenic microbes, such as </w:t>
      </w:r>
      <w:r w:rsidRPr="00255ED1">
        <w:rPr>
          <w:rFonts w:ascii="Arial" w:hAnsi="Arial" w:cs="Arial"/>
          <w:i/>
          <w:iCs/>
          <w:sz w:val="22"/>
          <w:szCs w:val="22"/>
        </w:rPr>
        <w:t xml:space="preserve">M. </w:t>
      </w:r>
      <w:proofErr w:type="spellStart"/>
      <w:r w:rsidRPr="00255ED1">
        <w:rPr>
          <w:rFonts w:ascii="Arial" w:hAnsi="Arial" w:cs="Arial"/>
          <w:i/>
          <w:iCs/>
          <w:sz w:val="22"/>
          <w:szCs w:val="22"/>
        </w:rPr>
        <w:t>cholonae</w:t>
      </w:r>
      <w:proofErr w:type="spellEnd"/>
      <w:r w:rsidRPr="001878A2">
        <w:rPr>
          <w:rFonts w:ascii="Arial" w:hAnsi="Arial" w:cs="Arial"/>
          <w:sz w:val="22"/>
          <w:szCs w:val="22"/>
        </w:rPr>
        <w:t>, to zebrafish</w:t>
      </w:r>
      <w:r w:rsidR="00255ED1">
        <w:rPr>
          <w:rFonts w:ascii="Arial" w:hAnsi="Arial" w:cs="Arial"/>
          <w:sz w:val="22"/>
          <w:szCs w:val="22"/>
        </w:rPr>
        <w:t xml:space="preserve"> </w:t>
      </w:r>
      <w:r w:rsidR="00255ED1">
        <w:rPr>
          <w:rFonts w:ascii="Arial" w:hAnsi="Arial" w:cs="Arial"/>
          <w:sz w:val="22"/>
          <w:szCs w:val="22"/>
        </w:rPr>
        <w:fldChar w:fldCharType="begin"/>
      </w:r>
      <w:r w:rsidR="008C13DB">
        <w:rPr>
          <w:rFonts w:ascii="Arial" w:hAnsi="Arial" w:cs="Arial"/>
          <w:sz w:val="22"/>
          <w:szCs w:val="22"/>
        </w:rPr>
        <w:instrText xml:space="preserve"> ADDIN ZOTERO_ITEM CSL_CITATION {"citationID":"xpoiwv9F","properties":{"formattedCitation":"\\super 3,17\\nosupersub{}","plainCitation":"3,17","noteIndex":0},"citationItems":[{"id":3506,"uris":["http://zotero.org/users/5603014/items/T7CB3ZY7"],"itemData":{"id":3506,"type":"article-journal","abstract":"The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00255ED1">
        <w:rPr>
          <w:rFonts w:ascii="Arial" w:hAnsi="Arial" w:cs="Arial"/>
          <w:sz w:val="22"/>
          <w:szCs w:val="22"/>
        </w:rPr>
        <w:fldChar w:fldCharType="separate"/>
      </w:r>
      <w:r w:rsidRPr="008C13DB" w:rsidR="008C13DB">
        <w:rPr>
          <w:rFonts w:ascii="Arial" w:hAnsi="Arial" w:cs="Arial"/>
          <w:sz w:val="22"/>
          <w:vertAlign w:val="superscript"/>
        </w:rPr>
        <w:t>3,17</w:t>
      </w:r>
      <w:r w:rsidR="00255ED1">
        <w:rPr>
          <w:rFonts w:ascii="Arial" w:hAnsi="Arial" w:cs="Arial"/>
          <w:sz w:val="22"/>
          <w:szCs w:val="22"/>
        </w:rPr>
        <w:fldChar w:fldCharType="end"/>
      </w:r>
      <w:r w:rsidR="00897D13">
        <w:rPr>
          <w:rFonts w:ascii="Arial" w:hAnsi="Arial" w:cs="Arial"/>
          <w:sz w:val="22"/>
          <w:szCs w:val="22"/>
        </w:rPr>
        <w:t>.</w:t>
      </w:r>
      <w:r w:rsidRPr="001878A2">
        <w:rPr>
          <w:rFonts w:ascii="Arial" w:hAnsi="Arial" w:cs="Arial"/>
          <w:sz w:val="22"/>
          <w:szCs w:val="22"/>
        </w:rPr>
        <w:t xml:space="preserve"> </w:t>
      </w:r>
      <w:r w:rsidR="008312F3">
        <w:rPr>
          <w:rFonts w:ascii="Arial" w:hAnsi="Arial" w:cs="Arial"/>
          <w:sz w:val="22"/>
          <w:szCs w:val="22"/>
        </w:rPr>
        <w:t xml:space="preserve">Even if the same diets are used between studies, variation could </w:t>
      </w:r>
      <w:r w:rsidR="007748F4">
        <w:rPr>
          <w:rFonts w:ascii="Arial" w:hAnsi="Arial" w:cs="Arial"/>
          <w:sz w:val="22"/>
          <w:szCs w:val="22"/>
        </w:rPr>
        <w:t xml:space="preserve">exist due to </w:t>
      </w:r>
      <w:r w:rsidR="008312F3">
        <w:rPr>
          <w:rFonts w:ascii="Arial" w:hAnsi="Arial" w:cs="Arial"/>
          <w:sz w:val="22"/>
          <w:szCs w:val="22"/>
        </w:rPr>
        <w:t>differences between production batches</w:t>
      </w:r>
      <w:r w:rsidR="004915D2">
        <w:rPr>
          <w:rFonts w:ascii="Arial" w:hAnsi="Arial" w:cs="Arial"/>
          <w:sz w:val="22"/>
          <w:szCs w:val="22"/>
        </w:rPr>
        <w:fldChar w:fldCharType="begin"/>
      </w:r>
      <w:r w:rsidR="004915D2">
        <w:rPr>
          <w:rFonts w:ascii="Arial" w:hAnsi="Arial" w:cs="Arial"/>
          <w:sz w:val="22"/>
          <w:szCs w:val="22"/>
        </w:rPr>
        <w:instrText xml:space="preserve"> ADDIN ZOTERO_ITEM CSL_CITATION {"citationID":"kEwHQ7nD","properties":{"formattedCitation":"\\super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004915D2">
        <w:rPr>
          <w:rFonts w:ascii="Arial" w:hAnsi="Arial" w:cs="Arial"/>
          <w:sz w:val="22"/>
          <w:szCs w:val="22"/>
        </w:rPr>
        <w:fldChar w:fldCharType="separate"/>
      </w:r>
      <w:r w:rsidRPr="004915D2" w:rsidR="004915D2">
        <w:rPr>
          <w:rFonts w:ascii="Arial" w:hAnsi="Arial" w:cs="Arial"/>
          <w:sz w:val="22"/>
          <w:vertAlign w:val="superscript"/>
        </w:rPr>
        <w:t>3</w:t>
      </w:r>
      <w:r w:rsidR="004915D2">
        <w:rPr>
          <w:rFonts w:ascii="Arial" w:hAnsi="Arial" w:cs="Arial"/>
          <w:sz w:val="22"/>
          <w:szCs w:val="22"/>
        </w:rPr>
        <w:fldChar w:fldCharType="end"/>
      </w:r>
      <w:r w:rsidRPr="001878A2">
        <w:rPr>
          <w:rFonts w:ascii="Arial" w:hAnsi="Arial" w:cs="Arial"/>
          <w:sz w:val="22"/>
          <w:szCs w:val="22"/>
        </w:rPr>
        <w:t xml:space="preserve">. </w:t>
      </w:r>
      <w:r w:rsidR="007748F4">
        <w:rPr>
          <w:rFonts w:ascii="Arial" w:hAnsi="Arial" w:cs="Arial"/>
          <w:sz w:val="22"/>
          <w:szCs w:val="22"/>
        </w:rPr>
        <w:t>Taken together, these factors could contribute variation seen in</w:t>
      </w:r>
      <w:r w:rsidR="007748F4">
        <w:rPr>
          <w:rFonts w:ascii="Arial" w:hAnsi="Arial" w:cs="Arial"/>
          <w:sz w:val="22"/>
          <w:szCs w:val="22"/>
        </w:rPr>
        <w:t xml:space="preserve"> zebrafish gut microbiomes</w:t>
      </w:r>
      <w:r w:rsidR="007748F4">
        <w:rPr>
          <w:rFonts w:ascii="Arial" w:hAnsi="Arial" w:cs="Arial"/>
          <w:sz w:val="22"/>
          <w:szCs w:val="22"/>
        </w:rPr>
        <w:t xml:space="preserve"> across studies and facilities</w:t>
      </w:r>
      <w:r w:rsidR="007748F4">
        <w:rPr>
          <w:rFonts w:ascii="Arial" w:hAnsi="Arial" w:cs="Arial"/>
          <w:sz w:val="22"/>
          <w:szCs w:val="22"/>
        </w:rPr>
        <w:t xml:space="preserve">. </w:t>
      </w:r>
      <w:r w:rsidR="007748F4">
        <w:rPr>
          <w:rFonts w:ascii="Arial" w:hAnsi="Arial" w:cs="Arial"/>
          <w:sz w:val="22"/>
          <w:szCs w:val="22"/>
        </w:rPr>
        <w:t xml:space="preserve">One way of minimizing the confounding factor of diet is to utilize a standard reference diet, as has been suggested by Watts </w:t>
      </w:r>
      <w:r w:rsidRPr="007748F4" w:rsidR="007748F4">
        <w:rPr>
          <w:rFonts w:ascii="Arial" w:hAnsi="Arial" w:cs="Arial"/>
          <w:i/>
          <w:iCs/>
          <w:sz w:val="22"/>
          <w:szCs w:val="22"/>
        </w:rPr>
        <w:t>et al</w:t>
      </w:r>
      <w:r w:rsidR="007748F4">
        <w:rPr>
          <w:rFonts w:ascii="Arial" w:hAnsi="Arial" w:cs="Arial"/>
          <w:i/>
          <w:iCs/>
          <w:sz w:val="22"/>
          <w:szCs w:val="22"/>
        </w:rPr>
        <w:fldChar w:fldCharType="begin"/>
      </w:r>
      <w:r w:rsidR="00920108">
        <w:rPr>
          <w:rFonts w:ascii="Arial" w:hAnsi="Arial" w:cs="Arial"/>
          <w:i/>
          <w:iCs/>
          <w:sz w:val="22"/>
          <w:szCs w:val="22"/>
        </w:rPr>
        <w:instrText xml:space="preserve"> ADDIN ZOTERO_ITEM CSL_CITATION {"citationID":"JbZ0tWc3","properties":{"formattedCitation":"\\super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007748F4">
        <w:rPr>
          <w:rFonts w:ascii="Arial" w:hAnsi="Arial" w:cs="Arial"/>
          <w:i/>
          <w:iCs/>
          <w:sz w:val="22"/>
          <w:szCs w:val="22"/>
        </w:rPr>
        <w:fldChar w:fldCharType="separate"/>
      </w:r>
      <w:r w:rsidRPr="00920108" w:rsidR="00920108">
        <w:rPr>
          <w:rFonts w:ascii="Arial" w:hAnsi="Arial" w:cs="Arial"/>
          <w:sz w:val="22"/>
          <w:vertAlign w:val="superscript"/>
        </w:rPr>
        <w:t>3</w:t>
      </w:r>
      <w:r w:rsidR="007748F4">
        <w:rPr>
          <w:rFonts w:ascii="Arial" w:hAnsi="Arial" w:cs="Arial"/>
          <w:i/>
          <w:iCs/>
          <w:sz w:val="22"/>
          <w:szCs w:val="22"/>
        </w:rPr>
        <w:fldChar w:fldCharType="end"/>
      </w:r>
      <w:r w:rsidRPr="001878A2">
        <w:rPr>
          <w:rFonts w:ascii="Arial" w:hAnsi="Arial" w:cs="Arial"/>
          <w:sz w:val="22"/>
          <w:szCs w:val="22"/>
        </w:rPr>
        <w:t xml:space="preserve">. </w:t>
      </w:r>
      <w:r w:rsidR="00920108">
        <w:rPr>
          <w:rFonts w:ascii="Arial" w:hAnsi="Arial" w:cs="Arial"/>
          <w:sz w:val="22"/>
          <w:szCs w:val="22"/>
        </w:rPr>
        <w:t>Benefits of a</w:t>
      </w:r>
      <w:r w:rsidRPr="001878A2">
        <w:rPr>
          <w:rFonts w:ascii="Arial" w:hAnsi="Arial" w:cs="Arial"/>
          <w:sz w:val="22"/>
          <w:szCs w:val="22"/>
        </w:rPr>
        <w:t xml:space="preserve"> standard reference diet would </w:t>
      </w:r>
      <w:r w:rsidR="00920108">
        <w:rPr>
          <w:rFonts w:ascii="Arial" w:hAnsi="Arial" w:cs="Arial"/>
          <w:sz w:val="22"/>
          <w:szCs w:val="22"/>
        </w:rPr>
        <w:t>be</w:t>
      </w:r>
      <w:r w:rsidRPr="001878A2">
        <w:rPr>
          <w:rFonts w:ascii="Arial" w:hAnsi="Arial" w:cs="Arial"/>
          <w:sz w:val="22"/>
          <w:szCs w:val="22"/>
        </w:rPr>
        <w:t xml:space="preserve"> transparent</w:t>
      </w:r>
      <w:r w:rsidR="00920108">
        <w:rPr>
          <w:rFonts w:ascii="Arial" w:hAnsi="Arial" w:cs="Arial"/>
          <w:sz w:val="22"/>
          <w:szCs w:val="22"/>
        </w:rPr>
        <w:t xml:space="preserve"> </w:t>
      </w:r>
      <w:r w:rsidRPr="001878A2">
        <w:rPr>
          <w:rFonts w:ascii="Arial" w:hAnsi="Arial" w:cs="Arial"/>
          <w:sz w:val="22"/>
          <w:szCs w:val="22"/>
        </w:rPr>
        <w:t>disclos</w:t>
      </w:r>
      <w:r w:rsidR="00920108">
        <w:rPr>
          <w:rFonts w:ascii="Arial" w:hAnsi="Arial" w:cs="Arial"/>
          <w:sz w:val="22"/>
          <w:szCs w:val="22"/>
        </w:rPr>
        <w:t>ure of</w:t>
      </w:r>
      <w:r w:rsidRPr="001878A2">
        <w:rPr>
          <w:rFonts w:ascii="Arial" w:hAnsi="Arial" w:cs="Arial"/>
          <w:sz w:val="22"/>
          <w:szCs w:val="22"/>
        </w:rPr>
        <w:t xml:space="preserve"> ingredient sources, nutritional compositions, and methods of preparation. However, in some instances variability in diet may be beneficial to researchers seeking to model the variability of diets found in human </w:t>
      </w:r>
      <w:r w:rsidR="00920108">
        <w:rPr>
          <w:rFonts w:ascii="Arial" w:hAnsi="Arial" w:cs="Arial"/>
          <w:sz w:val="22"/>
          <w:szCs w:val="22"/>
        </w:rPr>
        <w:t xml:space="preserve">and wildlife </w:t>
      </w:r>
      <w:r w:rsidRPr="001878A2">
        <w:rPr>
          <w:rFonts w:ascii="Arial" w:hAnsi="Arial" w:cs="Arial"/>
          <w:sz w:val="22"/>
          <w:szCs w:val="22"/>
        </w:rPr>
        <w:t>populations.</w:t>
      </w:r>
      <w:r w:rsidR="00E74EC5">
        <w:rPr>
          <w:rFonts w:ascii="Arial" w:hAnsi="Arial" w:cs="Arial"/>
          <w:sz w:val="22"/>
          <w:szCs w:val="22"/>
        </w:rPr>
        <w:t xml:space="preserve"> A</w:t>
      </w:r>
      <w:r w:rsidR="000C56B3">
        <w:rPr>
          <w:rFonts w:ascii="Arial" w:hAnsi="Arial" w:cs="Arial"/>
          <w:sz w:val="22"/>
          <w:szCs w:val="22"/>
        </w:rPr>
        <w:t xml:space="preserve">dditionally, a challenge to creating a standard reference diet </w:t>
      </w:r>
      <w:r w:rsidR="002C7F36">
        <w:rPr>
          <w:rFonts w:ascii="Arial" w:hAnsi="Arial" w:cs="Arial"/>
          <w:sz w:val="22"/>
          <w:szCs w:val="22"/>
        </w:rPr>
        <w:t>are developing sterile diets that</w:t>
      </w:r>
      <w:r w:rsidR="00936BC4">
        <w:rPr>
          <w:rFonts w:ascii="Arial" w:hAnsi="Arial" w:cs="Arial"/>
          <w:sz w:val="22"/>
          <w:szCs w:val="22"/>
        </w:rPr>
        <w:t xml:space="preserve"> are commiserate with their non-sterile counterparts</w:t>
      </w:r>
      <w:r w:rsidR="002C7F36">
        <w:rPr>
          <w:rFonts w:ascii="Arial" w:hAnsi="Arial" w:cs="Arial"/>
          <w:sz w:val="22"/>
          <w:szCs w:val="22"/>
        </w:rPr>
        <w:t xml:space="preserve"> for the gnotobiotic study of zebrafish</w:t>
      </w:r>
      <w:r w:rsidR="00817437">
        <w:rPr>
          <w:rFonts w:ascii="Arial" w:hAnsi="Arial" w:cs="Arial"/>
          <w:sz w:val="22"/>
          <w:szCs w:val="22"/>
        </w:rPr>
        <w:fldChar w:fldCharType="begin"/>
      </w:r>
      <w:r w:rsidR="00B821C1">
        <w:rPr>
          <w:rFonts w:ascii="Arial" w:hAnsi="Arial" w:cs="Arial"/>
          <w:sz w:val="22"/>
          <w:szCs w:val="22"/>
        </w:rPr>
        <w:instrText xml:space="preserve"> ADDIN ZOTERO_ITEM CSL_CITATION {"citationID":"pS3kJVKJ","properties":{"formattedCitation":"\\super 30\\nosupersub{}","plainCitation":"30","noteIndex":0},"citationItems":[{"id":6200,"uris":["http://zotero.org/users/5603014/items/EQKGJEH8"],"itemData":{"id":6200,"type":"article-journal","abstract":"All animals are ecosystems with resident microbial communities, referred to as microbiota, which play profound roles in host development, physiology, and evolution. Enabled by new DNA sequencing technologies, there is a burgeoning interest in animal–microbiota interactions, but dissecting the specific impacts of microbes on their hosts is experimentally challenging. Gnotobiology, the study of biological systems in which all members are known, enables precise experimental analysis of the necessity and sufficiency of microbes in animal biology by deriving animals germ-free (GF) and inoculating them with defined microbial lineages. Mammalian host models have long dominated gnotobiology, but we have recently adapted gnotobiotic approaches to the zebrafish (Danio rerio), an important aquatic model. Zebrafish offer several experimental attributes that enable rapid, large-scale gnotobiotic experimentation with high replication rates and exquisite optical resolution. Here we describe detailed protocols for three procedures that form the foundation of zebrafish gnotobiology: derivation of GF embryos, microbial association of GF animals, and long-term, GF husbandry. Our aim is to provide sufficient guidance in zebrafish gnotobiotic methodology to expand and enrich this exciting field of research.","container-title":"Methods in cell biology","DOI":"10.1016/bs.mcb.2016.11.005","ISSN":"0091-679X","journalAbbreviation":"Methods Cell Biol","note":"PMID: 28129860\nPMCID: PMC5568843","page":"61-100","source":"PubMed Central","title":"Best practices for germ-free derivation and gnotobiotic zebrafish husbandry","volume":"138","author":[{"family":"Melancon","given":"E."},{"family":"De La Torre Canny","given":"S. Gomez"},{"family":"Sichel","given":"S."},{"family":"Kelly","given":"M."},{"family":"Wiles","given":"T.J."},{"family":"Rawls","given":"J.F."},{"family":"Eisen","given":"J.S."},{"family":"Guillemin","given":"K."}],"issued":{"date-parts":[["2017"]]},"citation-key":"melancon2017"}}],"schema":"https://github.com/citation-style-language/schema/raw/master/csl-citation.json"} </w:instrText>
      </w:r>
      <w:r w:rsidR="00817437">
        <w:rPr>
          <w:rFonts w:ascii="Arial" w:hAnsi="Arial" w:cs="Arial"/>
          <w:sz w:val="22"/>
          <w:szCs w:val="22"/>
        </w:rPr>
        <w:fldChar w:fldCharType="separate"/>
      </w:r>
      <w:r w:rsidRPr="00B821C1" w:rsidR="00B821C1">
        <w:rPr>
          <w:rFonts w:ascii="Arial" w:hAnsi="Arial" w:cs="Arial"/>
          <w:sz w:val="22"/>
          <w:vertAlign w:val="superscript"/>
        </w:rPr>
        <w:t>30</w:t>
      </w:r>
      <w:r w:rsidR="00817437">
        <w:rPr>
          <w:rFonts w:ascii="Arial" w:hAnsi="Arial" w:cs="Arial"/>
          <w:sz w:val="22"/>
          <w:szCs w:val="22"/>
        </w:rPr>
        <w:fldChar w:fldCharType="end"/>
      </w:r>
      <w:r w:rsidR="00936BC4">
        <w:rPr>
          <w:rFonts w:ascii="Arial" w:hAnsi="Arial" w:cs="Arial"/>
          <w:sz w:val="22"/>
          <w:szCs w:val="22"/>
        </w:rPr>
        <w:t>.</w:t>
      </w:r>
      <w:r w:rsidR="004915D2">
        <w:rPr>
          <w:rFonts w:ascii="Arial" w:hAnsi="Arial" w:cs="Arial"/>
          <w:sz w:val="22"/>
          <w:szCs w:val="22"/>
        </w:rPr>
        <w:t xml:space="preserve"> </w:t>
      </w:r>
    </w:p>
    <w:p w:rsidRPr="001878A2" w:rsidR="00C67110" w:rsidP="00C67110" w:rsidRDefault="00C67110" w14:paraId="7A215534" w14:textId="77777777">
      <w:pPr>
        <w:spacing w:line="276" w:lineRule="auto"/>
        <w:rPr>
          <w:rFonts w:ascii="Arial" w:hAnsi="Arial" w:cs="Arial"/>
          <w:sz w:val="22"/>
          <w:szCs w:val="22"/>
        </w:rPr>
      </w:pPr>
    </w:p>
    <w:p w:rsidR="00117A84" w:rsidP="0026411C" w:rsidRDefault="00C67110" w14:paraId="37B2CF35" w14:textId="5D96359E">
      <w:pPr>
        <w:spacing w:line="276" w:lineRule="auto"/>
        <w:rPr>
          <w:rFonts w:ascii="Arial" w:hAnsi="Arial" w:cs="Arial"/>
          <w:sz w:val="22"/>
          <w:szCs w:val="22"/>
        </w:rPr>
      </w:pPr>
      <w:r w:rsidRPr="001878A2">
        <w:rPr>
          <w:rFonts w:ascii="Arial" w:hAnsi="Arial" w:cs="Arial"/>
          <w:sz w:val="22"/>
          <w:szCs w:val="22"/>
        </w:rPr>
        <w:t>We also observed variation in the successional dynamics of gut microbiomes of fish fed different diets across their development</w:t>
      </w:r>
      <w:r w:rsidR="00B724E1">
        <w:rPr>
          <w:rFonts w:ascii="Arial" w:hAnsi="Arial" w:cs="Arial"/>
          <w:sz w:val="22"/>
          <w:szCs w:val="22"/>
        </w:rPr>
        <w:t xml:space="preserve"> from 4 to 7 months old.</w:t>
      </w:r>
      <w:r w:rsidRPr="001878A2">
        <w:rPr>
          <w:rFonts w:ascii="Arial" w:hAnsi="Arial" w:cs="Arial"/>
          <w:sz w:val="22"/>
          <w:szCs w:val="22"/>
        </w:rPr>
        <w:t xml:space="preserve"> We find the composition of abundant taxa are driven primarily by diet, but rarer taxa are sensitive to the effects of time. </w:t>
      </w:r>
      <w:r w:rsidR="008B486E">
        <w:rPr>
          <w:rFonts w:ascii="Arial" w:hAnsi="Arial" w:cs="Arial"/>
          <w:sz w:val="22"/>
          <w:szCs w:val="22"/>
        </w:rPr>
        <w:t>Additionally, we found an</w:t>
      </w:r>
      <w:r w:rsidRPr="001878A2">
        <w:rPr>
          <w:rFonts w:ascii="Arial" w:hAnsi="Arial" w:cs="Arial"/>
          <w:sz w:val="22"/>
          <w:szCs w:val="22"/>
        </w:rPr>
        <w:t xml:space="preserve"> interaction effect of diet and development on the gut microbiome</w:t>
      </w:r>
      <w:r w:rsidR="00970B78">
        <w:rPr>
          <w:rFonts w:ascii="Arial" w:hAnsi="Arial" w:cs="Arial"/>
          <w:sz w:val="22"/>
          <w:szCs w:val="22"/>
        </w:rPr>
        <w:t>, where microbial diversity and composition</w:t>
      </w:r>
      <w:r w:rsidRPr="001878A2">
        <w:rPr>
          <w:rFonts w:ascii="Arial" w:hAnsi="Arial" w:cs="Arial"/>
          <w:sz w:val="22"/>
          <w:szCs w:val="22"/>
        </w:rPr>
        <w:t xml:space="preserve"> increased across development in fish fed the Gemma and ZIRC </w:t>
      </w:r>
      <w:proofErr w:type="gramStart"/>
      <w:r w:rsidRPr="001878A2">
        <w:rPr>
          <w:rFonts w:ascii="Arial" w:hAnsi="Arial" w:cs="Arial"/>
          <w:sz w:val="22"/>
          <w:szCs w:val="22"/>
        </w:rPr>
        <w:t>diets, but</w:t>
      </w:r>
      <w:proofErr w:type="gramEnd"/>
      <w:r w:rsidRPr="001878A2">
        <w:rPr>
          <w:rFonts w:ascii="Arial" w:hAnsi="Arial" w:cs="Arial"/>
          <w:sz w:val="22"/>
          <w:szCs w:val="22"/>
        </w:rPr>
        <w:t xml:space="preserve"> remained stable in Watts-diet fed fish.</w:t>
      </w:r>
      <w:r w:rsidRPr="001878A2">
        <w:rPr>
          <w:rFonts w:ascii="Arial" w:hAnsi="Arial" w:cs="Arial"/>
          <w:sz w:val="22"/>
          <w:szCs w:val="22"/>
        </w:rPr>
        <w:t xml:space="preserve"> </w:t>
      </w:r>
      <w:r w:rsidR="00F94864">
        <w:rPr>
          <w:rFonts w:ascii="Arial" w:hAnsi="Arial" w:cs="Arial"/>
          <w:sz w:val="22"/>
          <w:szCs w:val="22"/>
        </w:rPr>
        <w:t>In line with previous</w:t>
      </w:r>
      <w:r w:rsidR="00F94864">
        <w:rPr>
          <w:rFonts w:ascii="Arial" w:hAnsi="Arial" w:cs="Arial"/>
          <w:sz w:val="22"/>
          <w:szCs w:val="22"/>
        </w:rPr>
        <w:t xml:space="preserve"> microbiome-targeted zebrafish studies</w:t>
      </w:r>
      <w:r w:rsidR="00F94864">
        <w:rPr>
          <w:rFonts w:ascii="Arial" w:hAnsi="Arial" w:cs="Arial"/>
          <w:sz w:val="22"/>
          <w:szCs w:val="22"/>
        </w:rPr>
        <w:t xml:space="preserve">, we find </w:t>
      </w:r>
      <w:r w:rsidR="00F94864">
        <w:rPr>
          <w:rFonts w:ascii="Arial" w:hAnsi="Arial" w:cs="Arial"/>
          <w:sz w:val="22"/>
          <w:szCs w:val="22"/>
        </w:rPr>
        <w:t>similar</w:t>
      </w:r>
      <w:r w:rsidR="00F94864">
        <w:rPr>
          <w:rFonts w:ascii="Arial" w:hAnsi="Arial" w:cs="Arial"/>
          <w:sz w:val="22"/>
          <w:szCs w:val="22"/>
        </w:rPr>
        <w:t xml:space="preserve"> </w:t>
      </w:r>
      <w:r w:rsidR="00970B78">
        <w:rPr>
          <w:rFonts w:ascii="Arial" w:hAnsi="Arial" w:cs="Arial"/>
          <w:sz w:val="22"/>
          <w:szCs w:val="22"/>
        </w:rPr>
        <w:t>overall</w:t>
      </w:r>
      <w:r w:rsidR="00F94864">
        <w:rPr>
          <w:rFonts w:ascii="Arial" w:hAnsi="Arial" w:cs="Arial"/>
          <w:sz w:val="22"/>
          <w:szCs w:val="22"/>
        </w:rPr>
        <w:t xml:space="preserve"> increases </w:t>
      </w:r>
      <w:r w:rsidR="00970B78">
        <w:rPr>
          <w:rFonts w:ascii="Arial" w:hAnsi="Arial" w:cs="Arial"/>
          <w:sz w:val="22"/>
          <w:szCs w:val="22"/>
        </w:rPr>
        <w:t>to</w:t>
      </w:r>
      <w:r w:rsidR="00F94864">
        <w:rPr>
          <w:rFonts w:ascii="Arial" w:hAnsi="Arial" w:cs="Arial"/>
          <w:sz w:val="22"/>
          <w:szCs w:val="22"/>
        </w:rPr>
        <w:t xml:space="preserve"> microbial diversity with age</w:t>
      </w:r>
      <w:r w:rsidR="00970B78">
        <w:rPr>
          <w:rFonts w:ascii="Arial" w:hAnsi="Arial" w:cs="Arial"/>
          <w:sz w:val="22"/>
          <w:szCs w:val="22"/>
        </w:rPr>
        <w:fldChar w:fldCharType="begin"/>
      </w:r>
      <w:r w:rsidR="00F70CD2">
        <w:rPr>
          <w:rFonts w:ascii="Arial" w:hAnsi="Arial" w:cs="Arial"/>
          <w:sz w:val="22"/>
          <w:szCs w:val="22"/>
        </w:rPr>
        <w:instrText xml:space="preserve"> ADDIN ZOTERO_ITEM CSL_CITATION {"citationID":"kNJutlfF","properties":{"formattedCitation":"\\super 20,31,32\\nosupersub{}","plainCitation":"20,31,32","noteIndex":0},"citationItems":[{"id":15,"uris":["http://zotero.org/users/5603014/items/2Z79FQGP"],"itemData":{"id":15,"type":"article-journal","abstract":"Helminth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schema":"https://github.com/citation-style-language/schema/raw/master/csl-citation.json"} </w:instrText>
      </w:r>
      <w:r w:rsidR="00970B78">
        <w:rPr>
          <w:rFonts w:ascii="Arial" w:hAnsi="Arial" w:cs="Arial"/>
          <w:sz w:val="22"/>
          <w:szCs w:val="22"/>
        </w:rPr>
        <w:fldChar w:fldCharType="separate"/>
      </w:r>
      <w:r w:rsidRPr="00F70CD2" w:rsidR="00F70CD2">
        <w:rPr>
          <w:rFonts w:ascii="Arial" w:hAnsi="Arial" w:cs="Arial"/>
          <w:sz w:val="22"/>
          <w:vertAlign w:val="superscript"/>
        </w:rPr>
        <w:t>20,31,32</w:t>
      </w:r>
      <w:r w:rsidR="00970B78">
        <w:rPr>
          <w:rFonts w:ascii="Arial" w:hAnsi="Arial" w:cs="Arial"/>
          <w:sz w:val="22"/>
          <w:szCs w:val="22"/>
        </w:rPr>
        <w:fldChar w:fldCharType="end"/>
      </w:r>
      <w:r w:rsidR="00F94864">
        <w:rPr>
          <w:rFonts w:ascii="Arial" w:hAnsi="Arial" w:cs="Arial"/>
          <w:sz w:val="22"/>
          <w:szCs w:val="22"/>
        </w:rPr>
        <w:t>. However,</w:t>
      </w:r>
      <w:r w:rsidR="00F94864">
        <w:rPr>
          <w:rFonts w:ascii="Arial" w:hAnsi="Arial" w:cs="Arial"/>
          <w:sz w:val="22"/>
          <w:szCs w:val="22"/>
        </w:rPr>
        <w:t xml:space="preserve"> these studies investigated </w:t>
      </w:r>
      <w:r w:rsidR="00764326">
        <w:rPr>
          <w:rFonts w:ascii="Arial" w:hAnsi="Arial" w:cs="Arial"/>
          <w:sz w:val="22"/>
          <w:szCs w:val="22"/>
        </w:rPr>
        <w:t>fish less than 4</w:t>
      </w:r>
      <w:r w:rsidR="00F94864">
        <w:rPr>
          <w:rFonts w:ascii="Arial" w:hAnsi="Arial" w:cs="Arial"/>
          <w:sz w:val="22"/>
          <w:szCs w:val="22"/>
        </w:rPr>
        <w:t xml:space="preserve"> months old, making it difficult to directly compare our results</w:t>
      </w:r>
      <w:r w:rsidR="00F94864">
        <w:rPr>
          <w:rFonts w:ascii="Arial" w:hAnsi="Arial" w:cs="Arial"/>
          <w:sz w:val="22"/>
          <w:szCs w:val="22"/>
        </w:rPr>
        <w:fldChar w:fldCharType="begin"/>
      </w:r>
      <w:r w:rsidR="00B821C1">
        <w:rPr>
          <w:rFonts w:ascii="Arial" w:hAnsi="Arial" w:cs="Arial"/>
          <w:sz w:val="22"/>
          <w:szCs w:val="22"/>
        </w:rPr>
        <w:instrText xml:space="preserve"> ADDIN ZOTERO_ITEM CSL_CITATION {"citationID":"GRZN5GEH","properties":{"formattedCitation":"\\super 14,31\\nosupersub{}","plainCitation":"14,31","noteIndex":0},"citationItems":[{"id":3027,"uris":["http://zotero.org/users/5603014/items/54E6488M"],"itemData":{"id":3027,"type":"article-journal","abstract":"Despite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F94864">
        <w:rPr>
          <w:rFonts w:ascii="Arial" w:hAnsi="Arial" w:cs="Arial"/>
          <w:sz w:val="22"/>
          <w:szCs w:val="22"/>
        </w:rPr>
        <w:fldChar w:fldCharType="separate"/>
      </w:r>
      <w:r w:rsidRPr="00B821C1" w:rsidR="00B821C1">
        <w:rPr>
          <w:rFonts w:ascii="Arial" w:hAnsi="Arial" w:cs="Arial"/>
          <w:sz w:val="22"/>
          <w:vertAlign w:val="superscript"/>
        </w:rPr>
        <w:t>14,31</w:t>
      </w:r>
      <w:r w:rsidR="00F94864">
        <w:rPr>
          <w:rFonts w:ascii="Arial" w:hAnsi="Arial" w:cs="Arial"/>
          <w:sz w:val="22"/>
          <w:szCs w:val="22"/>
        </w:rPr>
        <w:fldChar w:fldCharType="end"/>
      </w:r>
      <w:r w:rsidRPr="001878A2" w:rsidR="00F94864">
        <w:rPr>
          <w:rFonts w:ascii="Arial" w:hAnsi="Arial" w:cs="Arial"/>
          <w:sz w:val="22"/>
          <w:szCs w:val="22"/>
        </w:rPr>
        <w:t>.</w:t>
      </w:r>
      <w:r w:rsidR="00F94864">
        <w:rPr>
          <w:rFonts w:ascii="Arial" w:hAnsi="Arial" w:cs="Arial"/>
          <w:sz w:val="22"/>
          <w:szCs w:val="22"/>
        </w:rPr>
        <w:t xml:space="preserve"> </w:t>
      </w:r>
      <w:r w:rsidR="00DE7D0B">
        <w:rPr>
          <w:rFonts w:ascii="Arial" w:hAnsi="Arial" w:cs="Arial"/>
          <w:sz w:val="22"/>
          <w:szCs w:val="22"/>
        </w:rPr>
        <w:t xml:space="preserve">Stephens </w:t>
      </w:r>
      <w:r w:rsidRPr="00583497" w:rsidR="00DE7D0B">
        <w:rPr>
          <w:rFonts w:ascii="Arial" w:hAnsi="Arial" w:cs="Arial"/>
          <w:i/>
          <w:iCs/>
          <w:sz w:val="22"/>
          <w:szCs w:val="22"/>
        </w:rPr>
        <w:t>et al.</w:t>
      </w:r>
      <w:r w:rsidR="00DE7D0B">
        <w:rPr>
          <w:rFonts w:ascii="Arial" w:hAnsi="Arial" w:cs="Arial"/>
          <w:sz w:val="22"/>
          <w:szCs w:val="22"/>
        </w:rPr>
        <w:t xml:space="preserve"> </w:t>
      </w:r>
      <w:r w:rsidRPr="001878A2">
        <w:rPr>
          <w:rFonts w:ascii="Arial" w:hAnsi="Arial" w:cs="Arial"/>
          <w:sz w:val="22"/>
          <w:szCs w:val="22"/>
        </w:rPr>
        <w:t>investigat</w:t>
      </w:r>
      <w:r w:rsidR="00DE7D0B">
        <w:rPr>
          <w:rFonts w:ascii="Arial" w:hAnsi="Arial" w:cs="Arial"/>
          <w:sz w:val="22"/>
          <w:szCs w:val="22"/>
        </w:rPr>
        <w:t>ed</w:t>
      </w:r>
      <w:r w:rsidRPr="001878A2">
        <w:rPr>
          <w:rFonts w:ascii="Arial" w:hAnsi="Arial" w:cs="Arial"/>
          <w:sz w:val="22"/>
          <w:szCs w:val="22"/>
        </w:rPr>
        <w:t xml:space="preserve"> the successional development of the gut microbiome in zebrafish finds zebrafish gut microbiome diversity is higher in juvenile fish but declines as they age</w:t>
      </w:r>
      <w:r w:rsidR="00D146EF">
        <w:rPr>
          <w:rFonts w:ascii="Arial" w:hAnsi="Arial" w:cs="Arial"/>
          <w:sz w:val="22"/>
          <w:szCs w:val="22"/>
        </w:rPr>
        <w:fldChar w:fldCharType="begin"/>
      </w:r>
      <w:r w:rsidR="004A523B">
        <w:rPr>
          <w:rFonts w:ascii="Arial" w:hAnsi="Arial" w:cs="Arial"/>
          <w:sz w:val="22"/>
          <w:szCs w:val="22"/>
        </w:rPr>
        <w:instrText xml:space="preserve"> ADDIN ZOTERO_ITEM CSL_CITATION {"citationID":"N1NgvN0h","properties":{"formattedCitation":"\\super 13\\nosupersub{}","plainCitation":"13","noteIndex":0},"citationItems":[{"id":3553,"uris":["http://zotero.org/users/5603014/items/LD57TBSM"],"itemData":{"id":3553,"type":"article-journal","abstract":"The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D146EF">
        <w:rPr>
          <w:rFonts w:ascii="Arial" w:hAnsi="Arial" w:cs="Arial"/>
          <w:sz w:val="22"/>
          <w:szCs w:val="22"/>
        </w:rPr>
        <w:fldChar w:fldCharType="separate"/>
      </w:r>
      <w:r w:rsidRPr="004A523B" w:rsidR="004A523B">
        <w:rPr>
          <w:rFonts w:ascii="Arial" w:hAnsi="Arial" w:cs="Arial"/>
          <w:sz w:val="22"/>
          <w:vertAlign w:val="superscript"/>
        </w:rPr>
        <w:t>13</w:t>
      </w:r>
      <w:r w:rsidR="00D146EF">
        <w:rPr>
          <w:rFonts w:ascii="Arial" w:hAnsi="Arial" w:cs="Arial"/>
          <w:sz w:val="22"/>
          <w:szCs w:val="22"/>
        </w:rPr>
        <w:fldChar w:fldCharType="end"/>
      </w:r>
      <w:r w:rsidRPr="001878A2">
        <w:rPr>
          <w:rFonts w:ascii="Arial" w:hAnsi="Arial" w:cs="Arial"/>
          <w:sz w:val="22"/>
          <w:szCs w:val="22"/>
        </w:rPr>
        <w:t xml:space="preserve">. Our results contrast </w:t>
      </w:r>
      <w:r w:rsidR="00900D66">
        <w:rPr>
          <w:rFonts w:ascii="Arial" w:hAnsi="Arial" w:cs="Arial"/>
          <w:sz w:val="22"/>
          <w:szCs w:val="22"/>
        </w:rPr>
        <w:t>these results</w:t>
      </w:r>
      <w:r w:rsidRPr="001878A2">
        <w:rPr>
          <w:rFonts w:ascii="Arial" w:hAnsi="Arial" w:cs="Arial"/>
          <w:sz w:val="22"/>
          <w:szCs w:val="22"/>
        </w:rPr>
        <w:t xml:space="preserve">, but when we compare similar time points between studies, we do find a similar increase in diversity between 4 and 7 months of age. </w:t>
      </w:r>
      <w:r w:rsidR="00B455E3">
        <w:rPr>
          <w:rFonts w:ascii="Arial" w:hAnsi="Arial" w:cs="Arial"/>
          <w:sz w:val="22"/>
          <w:szCs w:val="22"/>
        </w:rPr>
        <w:t xml:space="preserve">Moreover, </w:t>
      </w:r>
      <w:r w:rsidR="00C20379">
        <w:rPr>
          <w:rFonts w:ascii="Arial" w:hAnsi="Arial" w:cs="Arial"/>
          <w:sz w:val="22"/>
          <w:szCs w:val="22"/>
        </w:rPr>
        <w:t xml:space="preserve">Stephens </w:t>
      </w:r>
      <w:r w:rsidRPr="00583497" w:rsidR="00C20379">
        <w:rPr>
          <w:rFonts w:ascii="Arial" w:hAnsi="Arial" w:cs="Arial"/>
          <w:i/>
          <w:iCs/>
          <w:sz w:val="22"/>
          <w:szCs w:val="22"/>
        </w:rPr>
        <w:t>et al</w:t>
      </w:r>
      <w:r w:rsidRPr="00583497" w:rsidR="00583497">
        <w:rPr>
          <w:rFonts w:ascii="Arial" w:hAnsi="Arial" w:cs="Arial"/>
          <w:i/>
          <w:iCs/>
          <w:sz w:val="22"/>
          <w:szCs w:val="22"/>
        </w:rPr>
        <w:t>.</w:t>
      </w:r>
      <w:r w:rsidR="00C20379">
        <w:rPr>
          <w:rFonts w:ascii="Arial" w:hAnsi="Arial" w:cs="Arial"/>
          <w:sz w:val="22"/>
          <w:szCs w:val="22"/>
        </w:rPr>
        <w:t xml:space="preserve"> used a combination of live and dry food diets</w:t>
      </w:r>
      <w:r w:rsidR="00B455E3">
        <w:rPr>
          <w:rFonts w:ascii="Arial" w:hAnsi="Arial" w:cs="Arial"/>
          <w:sz w:val="22"/>
          <w:szCs w:val="22"/>
        </w:rPr>
        <w:t xml:space="preserve"> and had several dietary and environmental changes prior to </w:t>
      </w:r>
      <w:r w:rsidR="001A48E4">
        <w:rPr>
          <w:rFonts w:ascii="Arial" w:hAnsi="Arial" w:cs="Arial"/>
          <w:sz w:val="22"/>
          <w:szCs w:val="22"/>
        </w:rPr>
        <w:t>adulthood, which could have contributed to the high levels of variability in the juvenile zebrafish. O</w:t>
      </w:r>
      <w:r w:rsidR="00583497">
        <w:rPr>
          <w:rFonts w:ascii="Arial" w:hAnsi="Arial" w:cs="Arial"/>
          <w:sz w:val="22"/>
          <w:szCs w:val="22"/>
        </w:rPr>
        <w:t xml:space="preserve">ther </w:t>
      </w:r>
      <w:r w:rsidR="00C20379">
        <w:rPr>
          <w:rFonts w:ascii="Arial" w:hAnsi="Arial" w:cs="Arial"/>
          <w:sz w:val="22"/>
          <w:szCs w:val="22"/>
        </w:rPr>
        <w:t xml:space="preserve">studies using defined diets </w:t>
      </w:r>
      <w:r w:rsidR="00360F8F">
        <w:rPr>
          <w:rFonts w:ascii="Arial" w:hAnsi="Arial" w:cs="Arial"/>
          <w:sz w:val="22"/>
          <w:szCs w:val="22"/>
        </w:rPr>
        <w:t>observed more consistency</w:t>
      </w:r>
      <w:r w:rsidR="00C20379">
        <w:rPr>
          <w:rFonts w:ascii="Arial" w:hAnsi="Arial" w:cs="Arial"/>
          <w:sz w:val="22"/>
          <w:szCs w:val="22"/>
        </w:rPr>
        <w:t xml:space="preserve"> in </w:t>
      </w:r>
      <w:r w:rsidR="00360F8F">
        <w:rPr>
          <w:rFonts w:ascii="Arial" w:hAnsi="Arial" w:cs="Arial"/>
          <w:sz w:val="22"/>
          <w:szCs w:val="22"/>
        </w:rPr>
        <w:t xml:space="preserve">the microbiome </w:t>
      </w:r>
      <w:r w:rsidR="00F56801">
        <w:rPr>
          <w:rFonts w:ascii="Arial" w:hAnsi="Arial" w:cs="Arial"/>
          <w:sz w:val="22"/>
          <w:szCs w:val="22"/>
        </w:rPr>
        <w:t>and might explain the stability of the</w:t>
      </w:r>
      <w:r w:rsidR="00C475D9">
        <w:rPr>
          <w:rFonts w:ascii="Arial" w:hAnsi="Arial" w:cs="Arial"/>
          <w:sz w:val="22"/>
          <w:szCs w:val="22"/>
        </w:rPr>
        <w:t xml:space="preserve"> gut microbiomes of</w:t>
      </w:r>
      <w:r w:rsidR="00F56801">
        <w:rPr>
          <w:rFonts w:ascii="Arial" w:hAnsi="Arial" w:cs="Arial"/>
          <w:sz w:val="22"/>
          <w:szCs w:val="22"/>
        </w:rPr>
        <w:t xml:space="preserve"> Watts</w:t>
      </w:r>
      <w:r w:rsidR="00C475D9">
        <w:rPr>
          <w:rFonts w:ascii="Arial" w:hAnsi="Arial" w:cs="Arial"/>
          <w:sz w:val="22"/>
          <w:szCs w:val="22"/>
        </w:rPr>
        <w:t>-diet fed fish</w:t>
      </w:r>
      <w:r w:rsidR="00583497">
        <w:rPr>
          <w:rFonts w:ascii="Arial" w:hAnsi="Arial" w:cs="Arial"/>
          <w:sz w:val="22"/>
          <w:szCs w:val="22"/>
        </w:rPr>
        <w:fldChar w:fldCharType="begin"/>
      </w:r>
      <w:r w:rsidR="00BE0212">
        <w:rPr>
          <w:rFonts w:ascii="Arial" w:hAnsi="Arial" w:cs="Arial"/>
          <w:sz w:val="22"/>
          <w:szCs w:val="22"/>
        </w:rPr>
        <w:instrText xml:space="preserve"> ADDIN ZOTERO_ITEM CSL_CITATION {"citationID":"FRENQy6q","properties":{"formattedCitation":"\\super 9,31\\nosupersub{}","plainCitation":"9,31","noteIndex":0},"citationItems":[{"id":1427,"uris":["http://zotero.org/users/5603014/items/CYMD444I"],"itemData":{"id":1427,"type":"article-journal","abstract":"Gut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583497">
        <w:rPr>
          <w:rFonts w:ascii="Arial" w:hAnsi="Arial" w:cs="Arial"/>
          <w:sz w:val="22"/>
          <w:szCs w:val="22"/>
        </w:rPr>
        <w:fldChar w:fldCharType="separate"/>
      </w:r>
      <w:r w:rsidRPr="00BE0212" w:rsidR="00BE0212">
        <w:rPr>
          <w:rFonts w:ascii="Arial" w:hAnsi="Arial" w:cs="Arial"/>
          <w:sz w:val="22"/>
          <w:vertAlign w:val="superscript"/>
        </w:rPr>
        <w:t>9,31</w:t>
      </w:r>
      <w:r w:rsidR="00583497">
        <w:rPr>
          <w:rFonts w:ascii="Arial" w:hAnsi="Arial" w:cs="Arial"/>
          <w:sz w:val="22"/>
          <w:szCs w:val="22"/>
        </w:rPr>
        <w:fldChar w:fldCharType="end"/>
      </w:r>
      <w:r w:rsidR="00360F8F">
        <w:rPr>
          <w:rFonts w:ascii="Arial" w:hAnsi="Arial" w:cs="Arial"/>
          <w:sz w:val="22"/>
          <w:szCs w:val="22"/>
        </w:rPr>
        <w:t>.</w:t>
      </w:r>
      <w:r w:rsidR="00DD3B23">
        <w:rPr>
          <w:rFonts w:ascii="Arial" w:hAnsi="Arial" w:cs="Arial"/>
          <w:sz w:val="22"/>
          <w:szCs w:val="22"/>
        </w:rPr>
        <w:t xml:space="preserve"> </w:t>
      </w:r>
      <w:r w:rsidRPr="001878A2" w:rsidR="00F57A8E">
        <w:rPr>
          <w:rFonts w:ascii="Arial" w:hAnsi="Arial" w:cs="Arial"/>
          <w:sz w:val="22"/>
          <w:szCs w:val="22"/>
        </w:rPr>
        <w:t>Another important point of consideration is the transition of fish from juvenile to adult diet formulations at 4 months of age</w:t>
      </w:r>
      <w:r w:rsidR="009E3F50">
        <w:rPr>
          <w:rFonts w:ascii="Arial" w:hAnsi="Arial" w:cs="Arial"/>
          <w:sz w:val="22"/>
          <w:szCs w:val="22"/>
        </w:rPr>
        <w:t xml:space="preserve">. The </w:t>
      </w:r>
      <w:r w:rsidR="00D642F0">
        <w:rPr>
          <w:rFonts w:ascii="Arial" w:hAnsi="Arial" w:cs="Arial"/>
          <w:sz w:val="22"/>
          <w:szCs w:val="22"/>
        </w:rPr>
        <w:t xml:space="preserve">Gemma diet </w:t>
      </w:r>
      <w:r w:rsidR="009E3F50">
        <w:rPr>
          <w:rFonts w:ascii="Arial" w:hAnsi="Arial" w:cs="Arial"/>
          <w:sz w:val="22"/>
          <w:szCs w:val="22"/>
        </w:rPr>
        <w:t xml:space="preserve">juvenile formulation </w:t>
      </w:r>
      <w:r w:rsidR="00D642F0">
        <w:rPr>
          <w:rFonts w:ascii="Arial" w:hAnsi="Arial" w:cs="Arial"/>
          <w:sz w:val="22"/>
          <w:szCs w:val="22"/>
        </w:rPr>
        <w:t>differs in feed size from the adult diet</w:t>
      </w:r>
      <w:r w:rsidR="00AF1660">
        <w:rPr>
          <w:rFonts w:ascii="Arial" w:hAnsi="Arial" w:cs="Arial"/>
          <w:sz w:val="22"/>
          <w:szCs w:val="22"/>
        </w:rPr>
        <w:t xml:space="preserve">, but the nutritional content is similar. Due to the Gemma diet being a commercial diet, the exact ingredients used are not known </w:t>
      </w:r>
      <w:r w:rsidR="00AF1660">
        <w:rPr>
          <w:rFonts w:ascii="Arial" w:hAnsi="Arial" w:cs="Arial"/>
          <w:sz w:val="22"/>
          <w:szCs w:val="22"/>
        </w:rPr>
        <w:lastRenderedPageBreak/>
        <w:t>and might be a source of variability between formulations</w:t>
      </w:r>
      <w:r w:rsidR="00D642F0">
        <w:rPr>
          <w:rFonts w:ascii="Arial" w:hAnsi="Arial" w:cs="Arial"/>
          <w:sz w:val="22"/>
          <w:szCs w:val="22"/>
        </w:rPr>
        <w:t>. The</w:t>
      </w:r>
      <w:r w:rsidR="00331046">
        <w:rPr>
          <w:rFonts w:ascii="Arial" w:hAnsi="Arial" w:cs="Arial"/>
          <w:sz w:val="22"/>
          <w:szCs w:val="22"/>
        </w:rPr>
        <w:t xml:space="preserve"> adult Watts diet includes more lipid content from the juvenile formulation, but otherwise the ingredients remain consistent. The adult </w:t>
      </w:r>
      <w:r w:rsidR="00806936">
        <w:rPr>
          <w:rFonts w:ascii="Arial" w:hAnsi="Arial" w:cs="Arial"/>
          <w:sz w:val="22"/>
          <w:szCs w:val="22"/>
        </w:rPr>
        <w:t>ZIRC</w:t>
      </w:r>
      <w:r w:rsidR="00331046">
        <w:rPr>
          <w:rFonts w:ascii="Arial" w:hAnsi="Arial" w:cs="Arial"/>
          <w:sz w:val="22"/>
          <w:szCs w:val="22"/>
        </w:rPr>
        <w:t xml:space="preserve"> diet is a combination for four commercial diets that differ in ingredients and nutritional content. The introduction of new diets </w:t>
      </w:r>
      <w:r w:rsidR="00C24D20">
        <w:rPr>
          <w:rFonts w:ascii="Arial" w:hAnsi="Arial" w:cs="Arial"/>
          <w:sz w:val="22"/>
          <w:szCs w:val="22"/>
        </w:rPr>
        <w:t xml:space="preserve">into the </w:t>
      </w:r>
      <w:r w:rsidR="000F6A3A">
        <w:rPr>
          <w:rFonts w:ascii="Arial" w:hAnsi="Arial" w:cs="Arial"/>
          <w:sz w:val="22"/>
          <w:szCs w:val="22"/>
        </w:rPr>
        <w:t>ZIRC adult diet might explain the</w:t>
      </w:r>
      <w:r w:rsidR="005D1E2D">
        <w:rPr>
          <w:rFonts w:ascii="Arial" w:hAnsi="Arial" w:cs="Arial"/>
          <w:sz w:val="22"/>
          <w:szCs w:val="22"/>
        </w:rPr>
        <w:t xml:space="preserve"> </w:t>
      </w:r>
      <w:r w:rsidR="00CF500D">
        <w:rPr>
          <w:rFonts w:ascii="Arial" w:hAnsi="Arial" w:cs="Arial"/>
          <w:sz w:val="22"/>
          <w:szCs w:val="22"/>
        </w:rPr>
        <w:t xml:space="preserve">variability </w:t>
      </w:r>
      <w:r w:rsidR="00044CED">
        <w:rPr>
          <w:rFonts w:ascii="Arial" w:hAnsi="Arial" w:cs="Arial"/>
          <w:sz w:val="22"/>
          <w:szCs w:val="22"/>
        </w:rPr>
        <w:t>in the gut microbiomes of ZIRC-diet fed fish</w:t>
      </w:r>
      <w:r w:rsidR="0061255D">
        <w:rPr>
          <w:rFonts w:ascii="Arial" w:hAnsi="Arial" w:cs="Arial"/>
          <w:sz w:val="22"/>
          <w:szCs w:val="22"/>
        </w:rPr>
        <w:t xml:space="preserve"> compared to the stability of Watts-diet fed fish</w:t>
      </w:r>
      <w:r w:rsidR="00044CED">
        <w:rPr>
          <w:rFonts w:ascii="Arial" w:hAnsi="Arial" w:cs="Arial"/>
          <w:sz w:val="22"/>
          <w:szCs w:val="22"/>
        </w:rPr>
        <w:t xml:space="preserve">. </w:t>
      </w:r>
      <w:r w:rsidR="00042BB7">
        <w:rPr>
          <w:rFonts w:ascii="Arial" w:hAnsi="Arial" w:cs="Arial"/>
          <w:sz w:val="22"/>
          <w:szCs w:val="22"/>
        </w:rPr>
        <w:t>Taken together, t</w:t>
      </w:r>
      <w:r w:rsidR="00363368">
        <w:rPr>
          <w:rFonts w:ascii="Arial" w:hAnsi="Arial" w:cs="Arial"/>
          <w:sz w:val="22"/>
          <w:szCs w:val="22"/>
        </w:rPr>
        <w:t>he minor differences in formulations between the</w:t>
      </w:r>
      <w:r w:rsidR="00356874">
        <w:rPr>
          <w:rFonts w:ascii="Arial" w:hAnsi="Arial" w:cs="Arial"/>
          <w:sz w:val="22"/>
          <w:szCs w:val="22"/>
        </w:rPr>
        <w:t>se</w:t>
      </w:r>
      <w:r w:rsidR="00363368">
        <w:rPr>
          <w:rFonts w:ascii="Arial" w:hAnsi="Arial" w:cs="Arial"/>
          <w:sz w:val="22"/>
          <w:szCs w:val="22"/>
        </w:rPr>
        <w:t xml:space="preserve"> diets and the substantial differences </w:t>
      </w:r>
      <w:r w:rsidR="0026411C">
        <w:rPr>
          <w:rFonts w:ascii="Arial" w:hAnsi="Arial" w:cs="Arial"/>
          <w:sz w:val="22"/>
          <w:szCs w:val="22"/>
        </w:rPr>
        <w:t xml:space="preserve">observed </w:t>
      </w:r>
      <w:r w:rsidR="00363368">
        <w:rPr>
          <w:rFonts w:ascii="Arial" w:hAnsi="Arial" w:cs="Arial"/>
          <w:sz w:val="22"/>
          <w:szCs w:val="22"/>
        </w:rPr>
        <w:t>in the gut microbiomes between fish fed these diets highlights the importance of diet’s influence</w:t>
      </w:r>
      <w:r w:rsidR="000A02A9">
        <w:rPr>
          <w:rFonts w:ascii="Arial" w:hAnsi="Arial" w:cs="Arial"/>
          <w:sz w:val="22"/>
          <w:szCs w:val="22"/>
        </w:rPr>
        <w:t xml:space="preserve"> on shaping the gut microbiome</w:t>
      </w:r>
      <w:r w:rsidR="00E437DA">
        <w:rPr>
          <w:rFonts w:ascii="Arial" w:hAnsi="Arial" w:cs="Arial"/>
          <w:sz w:val="22"/>
          <w:szCs w:val="22"/>
        </w:rPr>
        <w:t xml:space="preserve"> and challenging efforts for cross study comparisons</w:t>
      </w:r>
      <w:r w:rsidR="000A02A9">
        <w:rPr>
          <w:rFonts w:ascii="Arial" w:hAnsi="Arial" w:cs="Arial"/>
          <w:sz w:val="22"/>
          <w:szCs w:val="22"/>
        </w:rPr>
        <w:t xml:space="preserve">. </w:t>
      </w:r>
    </w:p>
    <w:p w:rsidR="0061224C" w:rsidP="0026411C" w:rsidRDefault="0061224C" w14:paraId="755664B0" w14:textId="77777777">
      <w:pPr>
        <w:spacing w:line="276" w:lineRule="auto"/>
        <w:rPr>
          <w:rFonts w:ascii="Arial" w:hAnsi="Arial" w:cs="Arial"/>
          <w:sz w:val="22"/>
          <w:szCs w:val="22"/>
        </w:rPr>
      </w:pPr>
    </w:p>
    <w:p w:rsidR="0061224C" w:rsidP="0026411C" w:rsidRDefault="0061224C" w14:paraId="5681ECA7" w14:textId="53391BCC">
      <w:pPr>
        <w:spacing w:line="276" w:lineRule="auto"/>
        <w:rPr>
          <w:rFonts w:ascii="Arial" w:hAnsi="Arial" w:cs="Arial"/>
          <w:sz w:val="22"/>
          <w:szCs w:val="22"/>
        </w:rPr>
      </w:pPr>
      <w:r>
        <w:rPr>
          <w:rFonts w:ascii="Arial" w:hAnsi="Arial" w:cs="Arial"/>
          <w:sz w:val="22"/>
          <w:szCs w:val="22"/>
        </w:rPr>
        <w:t xml:space="preserve">Our analysis of differential abundance identified abundance of </w:t>
      </w:r>
      <w:proofErr w:type="gramStart"/>
      <w:r>
        <w:rPr>
          <w:rFonts w:ascii="Arial" w:hAnsi="Arial" w:cs="Arial"/>
          <w:sz w:val="22"/>
          <w:szCs w:val="22"/>
        </w:rPr>
        <w:t xml:space="preserve">particular </w:t>
      </w:r>
      <w:r w:rsidR="0035434D">
        <w:rPr>
          <w:rFonts w:ascii="Arial" w:hAnsi="Arial" w:cs="Arial"/>
          <w:sz w:val="22"/>
          <w:szCs w:val="22"/>
        </w:rPr>
        <w:t>bacterial</w:t>
      </w:r>
      <w:proofErr w:type="gramEnd"/>
      <w:r w:rsidR="003B781A">
        <w:rPr>
          <w:rFonts w:ascii="Arial" w:hAnsi="Arial" w:cs="Arial"/>
          <w:sz w:val="22"/>
          <w:szCs w:val="22"/>
        </w:rPr>
        <w:t xml:space="preserve"> </w:t>
      </w:r>
      <w:r w:rsidR="0035434D">
        <w:rPr>
          <w:rFonts w:ascii="Arial" w:hAnsi="Arial" w:cs="Arial"/>
          <w:sz w:val="22"/>
          <w:szCs w:val="22"/>
        </w:rPr>
        <w:t>genera</w:t>
      </w:r>
      <w:r>
        <w:rPr>
          <w:rFonts w:ascii="Arial" w:hAnsi="Arial" w:cs="Arial"/>
          <w:sz w:val="22"/>
          <w:szCs w:val="22"/>
        </w:rPr>
        <w:t xml:space="preserve"> associated with diet and development. Many of these </w:t>
      </w:r>
      <w:r w:rsidR="0035434D">
        <w:rPr>
          <w:rFonts w:ascii="Arial" w:hAnsi="Arial" w:cs="Arial"/>
          <w:sz w:val="22"/>
          <w:szCs w:val="22"/>
        </w:rPr>
        <w:t>bacteria</w:t>
      </w:r>
      <w:r>
        <w:rPr>
          <w:rFonts w:ascii="Arial" w:hAnsi="Arial" w:cs="Arial"/>
          <w:sz w:val="22"/>
          <w:szCs w:val="22"/>
        </w:rPr>
        <w:t xml:space="preserve"> have been previously identified as common members of the zebrafish gut microbiome</w:t>
      </w:r>
      <w:r>
        <w:rPr>
          <w:rFonts w:ascii="Arial" w:hAnsi="Arial" w:cs="Arial"/>
          <w:sz w:val="22"/>
          <w:szCs w:val="22"/>
        </w:rPr>
        <w:fldChar w:fldCharType="begin"/>
      </w:r>
      <w:r w:rsidR="00C46FCA">
        <w:rPr>
          <w:rFonts w:ascii="Arial" w:hAnsi="Arial" w:cs="Arial"/>
          <w:sz w:val="22"/>
          <w:szCs w:val="22"/>
        </w:rPr>
        <w:instrText xml:space="preserve"> ADDIN ZOTERO_ITEM CSL_CITATION {"citationID":"xPxtPAjR","properties":{"formattedCitation":"\\super 11,33\\nosupersub{}","plainCitation":"11,33","noteIndex":0},"citationItems":[{"id":1269,"uris":["http://zotero.org/users/5603014/items/HHYHTF2G"],"itemData":{"id":1269,"type":"article-journal","abstract":"Zebrafish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W."}],"issued":{"date-parts":[["2021",1]]},"citation-key":"sharpton2021"}},{"id":"ZsOSSP4C/EQsYpuXs","uris":["http://zotero.org/users/5603014/items/VF43T6L2"],"itemData":{"id":"ZsOSSP4C/EQsYpuXs","type":"webpage","title":"Evidence for a core gut microbiota in the zebrafish | The ISME Journal","URL":"https://www.nature.com/articles/ismej201138","accessed":{"date-parts":[["2022",11,2]]},"citation-key":"zotero-6168"}}],"schema":"https://github.com/citation-style-language/schema/raw/master/csl-citation.json"} </w:instrText>
      </w:r>
      <w:r>
        <w:rPr>
          <w:rFonts w:ascii="Arial" w:hAnsi="Arial" w:cs="Arial"/>
          <w:sz w:val="22"/>
          <w:szCs w:val="22"/>
        </w:rPr>
        <w:fldChar w:fldCharType="separate"/>
      </w:r>
      <w:r w:rsidRPr="00C46FCA" w:rsidR="00C46FCA">
        <w:rPr>
          <w:rFonts w:ascii="Arial" w:hAnsi="Arial" w:cs="Arial"/>
          <w:sz w:val="22"/>
          <w:vertAlign w:val="superscript"/>
        </w:rPr>
        <w:t>11,33</w:t>
      </w:r>
      <w:r>
        <w:rPr>
          <w:rFonts w:ascii="Arial" w:hAnsi="Arial" w:cs="Arial"/>
          <w:sz w:val="22"/>
          <w:szCs w:val="22"/>
        </w:rPr>
        <w:fldChar w:fldCharType="end"/>
      </w:r>
      <w:r>
        <w:rPr>
          <w:rFonts w:ascii="Arial" w:hAnsi="Arial" w:cs="Arial"/>
          <w:sz w:val="22"/>
          <w:szCs w:val="22"/>
        </w:rPr>
        <w:t xml:space="preserve">. Of those, </w:t>
      </w:r>
      <w:r w:rsidRPr="00732550">
        <w:rPr>
          <w:rFonts w:ascii="Arial" w:hAnsi="Arial" w:cs="Arial"/>
          <w:i/>
          <w:iCs/>
          <w:sz w:val="22"/>
          <w:szCs w:val="22"/>
        </w:rPr>
        <w:t>Fluviicola</w:t>
      </w:r>
      <w:r>
        <w:rPr>
          <w:rFonts w:ascii="Arial" w:hAnsi="Arial" w:cs="Arial"/>
          <w:sz w:val="22"/>
          <w:szCs w:val="22"/>
        </w:rPr>
        <w:t xml:space="preserve">, </w:t>
      </w:r>
      <w:r w:rsidRPr="00732550">
        <w:rPr>
          <w:rFonts w:ascii="Arial" w:hAnsi="Arial" w:cs="Arial"/>
          <w:i/>
          <w:iCs/>
          <w:sz w:val="22"/>
          <w:szCs w:val="22"/>
        </w:rPr>
        <w:t>Cloacibacterium</w:t>
      </w:r>
      <w:r>
        <w:rPr>
          <w:rFonts w:ascii="Arial" w:hAnsi="Arial" w:cs="Arial"/>
          <w:sz w:val="22"/>
          <w:szCs w:val="22"/>
        </w:rPr>
        <w:t xml:space="preserve">, </w:t>
      </w:r>
      <w:r w:rsidRPr="00732550">
        <w:rPr>
          <w:rFonts w:ascii="Arial" w:hAnsi="Arial" w:cs="Arial"/>
          <w:i/>
          <w:iCs/>
          <w:sz w:val="22"/>
          <w:szCs w:val="22"/>
        </w:rPr>
        <w:t>Bacteroides</w:t>
      </w:r>
      <w:r>
        <w:rPr>
          <w:rFonts w:ascii="Arial" w:hAnsi="Arial" w:cs="Arial"/>
          <w:sz w:val="22"/>
          <w:szCs w:val="22"/>
        </w:rPr>
        <w:t xml:space="preserve">, </w:t>
      </w:r>
      <w:r w:rsidRPr="00732550">
        <w:rPr>
          <w:rFonts w:ascii="Arial" w:hAnsi="Arial" w:cs="Arial"/>
          <w:i/>
          <w:iCs/>
          <w:sz w:val="22"/>
          <w:szCs w:val="22"/>
        </w:rPr>
        <w:t>Bosea</w:t>
      </w:r>
      <w:r>
        <w:rPr>
          <w:rFonts w:ascii="Arial" w:hAnsi="Arial" w:cs="Arial"/>
          <w:sz w:val="22"/>
          <w:szCs w:val="22"/>
        </w:rPr>
        <w:t xml:space="preserve">, and </w:t>
      </w:r>
      <w:r w:rsidRPr="00732550">
        <w:rPr>
          <w:rFonts w:ascii="Arial" w:hAnsi="Arial" w:cs="Arial"/>
          <w:i/>
          <w:iCs/>
          <w:sz w:val="22"/>
          <w:szCs w:val="22"/>
        </w:rPr>
        <w:t>Cellvibrio</w:t>
      </w:r>
      <w:r>
        <w:rPr>
          <w:rFonts w:ascii="Arial" w:hAnsi="Arial" w:cs="Arial"/>
          <w:sz w:val="22"/>
          <w:szCs w:val="22"/>
        </w:rPr>
        <w:t xml:space="preserve"> increased in abundance across development, while others such as </w:t>
      </w:r>
      <w:r w:rsidRPr="00732550">
        <w:rPr>
          <w:rFonts w:ascii="Arial" w:hAnsi="Arial" w:cs="Arial"/>
          <w:i/>
          <w:iCs/>
          <w:sz w:val="22"/>
          <w:szCs w:val="22"/>
        </w:rPr>
        <w:t>Shewanella</w:t>
      </w:r>
      <w:r>
        <w:rPr>
          <w:rFonts w:ascii="Arial" w:hAnsi="Arial" w:cs="Arial"/>
          <w:sz w:val="22"/>
          <w:szCs w:val="22"/>
        </w:rPr>
        <w:t xml:space="preserve">, </w:t>
      </w:r>
      <w:r w:rsidRPr="00732550">
        <w:rPr>
          <w:rFonts w:ascii="Arial" w:hAnsi="Arial" w:cs="Arial"/>
          <w:i/>
          <w:iCs/>
          <w:sz w:val="22"/>
          <w:szCs w:val="22"/>
        </w:rPr>
        <w:t>Plesiomonas</w:t>
      </w:r>
      <w:r>
        <w:rPr>
          <w:rFonts w:ascii="Arial" w:hAnsi="Arial" w:cs="Arial"/>
          <w:sz w:val="22"/>
          <w:szCs w:val="22"/>
        </w:rPr>
        <w:t xml:space="preserve">, </w:t>
      </w:r>
      <w:r w:rsidRPr="00732550">
        <w:rPr>
          <w:rFonts w:ascii="Arial" w:hAnsi="Arial" w:cs="Arial"/>
          <w:i/>
          <w:iCs/>
          <w:sz w:val="22"/>
          <w:szCs w:val="22"/>
        </w:rPr>
        <w:t>Chitinibacter</w:t>
      </w:r>
      <w:r>
        <w:rPr>
          <w:rFonts w:ascii="Arial" w:hAnsi="Arial" w:cs="Arial"/>
          <w:sz w:val="22"/>
          <w:szCs w:val="22"/>
        </w:rPr>
        <w:t xml:space="preserve"> and </w:t>
      </w:r>
      <w:r w:rsidRPr="00732550">
        <w:rPr>
          <w:rFonts w:ascii="Arial" w:hAnsi="Arial" w:cs="Arial"/>
          <w:i/>
          <w:iCs/>
          <w:sz w:val="22"/>
          <w:szCs w:val="22"/>
        </w:rPr>
        <w:t>Flavobacterium</w:t>
      </w:r>
      <w:r>
        <w:rPr>
          <w:rFonts w:ascii="Arial" w:hAnsi="Arial" w:cs="Arial"/>
          <w:sz w:val="22"/>
          <w:szCs w:val="22"/>
        </w:rPr>
        <w:t xml:space="preserve"> decreased. We also found taxa uniquely positively and negatively associated with diet across development, suggesting that each diet may have differential impacts to the zebrafish gut microbiome community and could explain the variation we see across microbiome zebrafish studies. These differences </w:t>
      </w:r>
      <w:r w:rsidRPr="001878A2">
        <w:rPr>
          <w:rFonts w:ascii="Arial" w:hAnsi="Arial" w:cs="Arial"/>
          <w:sz w:val="22"/>
          <w:szCs w:val="22"/>
        </w:rPr>
        <w:t xml:space="preserve">in early-life assembly of the gut microbiome </w:t>
      </w:r>
      <w:r>
        <w:rPr>
          <w:rFonts w:ascii="Arial" w:hAnsi="Arial" w:cs="Arial"/>
          <w:sz w:val="22"/>
          <w:szCs w:val="22"/>
        </w:rPr>
        <w:t>influenced</w:t>
      </w:r>
      <w:r w:rsidRPr="001878A2">
        <w:rPr>
          <w:rFonts w:ascii="Arial" w:hAnsi="Arial" w:cs="Arial"/>
          <w:sz w:val="22"/>
          <w:szCs w:val="22"/>
        </w:rPr>
        <w:t xml:space="preserve"> by diet could have long-term impacts on the health of the host</w:t>
      </w:r>
      <w:r>
        <w:rPr>
          <w:rFonts w:ascii="Arial" w:hAnsi="Arial" w:cs="Arial"/>
          <w:sz w:val="22"/>
          <w:szCs w:val="22"/>
        </w:rPr>
        <w:fldChar w:fldCharType="begin"/>
      </w:r>
      <w:r w:rsidR="008C13DB">
        <w:rPr>
          <w:rFonts w:ascii="Arial" w:hAnsi="Arial" w:cs="Arial"/>
          <w:sz w:val="22"/>
          <w:szCs w:val="22"/>
        </w:rPr>
        <w:instrText xml:space="preserve"> ADDIN ZOTERO_ITEM CSL_CITATION {"citationID":"AQduGmAY","properties":{"formattedCitation":"\\super 16\\nosupersub{}","plainCitation":"16","noteIndex":0},"citationItems":[{"id":3963,"uris":["http://zotero.org/users/5603014/items/TARSBVZM"],"itemData":{"id":3963,"type":"article-journal","abstract":"Treatment with antibiotics is one of the most extreme perturbations to the human microbiome. Even standard courses of antibiotics dramatically reduce the microbiome’s diversity and can cause transitions to dysbiotic states. Conceptually, this is often described as a ‘stability landscape’: the microbiome sits in a landscape with multiple stable equilibria, and sufficiently strong perturbations can shift the microbiome from its normal equilibrium to another state. However, this picture is only qualitative and has not been incorporated in previous mathematical models of the effects of antibiotics. Here, we outline a simple quantitative model based on the stability landscape concept and demonstrate its success on real data. Our analytical impulse-response model has minimal assumptions with three parameters. We fit this model in a Bayesian framework to data from a previous study of the year-long effects of short courses of four common antibiotics on the gut and oral microbiomes, allowing us to compare parameters between antibiotics and microbiomes, and further validate our model using data from another study looking at the impact of a combination of last-resort antibiotics on the gut microbiome. Using Bayesian model selection we find support for a long-term transition to an alternative microbiome state after courses of certain antibiotics in both the gut and oral microbiomes. Quantitative stability landscape frameworks are an exciting avenue for future microbiome modelling.","container-title":"The ISME Journal","DOI":"10.1038/s41396-019-0392-1","ISSN":"1751-7370","issue":"7","journalAbbreviation":"ISME J","language":"en","license":"2019 The Author(s)","note":"number: 7\npublisher: Nature Publishing Group","page":"1845-1856","source":"www.nature.com","title":"Modelling microbiome recovery after antibiotics using a stability landscape framework","volume":"13","author":[{"family":"Shaw","given":"Liam P."},{"family":"Bassam","given":"Hassan"},{"family":"Barnes","given":"Chris P."},{"family":"Walker","given":"A. Sarah"},{"family":"Klein","given":"Nigel"},{"family":"Balloux","given":"Francois"}],"issued":{"date-parts":[["2019",7]]},"citation-key":"shaw2019"}}],"schema":"https://github.com/citation-style-language/schema/raw/master/csl-citation.json"} </w:instrText>
      </w:r>
      <w:r>
        <w:rPr>
          <w:rFonts w:ascii="Arial" w:hAnsi="Arial" w:cs="Arial"/>
          <w:sz w:val="22"/>
          <w:szCs w:val="22"/>
        </w:rPr>
        <w:fldChar w:fldCharType="separate"/>
      </w:r>
      <w:r w:rsidRPr="008C13DB" w:rsidR="008C13DB">
        <w:rPr>
          <w:rFonts w:ascii="Arial" w:hAnsi="Arial" w:cs="Arial"/>
          <w:sz w:val="22"/>
          <w:vertAlign w:val="superscript"/>
        </w:rPr>
        <w:t>16</w:t>
      </w:r>
      <w:r>
        <w:rPr>
          <w:rFonts w:ascii="Arial" w:hAnsi="Arial" w:cs="Arial"/>
          <w:sz w:val="22"/>
          <w:szCs w:val="22"/>
        </w:rPr>
        <w:fldChar w:fldCharType="end"/>
      </w:r>
      <w:r w:rsidRPr="001878A2">
        <w:rPr>
          <w:rFonts w:ascii="Arial" w:hAnsi="Arial" w:cs="Arial"/>
          <w:sz w:val="22"/>
          <w:szCs w:val="22"/>
        </w:rPr>
        <w:t xml:space="preserve">. For instance, diets that select for </w:t>
      </w:r>
      <w:r>
        <w:rPr>
          <w:rFonts w:ascii="Arial" w:hAnsi="Arial" w:cs="Arial"/>
          <w:sz w:val="22"/>
          <w:szCs w:val="22"/>
        </w:rPr>
        <w:t>microbes</w:t>
      </w:r>
      <w:r w:rsidRPr="001878A2">
        <w:rPr>
          <w:rFonts w:ascii="Arial" w:hAnsi="Arial" w:cs="Arial"/>
          <w:sz w:val="22"/>
          <w:szCs w:val="22"/>
        </w:rPr>
        <w:t xml:space="preserve"> that more efficiently metabolize nutrients early in life could provide a fitness advantage to the host and improve their reproductive success, longevity, and ability </w:t>
      </w:r>
      <w:r>
        <w:rPr>
          <w:rFonts w:ascii="Arial" w:hAnsi="Arial" w:cs="Arial"/>
          <w:sz w:val="22"/>
          <w:szCs w:val="22"/>
        </w:rPr>
        <w:t>resist disease</w:t>
      </w:r>
      <w:r>
        <w:rPr>
          <w:rFonts w:ascii="Arial" w:hAnsi="Arial" w:cs="Arial"/>
          <w:sz w:val="22"/>
          <w:szCs w:val="22"/>
        </w:rPr>
        <w:fldChar w:fldCharType="begin"/>
      </w:r>
      <w:r w:rsidR="00C46FCA">
        <w:rPr>
          <w:rFonts w:ascii="Arial" w:hAnsi="Arial" w:cs="Arial"/>
          <w:sz w:val="22"/>
          <w:szCs w:val="22"/>
        </w:rPr>
        <w:instrText xml:space="preserve"> ADDIN ZOTERO_ITEM CSL_CITATION {"citationID":"uV5i9ujC","properties":{"formattedCitation":"\\super 34,35\\nosupersub{}","plainCitation":"34,35","noteIndex":0},"citationItems":[{"id":6206,"uris":["http://zotero.org/users/5603014/items/GFPMDBAY"],"itemData":{"id":6206,"type":"article-journal","abstract":"The gut microbiome is the term given to describe the vast collection of symbiotic microorganisms in the human gastrointestinal system and their collective interacting genomes. Recent studies have suggested that the gut microbiome performs numerous important biochemical functions for the host, and disorders of the microbiome are associated with many and diverse human disease processes. Systems biology approaches based on next generation 'omics' technologies are now able to describe the gut microbiome at a detailed genetic and functional (transcriptomic, proteomic and metabolic) level, providing new insights into the importance of the gut microbiome in human health, and they are able to map microbiome variability between species, individuals and populations. This has established the importance of the gut microbiome in the disease pathogenesis for numerous systemic disease states, such as obesity and cardiovascular disease, and in intestinal conditions, such as inflammatory bowel disease. Thus, understanding microbiome activity is essential to the development of future personalized strategies of healthcare, as well as potentially providing new targets for drug development. Here, we review recent metagenomic and metabonomic approaches that have enabled advances in understanding gut microbiome activity in relation to human health, and gut microbial modulation for the treatment of disease. We also describe possible avenues of research in this rapidly growing field with respect to future personalized healthcare strategies.","container-title":"Genome Medicine","DOI":"10.1186/gm228","ISSN":"1756-994X","issue":"3","journalAbbreviation":"Genome Medicine","page":"14","source":"BioMed Central","title":"Gut microbiome-host interactions in health and disease","volume":"3","author":[{"family":"Kinross","given":"James M."},{"family":"Darzi","given":"Ara W."},{"family":"Nicholson","given":"Jeremy K."}],"issued":{"date-parts":[["2011",3,4]]},"citation-key":"kinross2011"}},{"id":6250,"uris":["http://zotero.org/users/5603014/items/DHKQQI6M"],"itemData":{"id":6250,"type":"article-journal","abstract":"Darwin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Pr>
          <w:rFonts w:ascii="Arial" w:hAnsi="Arial" w:cs="Arial"/>
          <w:sz w:val="22"/>
          <w:szCs w:val="22"/>
        </w:rPr>
        <w:fldChar w:fldCharType="separate"/>
      </w:r>
      <w:r w:rsidRPr="00C46FCA" w:rsidR="00C46FCA">
        <w:rPr>
          <w:rFonts w:ascii="Arial" w:hAnsi="Arial" w:cs="Arial"/>
          <w:sz w:val="22"/>
          <w:vertAlign w:val="superscript"/>
        </w:rPr>
        <w:t>34,35</w:t>
      </w:r>
      <w:r>
        <w:rPr>
          <w:rFonts w:ascii="Arial" w:hAnsi="Arial" w:cs="Arial"/>
          <w:sz w:val="22"/>
          <w:szCs w:val="22"/>
        </w:rPr>
        <w:fldChar w:fldCharType="end"/>
      </w:r>
      <w:r w:rsidRPr="001878A2">
        <w:rPr>
          <w:rFonts w:ascii="Arial" w:hAnsi="Arial" w:cs="Arial"/>
          <w:sz w:val="22"/>
          <w:szCs w:val="22"/>
        </w:rPr>
        <w:t>.</w:t>
      </w:r>
      <w:r>
        <w:rPr>
          <w:rFonts w:ascii="Arial" w:hAnsi="Arial" w:cs="Arial"/>
          <w:sz w:val="22"/>
          <w:szCs w:val="22"/>
        </w:rPr>
        <w:t xml:space="preserve"> </w:t>
      </w:r>
      <w:r w:rsidRPr="001878A2">
        <w:rPr>
          <w:rFonts w:ascii="Arial" w:hAnsi="Arial" w:cs="Arial"/>
          <w:sz w:val="22"/>
          <w:szCs w:val="22"/>
        </w:rPr>
        <w:t xml:space="preserve">Previous studies </w:t>
      </w:r>
      <w:r>
        <w:rPr>
          <w:rFonts w:ascii="Arial" w:hAnsi="Arial" w:cs="Arial"/>
          <w:sz w:val="22"/>
          <w:szCs w:val="22"/>
        </w:rPr>
        <w:t>showed</w:t>
      </w:r>
      <w:r w:rsidRPr="001878A2">
        <w:rPr>
          <w:rFonts w:ascii="Arial" w:hAnsi="Arial" w:cs="Arial"/>
          <w:sz w:val="22"/>
          <w:szCs w:val="22"/>
        </w:rPr>
        <w:t xml:space="preserve"> diet-related impacts to physiology and reproduction</w:t>
      </w:r>
      <w:r>
        <w:rPr>
          <w:rFonts w:ascii="Arial" w:hAnsi="Arial" w:cs="Arial"/>
          <w:sz w:val="22"/>
          <w:szCs w:val="22"/>
        </w:rPr>
        <w:fldChar w:fldCharType="begin"/>
      </w:r>
      <w:r>
        <w:rPr>
          <w:rFonts w:ascii="Arial" w:hAnsi="Arial" w:cs="Arial"/>
          <w:sz w:val="22"/>
          <w:szCs w:val="22"/>
        </w:rPr>
        <w:instrText xml:space="preserve"> ADDIN ZOTERO_ITEM CSL_CITATION {"citationID":"0x0PwHHR","properties":{"formattedCitation":"\\super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Pr>
          <w:rFonts w:ascii="Arial" w:hAnsi="Arial" w:cs="Arial"/>
          <w:sz w:val="22"/>
          <w:szCs w:val="22"/>
        </w:rPr>
        <w:fldChar w:fldCharType="separate"/>
      </w:r>
      <w:r w:rsidRPr="00A44594">
        <w:rPr>
          <w:rFonts w:ascii="Arial" w:hAnsi="Arial" w:cs="Arial"/>
          <w:sz w:val="22"/>
          <w:vertAlign w:val="superscript"/>
        </w:rPr>
        <w:t>4</w:t>
      </w:r>
      <w:r>
        <w:rPr>
          <w:rFonts w:ascii="Arial" w:hAnsi="Arial" w:cs="Arial"/>
          <w:sz w:val="22"/>
          <w:szCs w:val="22"/>
        </w:rPr>
        <w:fldChar w:fldCharType="end"/>
      </w:r>
      <w:r w:rsidRPr="001878A2">
        <w:rPr>
          <w:rFonts w:ascii="Arial" w:hAnsi="Arial" w:cs="Arial"/>
          <w:sz w:val="22"/>
          <w:szCs w:val="22"/>
        </w:rPr>
        <w:t>, as well as implicated certain taxa to physiological outcomes in zebrafish</w:t>
      </w:r>
      <w:r>
        <w:rPr>
          <w:rFonts w:ascii="Arial" w:hAnsi="Arial" w:cs="Arial"/>
          <w:sz w:val="22"/>
          <w:szCs w:val="22"/>
        </w:rPr>
        <w:fldChar w:fldCharType="begin"/>
      </w:r>
      <w:r>
        <w:rPr>
          <w:rFonts w:ascii="Arial" w:hAnsi="Arial" w:cs="Arial"/>
          <w:sz w:val="22"/>
          <w:szCs w:val="22"/>
        </w:rPr>
        <w:instrText xml:space="preserve"> ADDIN ZOTERO_ITEM CSL_CITATION {"citationID":"tZbPF0po","properties":{"formattedCitation":"\\super 8,9\\nosupersub{}","plainCitation":"8,9","noteIndex":0},"citationItems":[{"id":5501,"uris":["http://zotero.org/users/5603014/items/2U86LXQ4"],"itemData":{"id":5501,"type":"article-journal","abstract":"Alterations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Pr>
          <w:rFonts w:ascii="Arial" w:hAnsi="Arial" w:cs="Arial"/>
          <w:sz w:val="22"/>
          <w:szCs w:val="22"/>
        </w:rPr>
        <w:fldChar w:fldCharType="separate"/>
      </w:r>
      <w:r w:rsidRPr="00E85042">
        <w:rPr>
          <w:rFonts w:ascii="Arial" w:hAnsi="Arial" w:cs="Arial"/>
          <w:sz w:val="22"/>
          <w:vertAlign w:val="superscript"/>
        </w:rPr>
        <w:t>8,9</w:t>
      </w:r>
      <w:r>
        <w:rPr>
          <w:rFonts w:ascii="Arial" w:hAnsi="Arial" w:cs="Arial"/>
          <w:sz w:val="22"/>
          <w:szCs w:val="22"/>
        </w:rPr>
        <w:fldChar w:fldCharType="end"/>
      </w:r>
      <w:r w:rsidRPr="001878A2">
        <w:rPr>
          <w:rFonts w:ascii="Arial" w:hAnsi="Arial" w:cs="Arial"/>
          <w:sz w:val="22"/>
          <w:szCs w:val="22"/>
        </w:rPr>
        <w:t xml:space="preserve">. Indeed, in the case of ZIRC-diet fed fish we </w:t>
      </w:r>
      <w:r>
        <w:rPr>
          <w:rFonts w:ascii="Arial" w:hAnsi="Arial" w:cs="Arial"/>
          <w:sz w:val="22"/>
          <w:szCs w:val="22"/>
        </w:rPr>
        <w:t>found</w:t>
      </w:r>
      <w:r w:rsidRPr="001878A2">
        <w:rPr>
          <w:rFonts w:ascii="Arial" w:hAnsi="Arial" w:cs="Arial"/>
          <w:sz w:val="22"/>
          <w:szCs w:val="22"/>
        </w:rPr>
        <w:t xml:space="preserve"> </w:t>
      </w:r>
      <w:r>
        <w:rPr>
          <w:rFonts w:ascii="Arial" w:hAnsi="Arial" w:cs="Arial"/>
          <w:sz w:val="22"/>
          <w:szCs w:val="22"/>
        </w:rPr>
        <w:t>body condition score</w:t>
      </w:r>
      <w:r w:rsidRPr="001878A2">
        <w:rPr>
          <w:rFonts w:ascii="Arial" w:hAnsi="Arial" w:cs="Arial"/>
          <w:sz w:val="22"/>
          <w:szCs w:val="22"/>
        </w:rPr>
        <w:t xml:space="preserve"> linked to the gut microbiome, where body condition score and microbiome diversity are negatively associated. However, we did not find specific taxa that associated with physiological measurements of body condition score across any of the diets, even within ZIRC-diet fed fish. </w:t>
      </w:r>
      <w:r w:rsidR="00412A31">
        <w:rPr>
          <w:rFonts w:ascii="Arial" w:hAnsi="Arial" w:cs="Arial"/>
          <w:sz w:val="22"/>
          <w:szCs w:val="22"/>
        </w:rPr>
        <w:t>This result suggests that</w:t>
      </w:r>
      <w:r w:rsidRPr="001878A2">
        <w:rPr>
          <w:rFonts w:ascii="Arial" w:hAnsi="Arial" w:cs="Arial"/>
          <w:sz w:val="22"/>
          <w:szCs w:val="22"/>
        </w:rPr>
        <w:t xml:space="preserve"> ZIRC diet may not be enriching for </w:t>
      </w:r>
      <w:proofErr w:type="gramStart"/>
      <w:r w:rsidRPr="001878A2">
        <w:rPr>
          <w:rFonts w:ascii="Arial" w:hAnsi="Arial" w:cs="Arial"/>
          <w:sz w:val="22"/>
          <w:szCs w:val="22"/>
        </w:rPr>
        <w:t>particular taxa</w:t>
      </w:r>
      <w:proofErr w:type="gramEnd"/>
      <w:r w:rsidRPr="001878A2">
        <w:rPr>
          <w:rFonts w:ascii="Arial" w:hAnsi="Arial" w:cs="Arial"/>
          <w:sz w:val="22"/>
          <w:szCs w:val="22"/>
        </w:rPr>
        <w:t xml:space="preserve"> that influence body condition score.</w:t>
      </w:r>
      <w:r>
        <w:rPr>
          <w:rFonts w:ascii="Arial" w:hAnsi="Arial" w:cs="Arial"/>
          <w:sz w:val="22"/>
          <w:szCs w:val="22"/>
        </w:rPr>
        <w:t xml:space="preserve"> Alternatively, </w:t>
      </w:r>
      <w:r w:rsidRPr="001878A2">
        <w:rPr>
          <w:rFonts w:ascii="Arial" w:hAnsi="Arial" w:cs="Arial"/>
          <w:sz w:val="22"/>
          <w:szCs w:val="22"/>
        </w:rPr>
        <w:t xml:space="preserve">body condition score </w:t>
      </w:r>
      <w:r w:rsidR="00412A31">
        <w:rPr>
          <w:rFonts w:ascii="Arial" w:hAnsi="Arial" w:cs="Arial"/>
          <w:sz w:val="22"/>
          <w:szCs w:val="22"/>
        </w:rPr>
        <w:t>may</w:t>
      </w:r>
      <w:r w:rsidRPr="001878A2">
        <w:rPr>
          <w:rFonts w:ascii="Arial" w:hAnsi="Arial" w:cs="Arial"/>
          <w:sz w:val="22"/>
          <w:szCs w:val="22"/>
        </w:rPr>
        <w:t xml:space="preserve"> not</w:t>
      </w:r>
      <w:r w:rsidR="00412A31">
        <w:rPr>
          <w:rFonts w:ascii="Arial" w:hAnsi="Arial" w:cs="Arial"/>
          <w:sz w:val="22"/>
          <w:szCs w:val="22"/>
        </w:rPr>
        <w:t xml:space="preserve"> be</w:t>
      </w:r>
      <w:r w:rsidRPr="001878A2">
        <w:rPr>
          <w:rFonts w:ascii="Arial" w:hAnsi="Arial" w:cs="Arial"/>
          <w:sz w:val="22"/>
          <w:szCs w:val="22"/>
        </w:rPr>
        <w:t xml:space="preserve"> </w:t>
      </w:r>
      <w:r w:rsidR="00412A31">
        <w:rPr>
          <w:rFonts w:ascii="Arial" w:hAnsi="Arial" w:cs="Arial"/>
          <w:sz w:val="22"/>
          <w:szCs w:val="22"/>
        </w:rPr>
        <w:t xml:space="preserve">an ideal </w:t>
      </w:r>
      <w:r w:rsidRPr="001878A2">
        <w:rPr>
          <w:rFonts w:ascii="Arial" w:hAnsi="Arial" w:cs="Arial"/>
          <w:sz w:val="22"/>
          <w:szCs w:val="22"/>
        </w:rPr>
        <w:t>metric for identifying physiologically important</w:t>
      </w:r>
      <w:r>
        <w:rPr>
          <w:rFonts w:ascii="Arial" w:hAnsi="Arial" w:cs="Arial"/>
          <w:sz w:val="22"/>
          <w:szCs w:val="22"/>
        </w:rPr>
        <w:t xml:space="preserve"> </w:t>
      </w:r>
      <w:r w:rsidR="0042383F">
        <w:rPr>
          <w:rFonts w:ascii="Arial" w:hAnsi="Arial" w:cs="Arial"/>
          <w:sz w:val="22"/>
          <w:szCs w:val="22"/>
        </w:rPr>
        <w:t>bacteria</w:t>
      </w:r>
      <w:r w:rsidRPr="001878A2">
        <w:rPr>
          <w:rFonts w:ascii="Arial" w:hAnsi="Arial" w:cs="Arial"/>
          <w:sz w:val="22"/>
          <w:szCs w:val="22"/>
        </w:rPr>
        <w:t xml:space="preserve">. </w:t>
      </w:r>
      <w:r w:rsidR="00412A31">
        <w:rPr>
          <w:rFonts w:ascii="Arial" w:hAnsi="Arial" w:cs="Arial"/>
          <w:sz w:val="22"/>
          <w:szCs w:val="22"/>
        </w:rPr>
        <w:t>P</w:t>
      </w:r>
      <w:r w:rsidRPr="001878A2">
        <w:rPr>
          <w:rFonts w:ascii="Arial" w:hAnsi="Arial" w:cs="Arial"/>
          <w:sz w:val="22"/>
          <w:szCs w:val="22"/>
        </w:rPr>
        <w:t>revious</w:t>
      </w:r>
      <w:r>
        <w:rPr>
          <w:rFonts w:ascii="Arial" w:hAnsi="Arial" w:cs="Arial"/>
          <w:sz w:val="22"/>
          <w:szCs w:val="22"/>
        </w:rPr>
        <w:t xml:space="preserve"> </w:t>
      </w:r>
      <w:r w:rsidRPr="001878A2">
        <w:rPr>
          <w:rFonts w:ascii="Arial" w:hAnsi="Arial" w:cs="Arial"/>
          <w:sz w:val="22"/>
          <w:szCs w:val="22"/>
        </w:rPr>
        <w:t>studies</w:t>
      </w:r>
      <w:r w:rsidR="00412A31">
        <w:rPr>
          <w:rFonts w:ascii="Arial" w:hAnsi="Arial" w:cs="Arial"/>
          <w:sz w:val="22"/>
          <w:szCs w:val="22"/>
        </w:rPr>
        <w:t xml:space="preserve"> </w:t>
      </w:r>
      <w:r w:rsidRPr="001878A2">
        <w:rPr>
          <w:rFonts w:ascii="Arial" w:hAnsi="Arial" w:cs="Arial"/>
          <w:sz w:val="22"/>
          <w:szCs w:val="22"/>
        </w:rPr>
        <w:t>measur</w:t>
      </w:r>
      <w:r w:rsidR="00412A31">
        <w:rPr>
          <w:rFonts w:ascii="Arial" w:hAnsi="Arial" w:cs="Arial"/>
          <w:sz w:val="22"/>
          <w:szCs w:val="22"/>
        </w:rPr>
        <w:t>ing</w:t>
      </w:r>
      <w:r w:rsidRPr="001878A2">
        <w:rPr>
          <w:rFonts w:ascii="Arial" w:hAnsi="Arial" w:cs="Arial"/>
          <w:sz w:val="22"/>
          <w:szCs w:val="22"/>
        </w:rPr>
        <w:t xml:space="preserve"> more specific physiological measurements such as fat tissue, intestinal length, and gut enzymatic activity</w:t>
      </w:r>
      <w:r w:rsidR="0042383F">
        <w:rPr>
          <w:rFonts w:ascii="Arial" w:hAnsi="Arial" w:cs="Arial"/>
          <w:sz w:val="22"/>
          <w:szCs w:val="22"/>
        </w:rPr>
        <w:t xml:space="preserve"> where able to </w:t>
      </w:r>
      <w:r w:rsidR="0055186B">
        <w:rPr>
          <w:rFonts w:ascii="Arial" w:hAnsi="Arial" w:cs="Arial"/>
          <w:sz w:val="22"/>
          <w:szCs w:val="22"/>
        </w:rPr>
        <w:t xml:space="preserve">identify bacteria that associated with </w:t>
      </w:r>
      <w:r>
        <w:rPr>
          <w:rFonts w:ascii="Arial" w:hAnsi="Arial" w:cs="Arial"/>
          <w:sz w:val="22"/>
          <w:szCs w:val="22"/>
        </w:rPr>
        <w:t>physiology</w:t>
      </w:r>
      <w:r>
        <w:rPr>
          <w:rFonts w:ascii="Arial" w:hAnsi="Arial" w:cs="Arial"/>
          <w:sz w:val="22"/>
          <w:szCs w:val="22"/>
        </w:rPr>
        <w:fldChar w:fldCharType="begin"/>
      </w:r>
      <w:r w:rsidR="00C46FCA">
        <w:rPr>
          <w:rFonts w:ascii="Arial" w:hAnsi="Arial" w:cs="Arial"/>
          <w:sz w:val="22"/>
          <w:szCs w:val="22"/>
        </w:rPr>
        <w:instrText xml:space="preserve"> ADDIN ZOTERO_ITEM CSL_CITATION {"citationID":"ZBmvTtCE","properties":{"formattedCitation":"\\super 8,9,36\\nosupersub{}","plainCitation":"8,9,36","noteIndex":0},"citationItems":[{"id":5501,"uris":["http://zotero.org/users/5603014/items/2U86LXQ4"],"itemData":{"id":5501,"type":"article-journal","abstract":"Alterations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Gloria"}],"accessed":{"date-parts":[["2022",3,2]]},"issued":{"date-parts":[["2015",10,30]]},"citation-key":"wong2015"}},{"id":79,"uris":["http://zotero.org/users/5603014/items/3D5D9HFY"],"itemData":{"id":79,"type":"article-journal","abstract":"Energy-dense foods and overnutrition represent major starting points altering lipid metabolism, systemic inflammation and gut microbiota. The aim of this work was to investigate the effects of a high-fat diet (HFD) over a period of 25 days on intestinal microbiota and inflammation in zebrafish. Microbial composition of HFD-fed animals was analysed and compared to controls by 16S rRNA sequencing and quantitative PCR. The expression level on several genes related to inflammation was tested. Furthermore, microscopic assessment of the intestine was performed in both conditions. The consumption of the HFD resulted in microbial dysbiosis, characterised by an increase in the relative abundance of the phylum Bacteroidetes. Moreover, an emerging intestinal inflammation via NF-κβ activation was confirmed by the overexpression of several genes related to signalling receptors, antimicrobial metabolism and the inflammatory cascade. The intestinal barrier was also damaged, with an increase of goblet cell mucin production. This is the first study performed in zebrafish which suggests that the consumption of a diet enriched with 10% fat changes the intestinal microbial community composition, which was correlated with low-grade inflammation.","container-title":"Microbial Ecology","DOI":"10.1007/s00248-018-1198-9","ISSN":"0095-3628, 1432-184X","issue":"4","journalAbbreviation":"Microb Ecol","language":"en","note":"number: 4","page":"1089-1101","source":"DOI.org (Crossref)","title":"High-Fat Diet Consumption Induces Microbiota Dysbiosis and Intestinal Inflammation in Zebrafish","volume":"76","author":[{"family":"Arias-Jayo","given":"Nerea"},{"family":"Abecia","given":"Leticia"},{"family":"Alonso-Sáez","given":"Laura"},{"family":"Ramirez-Garcia","given":"Andoni"},{"family":"Rodriguez","given":"Alfonso"},{"family":"Pardo","given":"Miguel A."}],"issued":{"date-parts":[["2018",11]]},"citation-key":"arias-jayo2018"}}],"schema":"https://github.com/citation-style-language/schema/raw/master/csl-citation.json"} </w:instrText>
      </w:r>
      <w:r>
        <w:rPr>
          <w:rFonts w:ascii="Arial" w:hAnsi="Arial" w:cs="Arial"/>
          <w:sz w:val="22"/>
          <w:szCs w:val="22"/>
        </w:rPr>
        <w:fldChar w:fldCharType="separate"/>
      </w:r>
      <w:r w:rsidRPr="00C46FCA" w:rsidR="00C46FCA">
        <w:rPr>
          <w:rFonts w:ascii="Arial" w:hAnsi="Arial" w:cs="Arial"/>
          <w:sz w:val="22"/>
          <w:vertAlign w:val="superscript"/>
        </w:rPr>
        <w:t>8,9,36</w:t>
      </w:r>
      <w:r>
        <w:rPr>
          <w:rFonts w:ascii="Arial" w:hAnsi="Arial" w:cs="Arial"/>
          <w:sz w:val="22"/>
          <w:szCs w:val="22"/>
        </w:rPr>
        <w:fldChar w:fldCharType="end"/>
      </w:r>
      <w:r>
        <w:rPr>
          <w:rFonts w:ascii="Arial" w:hAnsi="Arial" w:cs="Arial"/>
          <w:sz w:val="22"/>
          <w:szCs w:val="22"/>
        </w:rPr>
        <w:t>. Future studies could integrate a variety of physiological metrics</w:t>
      </w:r>
      <w:r w:rsidR="0080285E">
        <w:rPr>
          <w:rFonts w:ascii="Arial" w:hAnsi="Arial" w:cs="Arial"/>
          <w:sz w:val="22"/>
          <w:szCs w:val="22"/>
        </w:rPr>
        <w:t xml:space="preserve"> in conjunction with mono-associated gut microbi</w:t>
      </w:r>
      <w:r w:rsidR="007A7F8B">
        <w:rPr>
          <w:rFonts w:ascii="Arial" w:hAnsi="Arial" w:cs="Arial"/>
          <w:sz w:val="22"/>
          <w:szCs w:val="22"/>
        </w:rPr>
        <w:t>omes</w:t>
      </w:r>
      <w:r>
        <w:rPr>
          <w:rFonts w:ascii="Arial" w:hAnsi="Arial" w:cs="Arial"/>
          <w:sz w:val="22"/>
          <w:szCs w:val="22"/>
        </w:rPr>
        <w:t xml:space="preserve"> to better identify physiologically important microbes. </w:t>
      </w:r>
    </w:p>
    <w:p w:rsidR="00117A84" w:rsidP="0026411C" w:rsidRDefault="00117A84" w14:paraId="368D552D" w14:textId="77777777">
      <w:pPr>
        <w:spacing w:line="276" w:lineRule="auto"/>
        <w:rPr>
          <w:rFonts w:ascii="Arial" w:hAnsi="Arial" w:cs="Arial"/>
          <w:sz w:val="22"/>
          <w:szCs w:val="22"/>
        </w:rPr>
      </w:pPr>
    </w:p>
    <w:p w:rsidRPr="009076F4" w:rsidR="0061224C" w:rsidP="0061224C" w:rsidRDefault="0061224C" w14:paraId="179AD4F8" w14:textId="6B9A25B8">
      <w:pPr>
        <w:spacing w:line="276" w:lineRule="auto"/>
        <w:rPr>
          <w:rFonts w:ascii="Arial" w:hAnsi="Arial" w:cs="Arial" w:eastAsiaTheme="minorEastAsia"/>
          <w:sz w:val="22"/>
          <w:szCs w:val="22"/>
        </w:rPr>
      </w:pPr>
      <w:r>
        <w:rPr>
          <w:rFonts w:ascii="Arial" w:hAnsi="Arial" w:cs="Arial" w:eastAsiaTheme="minorEastAsia"/>
          <w:sz w:val="22"/>
          <w:szCs w:val="22"/>
        </w:rPr>
        <w:t>W</w:t>
      </w:r>
      <w:r w:rsidRPr="001878A2">
        <w:rPr>
          <w:rFonts w:ascii="Arial" w:hAnsi="Arial" w:cs="Arial" w:eastAsiaTheme="minorEastAsia"/>
          <w:sz w:val="22"/>
          <w:szCs w:val="22"/>
        </w:rPr>
        <w:t xml:space="preserve">e find that exposure to the intestinal pathogen </w:t>
      </w:r>
      <w:r w:rsidRPr="001878A2">
        <w:rPr>
          <w:rFonts w:ascii="Arial" w:hAnsi="Arial" w:cs="Arial" w:eastAsiaTheme="minorEastAsia"/>
          <w:i/>
          <w:iCs/>
          <w:sz w:val="22"/>
          <w:szCs w:val="22"/>
        </w:rPr>
        <w:t>Mycobacterium chelonae</w:t>
      </w:r>
      <w:r w:rsidRPr="001878A2">
        <w:rPr>
          <w:rFonts w:ascii="Arial" w:hAnsi="Arial" w:cs="Arial" w:eastAsiaTheme="minorEastAsia"/>
          <w:sz w:val="22"/>
          <w:szCs w:val="22"/>
        </w:rPr>
        <w:t xml:space="preserve"> inhibited diversification of gut microbiomes, and microbiome community composition </w:t>
      </w:r>
      <w:r>
        <w:rPr>
          <w:rFonts w:ascii="Arial" w:hAnsi="Arial" w:cs="Arial" w:eastAsiaTheme="minorEastAsia"/>
          <w:sz w:val="22"/>
          <w:szCs w:val="22"/>
        </w:rPr>
        <w:t xml:space="preserve">was sensitive to </w:t>
      </w:r>
      <w:r w:rsidRPr="00686FC7">
        <w:rPr>
          <w:rFonts w:ascii="Arial" w:hAnsi="Arial" w:cs="Arial" w:eastAsiaTheme="minorEastAsia"/>
          <w:i/>
          <w:iCs/>
          <w:sz w:val="22"/>
          <w:szCs w:val="22"/>
        </w:rPr>
        <w:t>M</w:t>
      </w:r>
      <w:r>
        <w:rPr>
          <w:rFonts w:ascii="Arial" w:hAnsi="Arial" w:cs="Arial" w:eastAsiaTheme="minorEastAsia"/>
          <w:i/>
          <w:iCs/>
          <w:sz w:val="22"/>
          <w:szCs w:val="22"/>
        </w:rPr>
        <w:t>.</w:t>
      </w:r>
      <w:r w:rsidRPr="00686FC7">
        <w:rPr>
          <w:rFonts w:ascii="Arial" w:hAnsi="Arial" w:cs="Arial" w:eastAsiaTheme="minorEastAsia"/>
          <w:i/>
          <w:iCs/>
          <w:sz w:val="22"/>
          <w:szCs w:val="22"/>
        </w:rPr>
        <w:t xml:space="preserve"> chelonae</w:t>
      </w:r>
      <w:r>
        <w:rPr>
          <w:rFonts w:ascii="Arial" w:hAnsi="Arial" w:cs="Arial" w:eastAsiaTheme="minorEastAsia"/>
          <w:sz w:val="22"/>
          <w:szCs w:val="22"/>
        </w:rPr>
        <w:t xml:space="preserve"> exposure it </w:t>
      </w:r>
      <w:r w:rsidRPr="001878A2">
        <w:rPr>
          <w:rFonts w:ascii="Arial" w:hAnsi="Arial" w:cs="Arial" w:eastAsiaTheme="minorEastAsia"/>
          <w:sz w:val="22"/>
          <w:szCs w:val="22"/>
        </w:rPr>
        <w:t>was driven primarily by diet. The gut microbiome diversity of ZIRC</w:t>
      </w:r>
      <w:r>
        <w:rPr>
          <w:rFonts w:ascii="Arial" w:hAnsi="Arial" w:cs="Arial" w:eastAsiaTheme="minorEastAsia"/>
          <w:sz w:val="22"/>
          <w:szCs w:val="22"/>
        </w:rPr>
        <w:t>-diet</w:t>
      </w:r>
      <w:r w:rsidRPr="001878A2">
        <w:rPr>
          <w:rFonts w:ascii="Arial" w:hAnsi="Arial" w:cs="Arial" w:eastAsiaTheme="minorEastAsia"/>
          <w:sz w:val="22"/>
          <w:szCs w:val="22"/>
        </w:rPr>
        <w:t xml:space="preserve"> fed fish is uniquely sensitive to pathogen exposure, while Gemma- and Watts-diet fed fish were more stable. Higher gut microbiome diversity is linked to higher stability and greater ability to resist pathogens because of competition for habitat space and nutrient availability</w:t>
      </w:r>
      <w:r>
        <w:rPr>
          <w:rFonts w:ascii="Arial" w:hAnsi="Arial" w:cs="Arial" w:eastAsiaTheme="minorEastAsia"/>
          <w:sz w:val="22"/>
          <w:szCs w:val="22"/>
        </w:rPr>
        <w:fldChar w:fldCharType="begin"/>
      </w:r>
      <w:r w:rsidR="008C13DB">
        <w:rPr>
          <w:rFonts w:ascii="Arial" w:hAnsi="Arial" w:cs="Arial" w:eastAsiaTheme="minorEastAsia"/>
          <w:sz w:val="22"/>
          <w:szCs w:val="22"/>
        </w:rPr>
        <w:instrText xml:space="preserve"> ADDIN ZOTERO_ITEM CSL_CITATION {"citationID":"BawHBedW","properties":{"formattedCitation":"\\super 21\\nosupersub{}","plainCitation":"21","noteIndex":0},"citationItems":[{"id":6174,"uris":["http://zotero.org/users/5603014/items/H8HSCDU2"],"itemData":{"id":6174,"type":"article-journal","abstract":"To survive, plants and animals must continually defend against pathogenic microbes that would invade and disrupt their tissues. Yet they do not attempt to extirpate all microbes. Instead, they tolerate and even encourage the growth of commensal microbes, which compete with pathogens for resources and via direct inhibition. We argue that hosts have evolved to cooperate with commensals in order to enhance the pathogen resistance this competition provides. We briefly describe competition between commensals and pathogens within the host, consider how natural selection might favour hosts that tilt this competition in favour of commensals, and describe examples of extant host traits that may serve this purpose. Finally, we consider ways that this cooperative immunity may have facilitated the adaptive evolution of non-pathogen-related host traits. On the basis of these observations, we argue that pathogen resistance vies with other commensal-provided benefits for being the principal evolutionary advantage provided by the microbiome to host lineages across the tree of life.\n            This article is part of the theme issue ‘The role of the microbiome in host evolution’.","container-title":"Philosophical Transactions of the Royal Society B: Biological Sciences","DOI":"10.1098/rstb.2019.0592","ISSN":"0962-8436, 1471-2970","issue":"1808","journalAbbreviation":"Phil. Trans. R. Soc. B","language":"en","page":"20190592","source":"DOI.org (Crossref)","title":"Pathogen resistance may be the principal evolutionary advantage provided by the microbiome","volume":"375","author":[{"family":"McLaren","given":"Michael R."},{"family":"Callahan","given":"Benjamin J."}],"issued":{"date-parts":[["2020",9,28]]},"citation-key":"mclaren2020"}}],"schema":"https://github.com/citation-style-language/schema/raw/master/csl-citation.json"} </w:instrText>
      </w:r>
      <w:r>
        <w:rPr>
          <w:rFonts w:ascii="Arial" w:hAnsi="Arial" w:cs="Arial" w:eastAsiaTheme="minorEastAsia"/>
          <w:sz w:val="22"/>
          <w:szCs w:val="22"/>
        </w:rPr>
        <w:fldChar w:fldCharType="separate"/>
      </w:r>
      <w:r w:rsidRPr="008C13DB" w:rsidR="008C13DB">
        <w:rPr>
          <w:rFonts w:ascii="Arial" w:hAnsi="Arial" w:cs="Arial"/>
          <w:sz w:val="22"/>
          <w:vertAlign w:val="superscript"/>
        </w:rPr>
        <w:t>21</w:t>
      </w:r>
      <w:r>
        <w:rPr>
          <w:rFonts w:ascii="Arial" w:hAnsi="Arial" w:cs="Arial" w:eastAsiaTheme="minorEastAsia"/>
          <w:sz w:val="22"/>
          <w:szCs w:val="22"/>
        </w:rPr>
        <w:fldChar w:fldCharType="end"/>
      </w:r>
      <w:r>
        <w:rPr>
          <w:rFonts w:ascii="Arial" w:hAnsi="Arial" w:cs="Arial" w:eastAsiaTheme="minorEastAsia"/>
          <w:sz w:val="22"/>
          <w:szCs w:val="22"/>
        </w:rPr>
        <w:t>.</w:t>
      </w:r>
      <w:r w:rsidRPr="001878A2">
        <w:rPr>
          <w:rFonts w:ascii="Arial" w:hAnsi="Arial" w:cs="Arial" w:eastAsiaTheme="minorEastAsia"/>
          <w:sz w:val="22"/>
          <w:szCs w:val="22"/>
        </w:rPr>
        <w:t xml:space="preserve"> When assessing effects of pathogen exposure on microbiome community composition, we find they were secondary to diet and might explain why our results differ from previous microbiome-pathogen studies that saw increased microbiome community variation following pathogen exposure</w:t>
      </w:r>
      <w:r w:rsidR="00EF5CB4">
        <w:rPr>
          <w:rFonts w:ascii="Arial" w:hAnsi="Arial" w:cs="Arial" w:eastAsiaTheme="minorEastAsia"/>
          <w:sz w:val="22"/>
          <w:szCs w:val="22"/>
        </w:rPr>
        <w:fldChar w:fldCharType="begin"/>
      </w:r>
      <w:r w:rsidR="008C13DB">
        <w:rPr>
          <w:rFonts w:ascii="Arial" w:hAnsi="Arial" w:cs="Arial" w:eastAsiaTheme="minorEastAsia"/>
          <w:sz w:val="22"/>
          <w:szCs w:val="22"/>
        </w:rPr>
        <w:instrText xml:space="preserve"> ADDIN ZOTERO_ITEM CSL_CITATION {"citationID":"q1wM7tJs","properties":{"formattedCitation":"\\super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EF5CB4">
        <w:rPr>
          <w:rFonts w:ascii="Arial" w:hAnsi="Arial" w:cs="Arial" w:eastAsiaTheme="minorEastAsia"/>
          <w:sz w:val="22"/>
          <w:szCs w:val="22"/>
        </w:rPr>
        <w:fldChar w:fldCharType="separate"/>
      </w:r>
      <w:r w:rsidRPr="008C13DB" w:rsidR="008C13DB">
        <w:rPr>
          <w:rFonts w:ascii="Arial" w:hAnsi="Arial" w:cs="Arial"/>
          <w:sz w:val="22"/>
          <w:vertAlign w:val="superscript"/>
        </w:rPr>
        <w:t>20</w:t>
      </w:r>
      <w:r w:rsidR="00EF5CB4">
        <w:rPr>
          <w:rFonts w:ascii="Arial" w:hAnsi="Arial" w:cs="Arial" w:eastAsiaTheme="minorEastAsia"/>
          <w:sz w:val="22"/>
          <w:szCs w:val="22"/>
        </w:rPr>
        <w:fldChar w:fldCharType="end"/>
      </w:r>
      <w:r w:rsidR="00EF5CB4">
        <w:rPr>
          <w:rFonts w:ascii="Arial" w:hAnsi="Arial" w:cs="Arial" w:eastAsiaTheme="minorEastAsia"/>
          <w:sz w:val="22"/>
          <w:szCs w:val="22"/>
        </w:rPr>
        <w:t xml:space="preserve">. </w:t>
      </w:r>
      <w:r w:rsidRPr="001878A2">
        <w:rPr>
          <w:rFonts w:ascii="Arial" w:hAnsi="Arial" w:cs="Arial" w:eastAsiaTheme="minorEastAsia"/>
          <w:sz w:val="22"/>
          <w:szCs w:val="22"/>
        </w:rPr>
        <w:t xml:space="preserve">Specifically, Gaulke </w:t>
      </w:r>
      <w:r w:rsidRPr="00686FC7">
        <w:rPr>
          <w:rFonts w:ascii="Arial" w:hAnsi="Arial" w:cs="Arial" w:eastAsiaTheme="minorEastAsia"/>
          <w:i/>
          <w:iCs/>
          <w:sz w:val="22"/>
          <w:szCs w:val="22"/>
        </w:rPr>
        <w:t>et al.</w:t>
      </w:r>
      <w:r w:rsidRPr="001878A2">
        <w:rPr>
          <w:rFonts w:ascii="Arial" w:hAnsi="Arial" w:cs="Arial" w:eastAsiaTheme="minorEastAsia"/>
          <w:sz w:val="22"/>
          <w:szCs w:val="22"/>
        </w:rPr>
        <w:t xml:space="preserve"> found microbiome diversity and community composition increased in variation within pathogen exposed fish, while we find the opposite effect of exposed fish microbiome communities becoming more </w:t>
      </w:r>
      <w:proofErr w:type="gramStart"/>
      <w:r w:rsidRPr="001878A2">
        <w:rPr>
          <w:rFonts w:ascii="Arial" w:hAnsi="Arial" w:cs="Arial" w:eastAsiaTheme="minorEastAsia"/>
          <w:sz w:val="22"/>
          <w:szCs w:val="22"/>
        </w:rPr>
        <w:t>similar to</w:t>
      </w:r>
      <w:proofErr w:type="gramEnd"/>
      <w:r w:rsidRPr="001878A2">
        <w:rPr>
          <w:rFonts w:ascii="Arial" w:hAnsi="Arial" w:cs="Arial" w:eastAsiaTheme="minorEastAsia"/>
          <w:sz w:val="22"/>
          <w:szCs w:val="22"/>
        </w:rPr>
        <w:t xml:space="preserve"> one another and decreased diversity compared to controls. </w:t>
      </w:r>
      <w:r>
        <w:rPr>
          <w:rFonts w:ascii="Arial" w:hAnsi="Arial" w:cs="Arial" w:eastAsiaTheme="minorEastAsia"/>
          <w:sz w:val="22"/>
          <w:szCs w:val="22"/>
        </w:rPr>
        <w:t>Additionally,</w:t>
      </w:r>
      <w:r w:rsidRPr="001878A2">
        <w:rPr>
          <w:rFonts w:ascii="Arial" w:hAnsi="Arial" w:cs="Arial" w:eastAsiaTheme="minorEastAsia"/>
          <w:sz w:val="22"/>
          <w:szCs w:val="22"/>
        </w:rPr>
        <w:t xml:space="preserve"> differences could be due to the differences in pathogens, where Gaulke </w:t>
      </w:r>
      <w:r w:rsidRPr="00634668">
        <w:rPr>
          <w:rFonts w:ascii="Arial" w:hAnsi="Arial" w:cs="Arial" w:eastAsiaTheme="minorEastAsia"/>
          <w:i/>
          <w:iCs/>
          <w:sz w:val="22"/>
          <w:szCs w:val="22"/>
        </w:rPr>
        <w:t>et al</w:t>
      </w:r>
      <w:r>
        <w:rPr>
          <w:rFonts w:ascii="Arial" w:hAnsi="Arial" w:cs="Arial" w:eastAsiaTheme="minorEastAsia"/>
          <w:i/>
          <w:iCs/>
          <w:sz w:val="22"/>
          <w:szCs w:val="22"/>
        </w:rPr>
        <w:t>.</w:t>
      </w:r>
      <w:r w:rsidRPr="00634668">
        <w:rPr>
          <w:rFonts w:ascii="Arial" w:hAnsi="Arial" w:cs="Arial" w:eastAsiaTheme="minorEastAsia"/>
          <w:i/>
          <w:iCs/>
          <w:sz w:val="22"/>
          <w:szCs w:val="22"/>
        </w:rPr>
        <w:t xml:space="preserve"> </w:t>
      </w:r>
      <w:r w:rsidRPr="001878A2">
        <w:rPr>
          <w:rFonts w:ascii="Arial" w:hAnsi="Arial" w:cs="Arial" w:eastAsiaTheme="minorEastAsia"/>
          <w:sz w:val="22"/>
          <w:szCs w:val="22"/>
        </w:rPr>
        <w:t xml:space="preserve">exposed fish to an intestinal helminth and we used a bacterial pathogen. </w:t>
      </w:r>
      <w:r>
        <w:rPr>
          <w:rFonts w:ascii="Arial" w:hAnsi="Arial" w:cs="Arial" w:eastAsiaTheme="minorEastAsia"/>
          <w:sz w:val="22"/>
          <w:szCs w:val="22"/>
        </w:rPr>
        <w:t xml:space="preserve">We were interested in identifying if specific taxa abundance was linked to </w:t>
      </w:r>
      <w:r w:rsidRPr="0020466B">
        <w:rPr>
          <w:rFonts w:ascii="Arial" w:hAnsi="Arial" w:cs="Arial" w:eastAsiaTheme="minorEastAsia"/>
          <w:i/>
          <w:iCs/>
          <w:sz w:val="22"/>
          <w:szCs w:val="22"/>
        </w:rPr>
        <w:t>M. chelonae</w:t>
      </w:r>
      <w:r>
        <w:rPr>
          <w:rFonts w:ascii="Arial" w:hAnsi="Arial" w:cs="Arial" w:eastAsiaTheme="minorEastAsia"/>
          <w:sz w:val="22"/>
          <w:szCs w:val="22"/>
        </w:rPr>
        <w:t xml:space="preserve"> exposure. Compared to unexposed fish, </w:t>
      </w:r>
      <w:r w:rsidRPr="00CE7AD4">
        <w:rPr>
          <w:rFonts w:ascii="Arial" w:hAnsi="Arial" w:cs="Arial" w:eastAsiaTheme="minorEastAsia"/>
          <w:i/>
          <w:iCs/>
          <w:sz w:val="22"/>
          <w:szCs w:val="22"/>
        </w:rPr>
        <w:t>Plesiomonas</w:t>
      </w:r>
      <w:r>
        <w:rPr>
          <w:rFonts w:ascii="Arial" w:hAnsi="Arial" w:cs="Arial" w:eastAsiaTheme="minorEastAsia"/>
          <w:sz w:val="22"/>
          <w:szCs w:val="22"/>
        </w:rPr>
        <w:t xml:space="preserve"> was depleted in exposed fish regardless of diet. </w:t>
      </w:r>
      <w:r w:rsidRPr="000D2493">
        <w:rPr>
          <w:rFonts w:ascii="Arial" w:hAnsi="Arial" w:cs="Arial" w:eastAsiaTheme="minorEastAsia"/>
          <w:i/>
          <w:iCs/>
          <w:sz w:val="22"/>
          <w:szCs w:val="22"/>
        </w:rPr>
        <w:t>Plesiomonas</w:t>
      </w:r>
      <w:r>
        <w:rPr>
          <w:rFonts w:ascii="Arial" w:hAnsi="Arial" w:cs="Arial" w:eastAsiaTheme="minorEastAsia"/>
          <w:sz w:val="22"/>
          <w:szCs w:val="22"/>
        </w:rPr>
        <w:t xml:space="preserve"> has been shown to reduce fat tissues in zebrafish</w:t>
      </w:r>
      <w:r>
        <w:rPr>
          <w:rFonts w:ascii="Arial" w:hAnsi="Arial" w:cs="Arial" w:eastAsiaTheme="minorEastAsia"/>
          <w:sz w:val="22"/>
          <w:szCs w:val="22"/>
        </w:rPr>
        <w:fldChar w:fldCharType="begin"/>
      </w:r>
      <w:r w:rsidR="00C46FCA">
        <w:rPr>
          <w:rFonts w:ascii="Arial" w:hAnsi="Arial" w:cs="Arial" w:eastAsiaTheme="minorEastAsia"/>
          <w:sz w:val="22"/>
          <w:szCs w:val="22"/>
        </w:rPr>
        <w:instrText xml:space="preserve"> ADDIN ZOTERO_ITEM CSL_CITATION {"citationID":"L6ncl0FY","properties":{"formattedCitation":"\\super 37\\nosupersub{}","plainCitation":"37","noteIndex":0},"citationItems":[{"id":2,"uris":["http://zotero.org/users/5603014/items/UG44QKQ9"],"itemData":{"id":2,"type":"report","abstract":"The chemical obesogen tributyltin (TBT) is known to promote fat storage in adipose tissue through direct action on vertebrate cells. TBT also has direct toxic effects on microorganisms, raising the possibility that TBT may also promote fat storage in vertebrates by altering their microbiota. Here we show that exposure of conventionally-reared post-embryonic zebrafish to TBT results in increased adiposity, reduced body size, and altered intestinal microbiota composition including reduced relative abundance of Plesiomonas bacteria. To test if those microbiota alterations affected host adiposity, we exposed conventionally-reared zebrafish to intestinal bacterial strains representative of TBT-altered taxa. We found that introduction of a Plesiomonas strain into conventionally-reared zebrafish was sufficient to reduce adiposity and alter intestinal microbiota composition. Using new long-term gnotobiotic zebrafish husbandry methods, we found that colonization of germ-free zebrafish with Plesiomonas was sufficient to reduce host adiposity. Together these results show the leptogenic activity of Plesiomonas on zebrafish hosts, indicating that the ability of TBT to increase adiposity in vivo may be due in part to TBT-mediated modification of the abundance of leptogenic bacteria like Plesiomonas. These findings underscore how complex reciprocal interactions between animals and their microbial and chemical environments can influence energy balance and metabolic health.\nIMPORTANCE Obesogens are environmental chemicals that promote fat storage and are generally thought to exert this effect directly on animal cells. Using zebrafish, we show that the obesogen tributyltin can also promote fat storage by acting upon intestinal microbiota via reduction of bacteria that are sufficient to reduce fat storage.","language":"en","license":"© 2021, Posted by Cold Spring Harbor Laboratory. This pre-print is available under a Creative Commons License (Attribution-NonCommercial 4.0 International), CC BY-NC 4.0, as described at http://creativecommons.org/licenses/by-nc/4.0/","note":"Company: Cold Spring Harbor Laboratory\nDOI: 10.1101/2021.07.09.451869\nDistributor: Cold Spring Harbor Laboratory\nLabel: Cold Spring Harbor Laboratory\nsection: New Results\ntype: article","page":"2021.07.09.451869","source":"bioRxiv","title":"Tributyltin exposure leads to increased adiposity and reduced abundance of leptogenic bacteria in the zebrafish intestine","URL":"https://www.biorxiv.org/content/10.1101/2021.07.09.451869v2","author":[{"family":"Canny","given":"Sol Gómez de la Torre"},{"family":"Mueller","given":"Olaf"},{"family":"Craciunescu","given":"Camil V."},{"family":"Blumberg","given":"Bruce"},{"family":"Rawls","given":"John F."}],"accessed":{"date-parts":[["2021",10,20]]},"issued":{"date-parts":[["2021",7,11]]},"citation-key":"canny2021"}}],"schema":"https://github.com/citation-style-language/schema/raw/master/csl-citation.json"} </w:instrText>
      </w:r>
      <w:r>
        <w:rPr>
          <w:rFonts w:ascii="Arial" w:hAnsi="Arial" w:cs="Arial" w:eastAsiaTheme="minorEastAsia"/>
          <w:sz w:val="22"/>
          <w:szCs w:val="22"/>
        </w:rPr>
        <w:fldChar w:fldCharType="separate"/>
      </w:r>
      <w:r w:rsidRPr="00C46FCA" w:rsidR="00C46FCA">
        <w:rPr>
          <w:rFonts w:ascii="Arial" w:hAnsi="Arial" w:cs="Arial"/>
          <w:sz w:val="22"/>
          <w:vertAlign w:val="superscript"/>
        </w:rPr>
        <w:t>37</w:t>
      </w:r>
      <w:r>
        <w:rPr>
          <w:rFonts w:ascii="Arial" w:hAnsi="Arial" w:cs="Arial" w:eastAsiaTheme="minorEastAsia"/>
          <w:sz w:val="22"/>
          <w:szCs w:val="22"/>
        </w:rPr>
        <w:fldChar w:fldCharType="end"/>
      </w:r>
      <w:r>
        <w:rPr>
          <w:rFonts w:ascii="Arial" w:hAnsi="Arial" w:cs="Arial" w:eastAsiaTheme="minorEastAsia"/>
          <w:sz w:val="22"/>
          <w:szCs w:val="22"/>
        </w:rPr>
        <w:t>. Each diet had specific associations between pathogen exposure and taxon abundance. Interestingly,</w:t>
      </w:r>
      <w:r w:rsidRPr="001878A2">
        <w:rPr>
          <w:rFonts w:ascii="Arial" w:hAnsi="Arial" w:cs="Arial" w:eastAsiaTheme="minorEastAsia"/>
          <w:sz w:val="22"/>
          <w:szCs w:val="22"/>
        </w:rPr>
        <w:t xml:space="preserve"> </w:t>
      </w:r>
      <w:r w:rsidRPr="001878A2">
        <w:rPr>
          <w:rFonts w:ascii="Arial" w:hAnsi="Arial" w:cs="Arial" w:eastAsiaTheme="minorEastAsia"/>
          <w:i/>
          <w:iCs/>
          <w:sz w:val="22"/>
          <w:szCs w:val="22"/>
        </w:rPr>
        <w:t>Mycobacterium’s</w:t>
      </w:r>
      <w:r w:rsidRPr="001878A2">
        <w:rPr>
          <w:rFonts w:ascii="Arial" w:hAnsi="Arial" w:cs="Arial" w:eastAsiaTheme="minorEastAsia"/>
          <w:sz w:val="22"/>
          <w:szCs w:val="22"/>
        </w:rPr>
        <w:t xml:space="preserve"> abundance differed between exposure groups within each diet. Compared to control fish, the exposed Watts-diet fed fish had more </w:t>
      </w:r>
      <w:r w:rsidRPr="001878A2">
        <w:rPr>
          <w:rFonts w:ascii="Arial" w:hAnsi="Arial" w:cs="Arial" w:eastAsiaTheme="minorEastAsia"/>
          <w:i/>
          <w:iCs/>
          <w:sz w:val="22"/>
          <w:szCs w:val="22"/>
        </w:rPr>
        <w:t>Mycobacterium</w:t>
      </w:r>
      <w:commentRangeStart w:id="13"/>
      <w:commentRangeEnd w:id="13"/>
      <w:r w:rsidRPr="001878A2">
        <w:rPr>
          <w:rStyle w:val="CommentReference"/>
          <w:rFonts w:ascii="Arial" w:hAnsi="Arial" w:cs="Arial"/>
          <w:i/>
          <w:iCs/>
          <w:sz w:val="22"/>
          <w:szCs w:val="22"/>
        </w:rPr>
        <w:commentReference w:id="13"/>
      </w:r>
      <w:r w:rsidRPr="001878A2">
        <w:rPr>
          <w:rFonts w:ascii="Arial" w:hAnsi="Arial" w:cs="Arial" w:eastAsiaTheme="minorEastAsia"/>
          <w:sz w:val="22"/>
          <w:szCs w:val="22"/>
        </w:rPr>
        <w:t>, but Exposed Gemma</w:t>
      </w:r>
      <w:r>
        <w:rPr>
          <w:rFonts w:ascii="Arial" w:hAnsi="Arial" w:cs="Arial" w:eastAsiaTheme="minorEastAsia"/>
          <w:sz w:val="22"/>
          <w:szCs w:val="22"/>
        </w:rPr>
        <w:t>-</w:t>
      </w:r>
      <w:r w:rsidRPr="001878A2">
        <w:rPr>
          <w:rFonts w:ascii="Arial" w:hAnsi="Arial" w:cs="Arial" w:eastAsiaTheme="minorEastAsia"/>
          <w:sz w:val="22"/>
          <w:szCs w:val="22"/>
        </w:rPr>
        <w:t xml:space="preserve"> and ZIRC</w:t>
      </w:r>
      <w:r>
        <w:rPr>
          <w:rFonts w:ascii="Arial" w:hAnsi="Arial" w:cs="Arial" w:eastAsiaTheme="minorEastAsia"/>
          <w:sz w:val="22"/>
          <w:szCs w:val="22"/>
        </w:rPr>
        <w:t>-diet fed fish</w:t>
      </w:r>
      <w:r w:rsidRPr="001878A2">
        <w:rPr>
          <w:rFonts w:ascii="Arial" w:hAnsi="Arial" w:cs="Arial" w:eastAsiaTheme="minorEastAsia"/>
          <w:sz w:val="22"/>
          <w:szCs w:val="22"/>
        </w:rPr>
        <w:t xml:space="preserve"> had fewer relative to control fish.</w:t>
      </w:r>
      <w:r>
        <w:rPr>
          <w:rFonts w:ascii="Arial" w:hAnsi="Arial" w:cs="Arial" w:eastAsiaTheme="minorEastAsia"/>
          <w:sz w:val="22"/>
          <w:szCs w:val="22"/>
        </w:rPr>
        <w:t xml:space="preserve"> </w:t>
      </w:r>
      <w:r w:rsidRPr="001878A2">
        <w:rPr>
          <w:rFonts w:ascii="Arial" w:hAnsi="Arial" w:cs="Arial" w:eastAsiaTheme="minorEastAsia"/>
          <w:i/>
          <w:iCs/>
          <w:sz w:val="22"/>
          <w:szCs w:val="22"/>
        </w:rPr>
        <w:t>Mycobacterium</w:t>
      </w:r>
      <w:r w:rsidRPr="001878A2">
        <w:rPr>
          <w:rFonts w:ascii="Arial" w:hAnsi="Arial" w:cs="Arial" w:eastAsiaTheme="minorEastAsia"/>
          <w:sz w:val="22"/>
          <w:szCs w:val="22"/>
        </w:rPr>
        <w:t xml:space="preserve"> taxa might have </w:t>
      </w:r>
      <w:r w:rsidRPr="001878A2">
        <w:rPr>
          <w:rFonts w:ascii="Arial" w:hAnsi="Arial" w:cs="Arial" w:eastAsiaTheme="minorEastAsia"/>
          <w:sz w:val="22"/>
          <w:szCs w:val="22"/>
        </w:rPr>
        <w:lastRenderedPageBreak/>
        <w:t xml:space="preserve">taken advantage of the low diversity environment of Watts-diet fed fish to gain habitat space or utilize nutrients to increase in abundance. It’s important to note that nonpathogenic </w:t>
      </w:r>
      <w:r w:rsidRPr="001878A2">
        <w:rPr>
          <w:rFonts w:ascii="Arial" w:hAnsi="Arial" w:cs="Arial" w:eastAsiaTheme="minorEastAsia"/>
          <w:i/>
          <w:iCs/>
          <w:sz w:val="22"/>
          <w:szCs w:val="22"/>
        </w:rPr>
        <w:t>Mycobacterium</w:t>
      </w:r>
      <w:r w:rsidRPr="001878A2">
        <w:rPr>
          <w:rFonts w:ascii="Arial" w:hAnsi="Arial" w:cs="Arial" w:eastAsiaTheme="minorEastAsia"/>
          <w:sz w:val="22"/>
          <w:szCs w:val="22"/>
        </w:rPr>
        <w:t xml:space="preserve"> species are a common member of the zebrafish gut microbiome community. Due to the limitations of 16S analysis it’s not possible to disentangle whether the </w:t>
      </w:r>
      <w:r w:rsidRPr="001878A2">
        <w:rPr>
          <w:rFonts w:ascii="Arial" w:hAnsi="Arial" w:cs="Arial" w:eastAsiaTheme="minorEastAsia"/>
          <w:i/>
          <w:sz w:val="22"/>
          <w:szCs w:val="22"/>
        </w:rPr>
        <w:t>Mycobacterium</w:t>
      </w:r>
      <w:r w:rsidRPr="001878A2">
        <w:rPr>
          <w:rFonts w:ascii="Arial" w:hAnsi="Arial" w:cs="Arial" w:eastAsiaTheme="minorEastAsia"/>
          <w:sz w:val="22"/>
          <w:szCs w:val="22"/>
        </w:rPr>
        <w:t xml:space="preserve"> abundance we observed is the injected pathogenic strain or non-pathogenic species naturally present in the fish.</w:t>
      </w:r>
      <w:r>
        <w:rPr>
          <w:rFonts w:ascii="Arial" w:hAnsi="Arial" w:cs="Arial" w:eastAsiaTheme="minorEastAsia"/>
          <w:sz w:val="22"/>
          <w:szCs w:val="22"/>
        </w:rPr>
        <w:t xml:space="preserve"> </w:t>
      </w:r>
      <w:r w:rsidRPr="001878A2">
        <w:rPr>
          <w:rFonts w:ascii="Arial" w:hAnsi="Arial" w:cs="Arial" w:eastAsiaTheme="minorEastAsia"/>
          <w:sz w:val="22"/>
          <w:szCs w:val="22"/>
        </w:rPr>
        <w:t xml:space="preserve">Additionally, to ensure exposure to </w:t>
      </w:r>
      <w:r w:rsidRPr="001878A2">
        <w:rPr>
          <w:rFonts w:ascii="Arial" w:hAnsi="Arial" w:cs="Arial" w:eastAsiaTheme="minorEastAsia"/>
          <w:i/>
          <w:iCs/>
          <w:sz w:val="22"/>
          <w:szCs w:val="22"/>
        </w:rPr>
        <w:t>M. chelonae</w:t>
      </w:r>
      <w:r w:rsidRPr="001878A2">
        <w:rPr>
          <w:rFonts w:ascii="Arial" w:hAnsi="Arial" w:cs="Arial" w:eastAsiaTheme="minorEastAsia"/>
          <w:sz w:val="22"/>
          <w:szCs w:val="22"/>
        </w:rPr>
        <w:t xml:space="preserve"> we injected fish with the pathogen, but this is not the natural route of transmission</w:t>
      </w:r>
      <w:r>
        <w:rPr>
          <w:rFonts w:ascii="Arial" w:hAnsi="Arial" w:cs="Arial" w:eastAsiaTheme="minorEastAsia"/>
          <w:sz w:val="22"/>
          <w:szCs w:val="22"/>
        </w:rPr>
        <w:t xml:space="preserve">. Furthermore, priority effects may have inhibited </w:t>
      </w:r>
      <w:r w:rsidRPr="000139A7">
        <w:rPr>
          <w:rFonts w:ascii="Arial" w:hAnsi="Arial" w:cs="Arial" w:eastAsiaTheme="minorEastAsia"/>
          <w:i/>
          <w:iCs/>
          <w:sz w:val="22"/>
          <w:szCs w:val="22"/>
        </w:rPr>
        <w:t>M. chelonae</w:t>
      </w:r>
      <w:r>
        <w:rPr>
          <w:rFonts w:ascii="Arial" w:hAnsi="Arial" w:cs="Arial" w:eastAsiaTheme="minorEastAsia"/>
          <w:sz w:val="22"/>
          <w:szCs w:val="22"/>
        </w:rPr>
        <w:t xml:space="preserve"> from successfully colonizing zebrafish guts due to there being an already established microbiome community</w:t>
      </w:r>
      <w:r w:rsidRPr="001878A2">
        <w:rPr>
          <w:rFonts w:ascii="Arial" w:hAnsi="Arial" w:cs="Arial" w:eastAsiaTheme="minorEastAsia"/>
          <w:sz w:val="22"/>
          <w:szCs w:val="22"/>
        </w:rPr>
        <w:t xml:space="preserve">. </w:t>
      </w:r>
      <w:r>
        <w:rPr>
          <w:rFonts w:ascii="Arial" w:hAnsi="Arial" w:cs="Arial" w:eastAsiaTheme="minorEastAsia"/>
          <w:sz w:val="22"/>
          <w:szCs w:val="22"/>
        </w:rPr>
        <w:t>These factors might explain why</w:t>
      </w:r>
      <w:r w:rsidRPr="001878A2">
        <w:rPr>
          <w:rFonts w:ascii="Arial" w:hAnsi="Arial" w:cs="Arial" w:eastAsiaTheme="minorEastAsia"/>
          <w:sz w:val="22"/>
          <w:szCs w:val="22"/>
        </w:rPr>
        <w:t xml:space="preserve"> we did not find an effect of infection on the gut microbiome</w:t>
      </w:r>
      <w:r>
        <w:rPr>
          <w:rFonts w:ascii="Arial" w:hAnsi="Arial" w:cs="Arial" w:eastAsiaTheme="minorEastAsia"/>
          <w:sz w:val="22"/>
          <w:szCs w:val="22"/>
        </w:rPr>
        <w:t xml:space="preserve">. However, there could have been other indicators of </w:t>
      </w:r>
      <w:r w:rsidRPr="00FE452D">
        <w:rPr>
          <w:rFonts w:ascii="Arial" w:hAnsi="Arial" w:cs="Arial" w:eastAsiaTheme="minorEastAsia"/>
          <w:i/>
          <w:iCs/>
          <w:sz w:val="22"/>
          <w:szCs w:val="22"/>
        </w:rPr>
        <w:t xml:space="preserve">M. </w:t>
      </w:r>
      <w:proofErr w:type="spellStart"/>
      <w:r w:rsidRPr="00FE452D">
        <w:rPr>
          <w:rFonts w:ascii="Arial" w:hAnsi="Arial" w:cs="Arial" w:eastAsiaTheme="minorEastAsia"/>
          <w:i/>
          <w:iCs/>
          <w:sz w:val="22"/>
          <w:szCs w:val="22"/>
        </w:rPr>
        <w:t>chelonae’s</w:t>
      </w:r>
      <w:proofErr w:type="spellEnd"/>
      <w:r>
        <w:rPr>
          <w:rFonts w:ascii="Arial" w:hAnsi="Arial" w:cs="Arial" w:eastAsiaTheme="minorEastAsia"/>
          <w:sz w:val="22"/>
          <w:szCs w:val="22"/>
        </w:rPr>
        <w:t xml:space="preserve"> effect on the gut microbiome.</w:t>
      </w:r>
      <w:r w:rsidRPr="001878A2">
        <w:rPr>
          <w:rFonts w:ascii="Arial" w:hAnsi="Arial" w:cs="Arial" w:eastAsiaTheme="minorEastAsia"/>
          <w:sz w:val="22"/>
          <w:szCs w:val="22"/>
        </w:rPr>
        <w:t xml:space="preserve"> For instance, </w:t>
      </w:r>
      <w:r>
        <w:rPr>
          <w:rFonts w:ascii="Arial" w:hAnsi="Arial" w:cs="Arial" w:eastAsiaTheme="minorEastAsia"/>
          <w:sz w:val="22"/>
          <w:szCs w:val="22"/>
        </w:rPr>
        <w:t xml:space="preserve">presence of </w:t>
      </w:r>
      <w:r w:rsidRPr="00C31DE5">
        <w:rPr>
          <w:rFonts w:ascii="Arial" w:hAnsi="Arial" w:cs="Arial" w:eastAsiaTheme="minorEastAsia"/>
          <w:i/>
          <w:iCs/>
          <w:sz w:val="22"/>
          <w:szCs w:val="22"/>
        </w:rPr>
        <w:t>M</w:t>
      </w:r>
      <w:r>
        <w:rPr>
          <w:rFonts w:ascii="Arial" w:hAnsi="Arial" w:cs="Arial" w:eastAsiaTheme="minorEastAsia"/>
          <w:i/>
          <w:iCs/>
          <w:sz w:val="22"/>
          <w:szCs w:val="22"/>
        </w:rPr>
        <w:t>.</w:t>
      </w:r>
      <w:r w:rsidRPr="00C31DE5">
        <w:rPr>
          <w:rFonts w:ascii="Arial" w:hAnsi="Arial" w:cs="Arial" w:eastAsiaTheme="minorEastAsia"/>
          <w:i/>
          <w:iCs/>
          <w:sz w:val="22"/>
          <w:szCs w:val="22"/>
        </w:rPr>
        <w:t xml:space="preserve"> chelonae </w:t>
      </w:r>
      <w:r w:rsidRPr="001878A2">
        <w:rPr>
          <w:rFonts w:ascii="Arial" w:hAnsi="Arial" w:cs="Arial" w:eastAsiaTheme="minorEastAsia"/>
          <w:sz w:val="22"/>
          <w:szCs w:val="22"/>
        </w:rPr>
        <w:t>may induce an immunological inflammatory response that affects the gut microbiome</w:t>
      </w:r>
      <w:r>
        <w:rPr>
          <w:rFonts w:ascii="Arial" w:hAnsi="Arial" w:cs="Arial" w:eastAsiaTheme="minorEastAsia"/>
          <w:sz w:val="22"/>
          <w:szCs w:val="22"/>
        </w:rPr>
        <w:t xml:space="preserve"> and explain the inhibition of diversification in the pathogen exposed fish</w:t>
      </w:r>
      <w:r w:rsidRPr="001878A2">
        <w:rPr>
          <w:rFonts w:ascii="Arial" w:hAnsi="Arial" w:cs="Arial" w:eastAsiaTheme="minorEastAsia"/>
          <w:sz w:val="22"/>
          <w:szCs w:val="22"/>
        </w:rPr>
        <w:t>.</w:t>
      </w:r>
      <w:r w:rsidR="00545EBC">
        <w:rPr>
          <w:rFonts w:ascii="Arial" w:hAnsi="Arial" w:cs="Arial" w:eastAsiaTheme="minorEastAsia"/>
          <w:sz w:val="22"/>
          <w:szCs w:val="22"/>
        </w:rPr>
        <w:t xml:space="preserve"> </w:t>
      </w:r>
      <w:r>
        <w:rPr>
          <w:rFonts w:ascii="Arial" w:hAnsi="Arial" w:cs="Arial" w:eastAsiaTheme="minorEastAsia"/>
          <w:sz w:val="22"/>
          <w:szCs w:val="22"/>
        </w:rPr>
        <w:t xml:space="preserve">Collectively, our results demonstrate that the gut microbiome is sensitive to </w:t>
      </w:r>
      <w:r w:rsidRPr="00582B3A">
        <w:rPr>
          <w:rFonts w:ascii="Arial" w:hAnsi="Arial" w:cs="Arial" w:eastAsiaTheme="minorEastAsia"/>
          <w:i/>
          <w:iCs/>
          <w:sz w:val="22"/>
          <w:szCs w:val="22"/>
        </w:rPr>
        <w:t xml:space="preserve">M. chelonae </w:t>
      </w:r>
      <w:r>
        <w:rPr>
          <w:rFonts w:ascii="Arial" w:hAnsi="Arial" w:cs="Arial" w:eastAsiaTheme="minorEastAsia"/>
          <w:sz w:val="22"/>
          <w:szCs w:val="22"/>
        </w:rPr>
        <w:t xml:space="preserve">exposure, but diet plays a significantly greater role in shaping the gut microbiome. </w:t>
      </w:r>
      <w:r w:rsidRPr="001878A2">
        <w:rPr>
          <w:rFonts w:ascii="Arial" w:hAnsi="Arial" w:cs="Arial" w:eastAsiaTheme="minorEastAsia"/>
          <w:sz w:val="22"/>
          <w:szCs w:val="22"/>
        </w:rPr>
        <w:t>Future studies should include</w:t>
      </w:r>
      <w:r w:rsidR="00EF5CB4">
        <w:rPr>
          <w:rFonts w:ascii="Arial" w:hAnsi="Arial" w:cs="Arial" w:eastAsiaTheme="minorEastAsia"/>
          <w:sz w:val="22"/>
          <w:szCs w:val="22"/>
        </w:rPr>
        <w:t xml:space="preserve"> additional</w:t>
      </w:r>
      <w:r w:rsidRPr="001878A2">
        <w:rPr>
          <w:rFonts w:ascii="Arial" w:hAnsi="Arial" w:cs="Arial" w:eastAsiaTheme="minorEastAsia"/>
          <w:sz w:val="22"/>
          <w:szCs w:val="22"/>
        </w:rPr>
        <w:t xml:space="preserve"> immunological endpoints</w:t>
      </w:r>
      <w:r>
        <w:rPr>
          <w:rFonts w:ascii="Arial" w:hAnsi="Arial" w:cs="Arial" w:eastAsiaTheme="minorEastAsia"/>
          <w:sz w:val="22"/>
          <w:szCs w:val="22"/>
        </w:rPr>
        <w:t xml:space="preserve">, </w:t>
      </w:r>
      <w:r w:rsidRPr="001878A2">
        <w:rPr>
          <w:rFonts w:ascii="Arial" w:hAnsi="Arial" w:cs="Arial" w:eastAsiaTheme="minorEastAsia"/>
          <w:sz w:val="22"/>
          <w:szCs w:val="22"/>
        </w:rPr>
        <w:t>expose zebrafish using a natural route of transmission</w:t>
      </w:r>
      <w:r>
        <w:rPr>
          <w:rFonts w:ascii="Arial" w:hAnsi="Arial" w:cs="Arial" w:eastAsiaTheme="minorEastAsia"/>
          <w:sz w:val="22"/>
          <w:szCs w:val="22"/>
        </w:rPr>
        <w:t xml:space="preserve">, and expose fish to a variety of pathogens </w:t>
      </w:r>
      <w:r w:rsidRPr="001878A2">
        <w:rPr>
          <w:rFonts w:ascii="Arial" w:hAnsi="Arial" w:cs="Arial" w:eastAsiaTheme="minorEastAsia"/>
          <w:sz w:val="22"/>
          <w:szCs w:val="22"/>
        </w:rPr>
        <w:t xml:space="preserve">to clarify the effect of </w:t>
      </w:r>
      <w:r w:rsidRPr="008C3056">
        <w:rPr>
          <w:rFonts w:ascii="Arial" w:hAnsi="Arial" w:cs="Arial" w:eastAsiaTheme="minorEastAsia"/>
          <w:sz w:val="22"/>
          <w:szCs w:val="22"/>
        </w:rPr>
        <w:t>pathogen exposure</w:t>
      </w:r>
      <w:r w:rsidRPr="001878A2">
        <w:rPr>
          <w:rFonts w:ascii="Arial" w:hAnsi="Arial" w:cs="Arial" w:eastAsiaTheme="minorEastAsia"/>
          <w:sz w:val="22"/>
          <w:szCs w:val="22"/>
        </w:rPr>
        <w:t xml:space="preserve"> on the gut microbiome and host’s health.</w:t>
      </w:r>
    </w:p>
    <w:p w:rsidRPr="001878A2" w:rsidR="00C67110" w:rsidP="00C67110" w:rsidRDefault="00C67110" w14:paraId="0DEF6223" w14:textId="77777777">
      <w:pPr>
        <w:spacing w:line="276" w:lineRule="auto"/>
        <w:rPr>
          <w:rFonts w:ascii="Arial" w:hAnsi="Arial" w:cs="Arial"/>
          <w:sz w:val="22"/>
          <w:szCs w:val="22"/>
        </w:rPr>
      </w:pPr>
    </w:p>
    <w:p w:rsidRPr="001878A2" w:rsidR="00C67110" w:rsidP="00C67110" w:rsidRDefault="00C67110" w14:paraId="3394970F" w14:textId="1B2363BC">
      <w:pPr>
        <w:spacing w:line="276" w:lineRule="auto"/>
        <w:rPr>
          <w:rFonts w:ascii="Arial" w:hAnsi="Arial" w:cs="Arial"/>
          <w:sz w:val="22"/>
          <w:szCs w:val="22"/>
        </w:rPr>
      </w:pPr>
      <w:r w:rsidRPr="001878A2">
        <w:rPr>
          <w:rFonts w:ascii="Arial" w:hAnsi="Arial" w:cs="Arial"/>
          <w:sz w:val="22"/>
          <w:szCs w:val="22"/>
        </w:rPr>
        <w:t>Beyond zebrafish husbandry, our results have important implications to the field of conservation biology for wildlife management and rehabilitation, particularly for</w:t>
      </w:r>
      <w:r w:rsidR="00CE4E8D">
        <w:rPr>
          <w:rFonts w:ascii="Arial" w:hAnsi="Arial" w:cs="Arial"/>
          <w:sz w:val="22"/>
          <w:szCs w:val="22"/>
        </w:rPr>
        <w:t xml:space="preserve"> threatened</w:t>
      </w:r>
      <w:r w:rsidRPr="001878A2">
        <w:rPr>
          <w:rFonts w:ascii="Arial" w:hAnsi="Arial" w:cs="Arial"/>
          <w:sz w:val="22"/>
          <w:szCs w:val="22"/>
        </w:rPr>
        <w:t xml:space="preserve"> fish species such as salmonids. </w:t>
      </w:r>
      <w:r w:rsidR="000177A2">
        <w:rPr>
          <w:rFonts w:ascii="Arial" w:hAnsi="Arial" w:cs="Arial"/>
          <w:sz w:val="22"/>
          <w:szCs w:val="22"/>
        </w:rPr>
        <w:t xml:space="preserve">Salmon are a keystone species in </w:t>
      </w:r>
      <w:r w:rsidR="00B46846">
        <w:rPr>
          <w:rFonts w:ascii="Arial" w:hAnsi="Arial" w:cs="Arial"/>
          <w:sz w:val="22"/>
          <w:szCs w:val="22"/>
        </w:rPr>
        <w:t>many aquatic systems</w:t>
      </w:r>
      <w:r w:rsidR="008C790C">
        <w:rPr>
          <w:rFonts w:ascii="Arial" w:hAnsi="Arial" w:cs="Arial"/>
          <w:sz w:val="22"/>
          <w:szCs w:val="22"/>
        </w:rPr>
        <w:t xml:space="preserve"> in North America</w:t>
      </w:r>
      <w:r w:rsidR="00B46846">
        <w:rPr>
          <w:rFonts w:ascii="Arial" w:hAnsi="Arial" w:cs="Arial"/>
          <w:sz w:val="22"/>
          <w:szCs w:val="22"/>
        </w:rPr>
        <w:t xml:space="preserve"> and are threatened by anthropogenic </w:t>
      </w:r>
      <w:r w:rsidR="00434775">
        <w:rPr>
          <w:rFonts w:ascii="Arial" w:hAnsi="Arial" w:cs="Arial"/>
          <w:sz w:val="22"/>
          <w:szCs w:val="22"/>
        </w:rPr>
        <w:t>impacts to their environment, such as</w:t>
      </w:r>
      <w:r w:rsidR="000177A2">
        <w:rPr>
          <w:rFonts w:ascii="Arial" w:hAnsi="Arial" w:cs="Arial"/>
          <w:sz w:val="22"/>
          <w:szCs w:val="22"/>
        </w:rPr>
        <w:t xml:space="preserve"> </w:t>
      </w:r>
      <w:r w:rsidR="002B52D7">
        <w:rPr>
          <w:rFonts w:ascii="Arial" w:hAnsi="Arial" w:cs="Arial"/>
          <w:sz w:val="22"/>
          <w:szCs w:val="22"/>
        </w:rPr>
        <w:t>expan</w:t>
      </w:r>
      <w:r w:rsidR="002D5924">
        <w:rPr>
          <w:rFonts w:ascii="Arial" w:hAnsi="Arial" w:cs="Arial"/>
          <w:sz w:val="22"/>
          <w:szCs w:val="22"/>
        </w:rPr>
        <w:t>sion of human urbanization</w:t>
      </w:r>
      <w:r w:rsidR="0074309E">
        <w:rPr>
          <w:rFonts w:ascii="Arial" w:hAnsi="Arial" w:cs="Arial"/>
          <w:sz w:val="22"/>
          <w:szCs w:val="22"/>
        </w:rPr>
        <w:t xml:space="preserve"> </w:t>
      </w:r>
      <w:r w:rsidR="005860CE">
        <w:rPr>
          <w:rFonts w:ascii="Arial" w:hAnsi="Arial" w:cs="Arial"/>
          <w:sz w:val="22"/>
          <w:szCs w:val="22"/>
        </w:rPr>
        <w:t xml:space="preserve">disrupting </w:t>
      </w:r>
      <w:r w:rsidR="00624756">
        <w:rPr>
          <w:rFonts w:ascii="Arial" w:hAnsi="Arial" w:cs="Arial"/>
          <w:sz w:val="22"/>
          <w:szCs w:val="22"/>
        </w:rPr>
        <w:t>migration</w:t>
      </w:r>
      <w:r w:rsidR="002F62D0">
        <w:rPr>
          <w:rFonts w:ascii="Arial" w:hAnsi="Arial" w:cs="Arial"/>
          <w:sz w:val="22"/>
          <w:szCs w:val="22"/>
        </w:rPr>
        <w:t xml:space="preserve">, </w:t>
      </w:r>
      <w:r w:rsidR="00624756">
        <w:rPr>
          <w:rFonts w:ascii="Arial" w:hAnsi="Arial" w:cs="Arial"/>
          <w:sz w:val="22"/>
          <w:szCs w:val="22"/>
        </w:rPr>
        <w:t>spawning</w:t>
      </w:r>
      <w:r w:rsidR="002F62D0">
        <w:rPr>
          <w:rFonts w:ascii="Arial" w:hAnsi="Arial" w:cs="Arial"/>
          <w:sz w:val="22"/>
          <w:szCs w:val="22"/>
        </w:rPr>
        <w:t xml:space="preserve"> and nutrient acquisition</w:t>
      </w:r>
      <w:r w:rsidR="002D5924">
        <w:rPr>
          <w:rFonts w:ascii="Arial" w:hAnsi="Arial" w:cs="Arial"/>
          <w:sz w:val="22"/>
          <w:szCs w:val="22"/>
        </w:rPr>
        <w:fldChar w:fldCharType="begin"/>
      </w:r>
      <w:r w:rsidR="007064CB">
        <w:rPr>
          <w:rFonts w:ascii="Arial" w:hAnsi="Arial" w:cs="Arial"/>
          <w:sz w:val="22"/>
          <w:szCs w:val="22"/>
        </w:rPr>
        <w:instrText xml:space="preserve"> ADDIN ZOTERO_ITEM CSL_CITATION {"citationID":"cEvxsahl","properties":{"formattedCitation":"\\super 38,39\\nosupersub{}","plainCitation":"38,39","noteIndex":0},"citationItems":[{"id":6269,"uris":["http://zotero.org/users/5603014/items/9NBXQBPM"],"itemData":{"id":6269,"type":"article-journal","language":"en","page":"26","source":"Zotero","title":"THE CUMULATIVE EFFECTS OF URBANIZATION ON SMALL STREAMS IN THE PUGET SOUND LOWLAND ECOREGION","author":[{"family":"May","given":"Christopher W"},{"family":"Horner","given":"Richard R"},{"family":"Karr","given":"James R"},{"family":"Mar","given":"Brian W"},{"family":"Welch","given":"Eugene B"}],"citation-key":"may"}},{"id":6273,"uris":["http://zotero.org/users/5603014/items/NE5XHZXL"],"itemData":{"id":6273,"type":"article-journal","abstract":"Seven species of anadromous salmon comprised of more than 9000 local populations return annually to thousands of streams in coastal and interior watersheds throughout British Columbia. Salmon are commonly used as biological indicators of state changes in marine or aquatic environments because they are: (i) relatively widespread in freshwater and marine ecosystems, (ii) highly valued from economic and cultural perspectives, (iii) reasonably diverse in terms of species, life histories and genetic variations within species, (iv) highly sensitive to environmental change at each of several life history stages, and (v) commonly the subjects of long term assessment programs. Observations from studies of salmon allow us to draw inferences about changes in the state of aquatic and riparian ecosystems on a variety of temporal scales ranging from weeks to centuries and spatial scales ranging from meters to thousands of kilometers. An increasing body of research has confirmed that freshwater and especially anadromous salmon serve as keystone species that exert control as predators, prey and as suppliers of critical nutrients in both aquatic and terrestrial riparian ecosystems. Important ecsosystem linkages to salmon exist at levels ranging from primary producers, through aquatic invertebrates, to aquatic vertebrates, to terrestrial invertebrates and finally to a diversity of terrestrial vertebrates including large carnivores, small mammals, amphibians and even birds. Given their demonstrated role as keystone species, their importance as west coast cultural icons for people of all races and their long history of careful assessment as an economically important regional resource, salmon exhibit utility for continued development as a highly cost effective indicator of the functional integrity of aquatic and terrestrial riparian ecosystems and of their continued potential to support both species populations at risk (bears, eagles, steelhead etc.) or general levels of biodiversity throughout much of British Columbia.","language":"en","page":"2","source":"Zotero","title":"A Review of Salmon as Keystone Species and Their Utility as Critical Indicators of Regional Biodiversity and Ecosystem Integrity","author":[{"family":"Hyatt","given":"K D"},{"family":"Godbout","given":"L"}],"citation-key":"hyatt"}}],"schema":"https://github.com/citation-style-language/schema/raw/master/csl-citation.json"} </w:instrText>
      </w:r>
      <w:r w:rsidR="002D5924">
        <w:rPr>
          <w:rFonts w:ascii="Arial" w:hAnsi="Arial" w:cs="Arial"/>
          <w:sz w:val="22"/>
          <w:szCs w:val="22"/>
        </w:rPr>
        <w:fldChar w:fldCharType="separate"/>
      </w:r>
      <w:r w:rsidRPr="007064CB" w:rsidR="007064CB">
        <w:rPr>
          <w:rFonts w:ascii="Arial" w:hAnsi="Arial" w:cs="Arial"/>
          <w:sz w:val="22"/>
          <w:vertAlign w:val="superscript"/>
        </w:rPr>
        <w:t>38,39</w:t>
      </w:r>
      <w:r w:rsidR="002D5924">
        <w:rPr>
          <w:rFonts w:ascii="Arial" w:hAnsi="Arial" w:cs="Arial"/>
          <w:sz w:val="22"/>
          <w:szCs w:val="22"/>
        </w:rPr>
        <w:fldChar w:fldCharType="end"/>
      </w:r>
      <w:r w:rsidR="00624756">
        <w:rPr>
          <w:rFonts w:ascii="Arial" w:hAnsi="Arial" w:cs="Arial"/>
          <w:sz w:val="22"/>
          <w:szCs w:val="22"/>
        </w:rPr>
        <w:t>.</w:t>
      </w:r>
      <w:r w:rsidRPr="001878A2">
        <w:rPr>
          <w:rFonts w:ascii="Arial" w:hAnsi="Arial" w:cs="Arial"/>
          <w:sz w:val="22"/>
          <w:szCs w:val="22"/>
        </w:rPr>
        <w:t xml:space="preserve"> </w:t>
      </w:r>
      <w:r w:rsidRPr="001878A2">
        <w:rPr>
          <w:rFonts w:ascii="Arial" w:hAnsi="Arial" w:cs="Arial"/>
          <w:sz w:val="22"/>
          <w:szCs w:val="22"/>
        </w:rPr>
        <w:t xml:space="preserve">The differences in nutritional composition found across the diets we investigated here can be seen as analogous to the variability in nutritional or resource availability caused by </w:t>
      </w:r>
      <w:r w:rsidRPr="001878A2">
        <w:rPr>
          <w:rFonts w:ascii="Arial" w:hAnsi="Arial" w:cs="Arial"/>
          <w:sz w:val="22"/>
          <w:szCs w:val="22"/>
        </w:rPr>
        <w:t>habitat fragmentation</w:t>
      </w:r>
      <w:r w:rsidR="002F4252">
        <w:rPr>
          <w:rFonts w:ascii="Arial" w:hAnsi="Arial" w:cs="Arial"/>
          <w:sz w:val="22"/>
          <w:szCs w:val="22"/>
        </w:rPr>
        <w:fldChar w:fldCharType="begin"/>
      </w:r>
      <w:r w:rsidR="007064CB">
        <w:rPr>
          <w:rFonts w:ascii="Arial" w:hAnsi="Arial" w:cs="Arial"/>
          <w:sz w:val="22"/>
          <w:szCs w:val="22"/>
        </w:rPr>
        <w:instrText xml:space="preserve"> ADDIN ZOTERO_ITEM CSL_CITATION {"citationID":"v99fWC64","properties":{"formattedCitation":"\\super 40\\nosupersub{}","plainCitation":"40","noteIndex":0},"citationItems":[{"id":6270,"uris":["http://zotero.org/users/5603014/items/7UXBHB5F"],"itemData":{"id":6270,"type":"article-journal","abstract":"Habitat fragmentation is considered a primary issue in conservation biology. This concern centers around the disruption of once large continuous blocks of habitat into less continuous habitat, primarily by human disturbances such as land clearing and conversion of vegetation from one type to another. Habitat loss and fragmentation are the primary causes of species extinction worldwide. The largest single threat to biological diversity worldwide is the outright destruction of habitat, along with habitat alteration and fragmentation of large habitats into smaller patches. Fragmentation is caused by both natural forces and human activities, each acting over various time frames and spatial scales. Physical Features of the landscape, associated with very slow geomorphic processes (e.g., erosion) may also cause some patches to remain isolated over evolutionary timescales. The effects of fragmentation also vary depending on the cause of fragmentation (for example, fragmentation of agriculture versus for logging). As a result, there is necessity to take effective actions to maintain biodiversity in fragmented landscapes.","container-title":"Journal of Natural Sciences Research","journalAbbreviation":"Journal of Natural Sciences Research","source":"ResearchGate","title":"A Review on the Effect of Habitat Fragmentation on Ecosystem","volume":"6","author":[{"family":"Mullu","given":"Dagnachew"}],"issued":{"date-parts":[["2016",9,1]]},"citation-key":"mullu2016"}}],"schema":"https://github.com/citation-style-language/schema/raw/master/csl-citation.json"} </w:instrText>
      </w:r>
      <w:r w:rsidR="002F4252">
        <w:rPr>
          <w:rFonts w:ascii="Arial" w:hAnsi="Arial" w:cs="Arial"/>
          <w:sz w:val="22"/>
          <w:szCs w:val="22"/>
        </w:rPr>
        <w:fldChar w:fldCharType="separate"/>
      </w:r>
      <w:r w:rsidRPr="007064CB" w:rsidR="007064CB">
        <w:rPr>
          <w:rFonts w:ascii="Arial" w:hAnsi="Arial" w:cs="Arial"/>
          <w:sz w:val="22"/>
          <w:vertAlign w:val="superscript"/>
        </w:rPr>
        <w:t>40</w:t>
      </w:r>
      <w:r w:rsidR="002F4252">
        <w:rPr>
          <w:rFonts w:ascii="Arial" w:hAnsi="Arial" w:cs="Arial"/>
          <w:sz w:val="22"/>
          <w:szCs w:val="22"/>
        </w:rPr>
        <w:fldChar w:fldCharType="end"/>
      </w:r>
      <w:r w:rsidRPr="001878A2">
        <w:rPr>
          <w:rFonts w:ascii="Arial" w:hAnsi="Arial" w:cs="Arial"/>
          <w:sz w:val="22"/>
          <w:szCs w:val="22"/>
        </w:rPr>
        <w:t>.</w:t>
      </w:r>
      <w:r w:rsidRPr="001878A2">
        <w:rPr>
          <w:rFonts w:ascii="Arial" w:hAnsi="Arial" w:cs="Arial"/>
          <w:sz w:val="22"/>
          <w:szCs w:val="22"/>
        </w:rPr>
        <w:t xml:space="preserve"> These challenges to </w:t>
      </w:r>
      <w:r w:rsidR="009750A5">
        <w:rPr>
          <w:rFonts w:ascii="Arial" w:hAnsi="Arial" w:cs="Arial"/>
          <w:sz w:val="22"/>
          <w:szCs w:val="22"/>
        </w:rPr>
        <w:t>wild salmons’</w:t>
      </w:r>
      <w:r w:rsidRPr="001878A2">
        <w:rPr>
          <w:rFonts w:ascii="Arial" w:hAnsi="Arial" w:cs="Arial"/>
          <w:sz w:val="22"/>
          <w:szCs w:val="22"/>
        </w:rPr>
        <w:t xml:space="preserve"> ability to </w:t>
      </w:r>
      <w:r w:rsidR="009750A5">
        <w:rPr>
          <w:rFonts w:ascii="Arial" w:hAnsi="Arial" w:cs="Arial"/>
          <w:sz w:val="22"/>
          <w:szCs w:val="22"/>
        </w:rPr>
        <w:t>acquire</w:t>
      </w:r>
      <w:r w:rsidRPr="001878A2">
        <w:rPr>
          <w:rFonts w:ascii="Arial" w:hAnsi="Arial" w:cs="Arial"/>
          <w:sz w:val="22"/>
          <w:szCs w:val="22"/>
        </w:rPr>
        <w:t xml:space="preserve"> necessary </w:t>
      </w:r>
      <w:r w:rsidR="009750A5">
        <w:rPr>
          <w:rFonts w:ascii="Arial" w:hAnsi="Arial" w:cs="Arial"/>
          <w:sz w:val="22"/>
          <w:szCs w:val="22"/>
        </w:rPr>
        <w:t xml:space="preserve">nutrition could have </w:t>
      </w:r>
      <w:r w:rsidR="0023420B">
        <w:rPr>
          <w:rFonts w:ascii="Arial" w:hAnsi="Arial" w:cs="Arial"/>
          <w:sz w:val="22"/>
          <w:szCs w:val="22"/>
        </w:rPr>
        <w:t>negative downstream impacts on the development of their gut microbiome</w:t>
      </w:r>
      <w:r w:rsidR="00F73E83">
        <w:rPr>
          <w:rFonts w:ascii="Arial" w:hAnsi="Arial" w:cs="Arial"/>
          <w:sz w:val="22"/>
          <w:szCs w:val="22"/>
        </w:rPr>
        <w:fldChar w:fldCharType="begin"/>
      </w:r>
      <w:r w:rsidR="007064CB">
        <w:rPr>
          <w:rFonts w:ascii="Arial" w:hAnsi="Arial" w:cs="Arial"/>
          <w:sz w:val="22"/>
          <w:szCs w:val="22"/>
        </w:rPr>
        <w:instrText xml:space="preserve"> ADDIN ZOTERO_ITEM CSL_CITATION {"citationID":"GOcVu6YE","properties":{"formattedCitation":"\\super 41\\nosupersub{}","plainCitation":"41","noteIndex":0},"citationItems":[{"id":5460,"uris":["http://zotero.org/users/5603014/items/G5Q4Z2WZ"],"itemData":{"id":5460,"type":"article-journal","container-title":"Frontiers in Microbiology","ISSN":"1664-302X","source":"Frontiers","title":"Editorial: The Wildlife Gut Microbiome and Its Implication for Conservation Biology","title-short":"Editorial","URL":"https://www.frontiersin.org/articles/10.3389/fmicb.2021.697499","volume":"12","author":[{"family":"Zhu","given":"Lifeng"},{"family":"Wang","given":"Jianjun"},{"family":"Bahrndorff","given":"Simon"}],"accessed":{"date-parts":[["2022",10,18]]},"issued":{"date-parts":[["2021"]]},"citation-key":"zhu2021"}}],"schema":"https://github.com/citation-style-language/schema/raw/master/csl-citation.json"} </w:instrText>
      </w:r>
      <w:r w:rsidR="00F73E83">
        <w:rPr>
          <w:rFonts w:ascii="Arial" w:hAnsi="Arial" w:cs="Arial"/>
          <w:sz w:val="22"/>
          <w:szCs w:val="22"/>
        </w:rPr>
        <w:fldChar w:fldCharType="separate"/>
      </w:r>
      <w:r w:rsidRPr="007064CB" w:rsidR="007064CB">
        <w:rPr>
          <w:rFonts w:ascii="Arial" w:hAnsi="Arial" w:cs="Arial"/>
          <w:sz w:val="22"/>
          <w:vertAlign w:val="superscript"/>
        </w:rPr>
        <w:t>41</w:t>
      </w:r>
      <w:r w:rsidR="00F73E83">
        <w:rPr>
          <w:rFonts w:ascii="Arial" w:hAnsi="Arial" w:cs="Arial"/>
          <w:sz w:val="22"/>
          <w:szCs w:val="22"/>
        </w:rPr>
        <w:fldChar w:fldCharType="end"/>
      </w:r>
      <w:r w:rsidR="0023420B">
        <w:rPr>
          <w:rFonts w:ascii="Arial" w:hAnsi="Arial" w:cs="Arial"/>
          <w:sz w:val="22"/>
          <w:szCs w:val="22"/>
        </w:rPr>
        <w:t>.</w:t>
      </w:r>
      <w:r w:rsidRPr="001878A2">
        <w:rPr>
          <w:rFonts w:ascii="Arial" w:hAnsi="Arial" w:cs="Arial"/>
          <w:sz w:val="22"/>
          <w:szCs w:val="22"/>
        </w:rPr>
        <w:t xml:space="preserve"> Moreover, previous research finds gut microbiomes of wildlife in their natural environments differ from those in captivity</w:t>
      </w:r>
      <w:r w:rsidR="003A024B">
        <w:rPr>
          <w:rFonts w:ascii="Arial" w:hAnsi="Arial" w:cs="Arial"/>
          <w:sz w:val="22"/>
          <w:szCs w:val="22"/>
        </w:rPr>
        <w:fldChar w:fldCharType="begin"/>
      </w:r>
      <w:r w:rsidR="007064CB">
        <w:rPr>
          <w:rFonts w:ascii="Arial" w:hAnsi="Arial" w:cs="Arial"/>
          <w:sz w:val="22"/>
          <w:szCs w:val="22"/>
        </w:rPr>
        <w:instrText xml:space="preserve"> ADDIN ZOTERO_ITEM CSL_CITATION {"citationID":"nQz8g7eO","properties":{"formattedCitation":"\\super 42\\nosupersub{}","plainCitation":"42","noteIndex":0},"citationItems":[{"id":5400,"uris":["http://zotero.org/users/5603014/items/XPYUP25K"],"itemData":{"id":5400,"type":"article-journal","abstract":"Microbial communities associated with the gut and the skin are strongly influenced by environmental factors, and can rapidly adapt to change. Historical processes may also affect the microbiome. In particular, variation in microbial colonisation in early life has the potential to induce lasting effects on microbial assemblages. However, little is known about the relative extent of microbiome plasticity or the importance of historical colonisation effects following environmental change, especially for nonmammalian species. To investigate this we performed a reciprocal translocation of Atlantic salmon between artificial and semi-natural conditions. Wild and hatchery-reared fry were transferred to three common garden experimental environments for 6 weeks: standard hatchery conditions, hatchery conditions with an enriched diet, and simulated wild conditions. We characterized the faecal and skin microbiome of individual fish before and after the environmental translocation, using a BACI (before-after-control-impact) design. We found evidence of extensive microbiome plasticity for both the gut and skin, with the greatest changes in alpha and beta diversity associated with the largest changes in environment and diet. Microbiome richness and diversity were entirely determined by environment, with no detectable effects of fish origin, and there was also a near-complete turnover in microbiome structure. However, we also identified, for the first time in fish, evidence of historical colonisation effects reflecting early-life experience, including ASVs characteristic of captive rearing. These results have important implications for host adaptation to local selective pressures, and highlight how conditions experienced during early life can have a long-term influence on the microbiome and, potentially, host health.","container-title":"Molecular Ecology","DOI":"10.1111/mec.15369","ISSN":"1365-294X","issue":"5","language":"en","note":"_eprint: https://onlinelibrary.wiley.com/doi/pdf/10.1111/mec.15369","page":"886-898","source":"Wiley Online Library","title":"Environmental plasticity and colonisation history in the Atlantic salmon microbiome: A translocation experiment","title-short":"Environmental plasticity and colonisation history in the Atlantic salmon microbiome","volume":"29","author":[{"family":"Uren Webster","given":"Tamsyn M."},{"family":"Rodriguez-Barreto","given":"Deiene"},{"family":"Castaldo","given":"Giovanni"},{"family":"Gough","given":"Peter"},{"family":"Consuegra","given":"Sofia"},{"family":"Garcia de Leaniz","given":"Carlos"}],"issued":{"date-parts":[["2020"]]},"citation-key":"urenwebster2020"}}],"schema":"https://github.com/citation-style-language/schema/raw/master/csl-citation.json"} </w:instrText>
      </w:r>
      <w:r w:rsidR="003A024B">
        <w:rPr>
          <w:rFonts w:ascii="Arial" w:hAnsi="Arial" w:cs="Arial"/>
          <w:sz w:val="22"/>
          <w:szCs w:val="22"/>
        </w:rPr>
        <w:fldChar w:fldCharType="separate"/>
      </w:r>
      <w:r w:rsidRPr="007064CB" w:rsidR="007064CB">
        <w:rPr>
          <w:rFonts w:ascii="Arial" w:hAnsi="Arial" w:cs="Arial"/>
          <w:sz w:val="22"/>
          <w:vertAlign w:val="superscript"/>
        </w:rPr>
        <w:t>42</w:t>
      </w:r>
      <w:r w:rsidR="003A024B">
        <w:rPr>
          <w:rFonts w:ascii="Arial" w:hAnsi="Arial" w:cs="Arial"/>
          <w:sz w:val="22"/>
          <w:szCs w:val="22"/>
        </w:rPr>
        <w:fldChar w:fldCharType="end"/>
      </w:r>
      <w:r w:rsidRPr="001878A2">
        <w:rPr>
          <w:rFonts w:ascii="Arial" w:hAnsi="Arial" w:cs="Arial"/>
          <w:sz w:val="22"/>
          <w:szCs w:val="22"/>
        </w:rPr>
        <w:t>.</w:t>
      </w:r>
      <w:r w:rsidRPr="001878A2">
        <w:rPr>
          <w:rFonts w:ascii="Arial" w:hAnsi="Arial" w:cs="Arial"/>
          <w:sz w:val="22"/>
          <w:szCs w:val="22"/>
        </w:rPr>
        <w:t xml:space="preserve"> Two proposed reasons for the variation in wild and captive animal microbiomes are the differences in diet and immune system development between their natural and captive environments. </w:t>
      </w:r>
      <w:r w:rsidR="00371B63">
        <w:rPr>
          <w:rFonts w:ascii="Arial" w:hAnsi="Arial" w:cs="Arial"/>
          <w:sz w:val="22"/>
          <w:szCs w:val="22"/>
        </w:rPr>
        <w:t>These d</w:t>
      </w:r>
      <w:r w:rsidRPr="001878A2">
        <w:rPr>
          <w:rFonts w:ascii="Arial" w:hAnsi="Arial" w:cs="Arial"/>
          <w:sz w:val="22"/>
          <w:szCs w:val="22"/>
        </w:rPr>
        <w:t>ifferences</w:t>
      </w:r>
      <w:r w:rsidRPr="001878A2">
        <w:rPr>
          <w:rFonts w:ascii="Arial" w:hAnsi="Arial" w:cs="Arial"/>
          <w:sz w:val="22"/>
          <w:szCs w:val="22"/>
        </w:rPr>
        <w:t xml:space="preserve"> are suspected as playing a role in the success or failure of wildlife reintroduction given the microbiomes role in digesting nutrients and supporting the immune system. However, more research is needed to clarify the microbiome’s impact on successful reintroduction of wildlife. </w:t>
      </w:r>
      <w:r w:rsidRPr="001878A2">
        <w:rPr>
          <w:rFonts w:ascii="Arial" w:hAnsi="Arial" w:cs="Arial"/>
          <w:sz w:val="22"/>
          <w:szCs w:val="22"/>
        </w:rPr>
        <w:t xml:space="preserve">Our </w:t>
      </w:r>
      <w:r w:rsidR="008503F3">
        <w:rPr>
          <w:rFonts w:ascii="Arial" w:hAnsi="Arial" w:cs="Arial"/>
          <w:sz w:val="22"/>
          <w:szCs w:val="22"/>
        </w:rPr>
        <w:t>insights into the influence</w:t>
      </w:r>
      <w:r w:rsidRPr="001878A2">
        <w:rPr>
          <w:rFonts w:ascii="Arial" w:hAnsi="Arial" w:cs="Arial"/>
          <w:sz w:val="22"/>
          <w:szCs w:val="22"/>
        </w:rPr>
        <w:t xml:space="preserve"> of </w:t>
      </w:r>
      <w:r w:rsidR="008503F3">
        <w:rPr>
          <w:rFonts w:ascii="Arial" w:hAnsi="Arial" w:cs="Arial"/>
          <w:sz w:val="22"/>
          <w:szCs w:val="22"/>
        </w:rPr>
        <w:t>diet</w:t>
      </w:r>
      <w:r w:rsidRPr="001878A2">
        <w:rPr>
          <w:rFonts w:ascii="Arial" w:hAnsi="Arial" w:cs="Arial"/>
          <w:sz w:val="22"/>
          <w:szCs w:val="22"/>
        </w:rPr>
        <w:t xml:space="preserve"> </w:t>
      </w:r>
      <w:r w:rsidR="008503F3">
        <w:rPr>
          <w:rFonts w:ascii="Arial" w:hAnsi="Arial" w:cs="Arial"/>
          <w:sz w:val="22"/>
          <w:szCs w:val="22"/>
        </w:rPr>
        <w:t>on</w:t>
      </w:r>
      <w:r w:rsidRPr="001878A2">
        <w:rPr>
          <w:rFonts w:ascii="Arial" w:hAnsi="Arial" w:cs="Arial"/>
          <w:sz w:val="22"/>
          <w:szCs w:val="22"/>
        </w:rPr>
        <w:t xml:space="preserve"> </w:t>
      </w:r>
      <w:r w:rsidRPr="001878A2">
        <w:rPr>
          <w:rFonts w:ascii="Arial" w:hAnsi="Arial" w:cs="Arial"/>
          <w:sz w:val="22"/>
          <w:szCs w:val="22"/>
        </w:rPr>
        <w:t>zebrafish gut microbiome across their development provides a useful resource for researchers and wildlife managers seeking to integrate the microbiome in their conservation efforts.</w:t>
      </w:r>
    </w:p>
    <w:p w:rsidRPr="001878A2" w:rsidR="00C67110" w:rsidP="00C67110" w:rsidRDefault="00C67110" w14:paraId="6673DE38" w14:textId="77777777">
      <w:pPr>
        <w:spacing w:line="276" w:lineRule="auto"/>
        <w:rPr>
          <w:rFonts w:ascii="Arial" w:hAnsi="Arial" w:cs="Arial"/>
          <w:sz w:val="22"/>
          <w:szCs w:val="22"/>
        </w:rPr>
      </w:pPr>
    </w:p>
    <w:p w:rsidRPr="001878A2" w:rsidR="00C67110" w:rsidP="00C67110" w:rsidRDefault="00C67110" w14:paraId="062102A5" w14:textId="5D38EB76">
      <w:pPr>
        <w:spacing w:line="276" w:lineRule="auto"/>
        <w:rPr>
          <w:rFonts w:ascii="Arial" w:hAnsi="Arial" w:cs="Arial"/>
          <w:sz w:val="22"/>
          <w:szCs w:val="22"/>
        </w:rPr>
      </w:pPr>
      <w:r w:rsidRPr="001878A2">
        <w:rPr>
          <w:rFonts w:ascii="Arial" w:hAnsi="Arial" w:cs="Arial"/>
          <w:sz w:val="22"/>
          <w:szCs w:val="22"/>
        </w:rPr>
        <w:t>In conclusion</w:t>
      </w:r>
      <w:r w:rsidRPr="001878A2">
        <w:rPr>
          <w:rFonts w:ascii="Arial" w:hAnsi="Arial" w:cs="Arial"/>
          <w:sz w:val="22"/>
          <w:szCs w:val="22"/>
        </w:rPr>
        <w:t>, we find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 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Although,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w:t>
      </w:r>
      <w:r w:rsidR="00293D5A">
        <w:rPr>
          <w:rFonts w:ascii="Arial" w:hAnsi="Arial" w:cs="Arial"/>
          <w:sz w:val="22"/>
          <w:szCs w:val="22"/>
        </w:rPr>
        <w:fldChar w:fldCharType="begin"/>
      </w:r>
      <w:r w:rsidR="00B821C1">
        <w:rPr>
          <w:rFonts w:ascii="Arial" w:hAnsi="Arial" w:cs="Arial"/>
          <w:sz w:val="22"/>
          <w:szCs w:val="22"/>
        </w:rPr>
        <w:instrText xml:space="preserve"> ADDIN ZOTERO_ITEM CSL_CITATION {"citationID":"BBG3fRaZ","properties":{"formattedCitation":"\\super 30\\nosupersub{}","plainCitation":"30","noteIndex":0},"citationItems":[{"id":6200,"uris":["http://zotero.org/users/5603014/items/EQKGJEH8"],"itemData":{"id":6200,"type":"article-journal","abstract":"All animals are ecosystems with resident microbial communities, referred to as microbiota, which play profound roles in host development, physiology, and evolution. Enabled by new DNA sequencing technologies, there is a burgeoning interest in animal–microbiota interactions, but dissecting the specific impacts of microbes on their hosts is experimentally challenging. Gnotobiology, the study of biological systems in which all members are known, enables precise experimental analysis of the necessity and sufficiency of microbes in animal biology by deriving animals germ-free (GF) and inoculating them with defined microbial lineages. Mammalian host models have long dominated gnotobiology, but we have recently adapted gnotobiotic approaches to the zebrafish (Danio rerio), an important aquatic model. Zebrafish offer several experimental attributes that enable rapid, large-scale gnotobiotic experimentation with high replication rates and exquisite optical resolution. Here we describe detailed protocols for three procedures that form the foundation of zebrafish gnotobiology: derivation of GF embryos, microbial association of GF animals, and long-term, GF husbandry. Our aim is to provide sufficient guidance in zebrafish gnotobiotic methodology to expand and enrich this exciting field of research.","container-title":"Methods in cell biology","DOI":"10.1016/bs.mcb.2016.11.005","ISSN":"0091-679X","journalAbbreviation":"Methods Cell Biol","note":"PMID: 28129860\nPMCID: PMC5568843","page":"61-100","source":"PubMed Central","title":"Best practices for germ-free derivation and gnotobiotic zebrafish husbandry","volume":"138","author":[{"family":"Melancon","given":"E."},{"family":"De La Torre Canny","given":"S. Gomez"},{"family":"Sichel","given":"S."},{"family":"Kelly","given":"M."},{"family":"Wiles","given":"T.J."},{"family":"Rawls","given":"J.F."},{"family":"Eisen","given":"J.S."},{"family":"Guillemin","given":"K."}],"issued":{"date-parts":[["2017"]]},"citation-key":"melancon2017"}}],"schema":"https://github.com/citation-style-language/schema/raw/master/csl-citation.json"} </w:instrText>
      </w:r>
      <w:r w:rsidR="00293D5A">
        <w:rPr>
          <w:rFonts w:ascii="Arial" w:hAnsi="Arial" w:cs="Arial"/>
          <w:sz w:val="22"/>
          <w:szCs w:val="22"/>
        </w:rPr>
        <w:fldChar w:fldCharType="separate"/>
      </w:r>
      <w:r w:rsidRPr="00B821C1" w:rsidR="00B821C1">
        <w:rPr>
          <w:rFonts w:ascii="Arial" w:hAnsi="Arial" w:cs="Arial"/>
          <w:sz w:val="22"/>
          <w:vertAlign w:val="superscript"/>
        </w:rPr>
        <w:t>30</w:t>
      </w:r>
      <w:r w:rsidR="00293D5A">
        <w:rPr>
          <w:rFonts w:ascii="Arial" w:hAnsi="Arial" w:cs="Arial"/>
          <w:sz w:val="22"/>
          <w:szCs w:val="22"/>
        </w:rPr>
        <w:fldChar w:fldCharType="end"/>
      </w:r>
      <w:r w:rsidR="001F7AA5">
        <w:rPr>
          <w:rFonts w:ascii="Arial" w:hAnsi="Arial" w:cs="Arial"/>
          <w:sz w:val="22"/>
          <w:szCs w:val="22"/>
        </w:rPr>
        <w:t xml:space="preserve">. </w:t>
      </w:r>
      <w:r w:rsidRPr="001878A2">
        <w:rPr>
          <w:rFonts w:ascii="Arial" w:hAnsi="Arial" w:cs="Arial"/>
          <w:sz w:val="22"/>
          <w:szCs w:val="22"/>
        </w:rPr>
        <w:t>Significant progress is being made on this front, which</w:t>
      </w:r>
      <w:r w:rsidR="00293D5A">
        <w:rPr>
          <w:rFonts w:ascii="Arial" w:hAnsi="Arial" w:cs="Arial"/>
          <w:sz w:val="22"/>
          <w:szCs w:val="22"/>
        </w:rPr>
        <w:t xml:space="preserve"> </w:t>
      </w:r>
      <w:r w:rsidRPr="001878A2">
        <w:rPr>
          <w:rFonts w:ascii="Arial" w:hAnsi="Arial" w:cs="Arial"/>
          <w:sz w:val="22"/>
          <w:szCs w:val="22"/>
        </w:rPr>
        <w:t>supports efforts to better understand the connection between diet and the microbiome in zebrafish</w:t>
      </w:r>
      <w:r w:rsidR="00293D5A">
        <w:rPr>
          <w:rFonts w:ascii="Arial" w:hAnsi="Arial" w:cs="Arial"/>
          <w:sz w:val="22"/>
          <w:szCs w:val="22"/>
        </w:rPr>
        <w:t xml:space="preserve">. </w:t>
      </w:r>
      <w:r w:rsidRPr="001878A2">
        <w:rPr>
          <w:rFonts w:ascii="Arial" w:hAnsi="Arial" w:cs="Arial"/>
          <w:sz w:val="22"/>
          <w:szCs w:val="22"/>
        </w:rPr>
        <w:t xml:space="preserve">Collectively, our results indicate that researchers should carefully consider the role of diet in zebrafish microbiome studies, and the microbiome should be considered an important factor </w:t>
      </w:r>
      <w:r w:rsidR="0080043F">
        <w:rPr>
          <w:rFonts w:ascii="Arial" w:hAnsi="Arial" w:cs="Arial"/>
          <w:sz w:val="22"/>
          <w:szCs w:val="22"/>
        </w:rPr>
        <w:t>to support</w:t>
      </w:r>
      <w:r w:rsidRPr="001878A2">
        <w:rPr>
          <w:rFonts w:ascii="Arial" w:hAnsi="Arial" w:cs="Arial"/>
          <w:sz w:val="22"/>
          <w:szCs w:val="22"/>
        </w:rPr>
        <w:t xml:space="preserve"> wildlife management and rehabilitation efforts. </w:t>
      </w:r>
    </w:p>
    <w:p w:rsidRPr="001878A2" w:rsidR="00651E87" w:rsidP="00451272" w:rsidRDefault="00651E87" w14:paraId="52C51945" w14:textId="6E674DB2">
      <w:pPr>
        <w:spacing w:line="276" w:lineRule="auto"/>
        <w:rPr>
          <w:rFonts w:ascii="Arial" w:hAnsi="Arial" w:cs="Arial"/>
          <w:color w:val="000000"/>
          <w:sz w:val="22"/>
          <w:szCs w:val="22"/>
        </w:rPr>
      </w:pPr>
    </w:p>
    <w:p w:rsidRPr="001878A2" w:rsidR="00191E2D" w:rsidRDefault="00191E2D" w14:paraId="1DCEE9E5" w14:textId="77777777">
      <w:pPr>
        <w:rPr>
          <w:rFonts w:ascii="Arial" w:hAnsi="Arial" w:cs="Arial"/>
          <w:sz w:val="22"/>
          <w:szCs w:val="22"/>
        </w:rPr>
        <w:sectPr w:rsidRPr="001878A2" w:rsidR="00191E2D" w:rsidSect="00061986">
          <w:pgSz w:w="12240" w:h="15840" w:orient="portrait"/>
          <w:pgMar w:top="720" w:right="720" w:bottom="720" w:left="720" w:header="720" w:footer="720" w:gutter="0"/>
          <w:lnNumType w:countBy="1" w:restart="continuous"/>
          <w:cols w:space="720"/>
          <w:docGrid w:linePitch="360"/>
        </w:sectPr>
      </w:pPr>
    </w:p>
    <w:p w:rsidRPr="001878A2" w:rsidR="00191E2D" w:rsidRDefault="00191E2D" w14:paraId="02BD9CFB" w14:textId="1F2D20B4">
      <w:pPr>
        <w:rPr>
          <w:rFonts w:ascii="Arial" w:hAnsi="Arial" w:cs="Arial"/>
          <w:b/>
          <w:bCs/>
          <w:sz w:val="22"/>
          <w:szCs w:val="22"/>
        </w:rPr>
      </w:pPr>
      <w:commentRangeStart w:id="14"/>
      <w:commentRangeStart w:id="15"/>
      <w:r w:rsidRPr="001878A2">
        <w:rPr>
          <w:rFonts w:ascii="Arial" w:hAnsi="Arial" w:cs="Arial"/>
          <w:b/>
          <w:bCs/>
          <w:sz w:val="22"/>
          <w:szCs w:val="22"/>
        </w:rPr>
        <w:lastRenderedPageBreak/>
        <w:t>Methods</w:t>
      </w:r>
      <w:commentRangeEnd w:id="14"/>
      <w:r w:rsidRPr="001878A2" w:rsidR="006C0419">
        <w:rPr>
          <w:rStyle w:val="CommentReference"/>
          <w:rFonts w:ascii="Arial" w:hAnsi="Arial" w:cs="Arial"/>
          <w:sz w:val="22"/>
          <w:szCs w:val="22"/>
        </w:rPr>
        <w:commentReference w:id="14"/>
      </w:r>
      <w:commentRangeEnd w:id="15"/>
      <w:r w:rsidR="00564041">
        <w:rPr>
          <w:rStyle w:val="CommentReference"/>
        </w:rPr>
        <w:commentReference w:id="15"/>
      </w:r>
    </w:p>
    <w:p w:rsidRPr="001878A2" w:rsidR="00191E2D" w:rsidRDefault="00191E2D" w14:paraId="214C5543" w14:textId="3E1228A3">
      <w:pPr>
        <w:rPr>
          <w:rFonts w:ascii="Arial" w:hAnsi="Arial" w:cs="Arial"/>
          <w:sz w:val="22"/>
          <w:szCs w:val="22"/>
        </w:rPr>
      </w:pPr>
    </w:p>
    <w:p w:rsidRPr="001878A2" w:rsidR="00191E2D" w:rsidRDefault="00191E2D" w14:paraId="064A7969" w14:textId="2586DE69">
      <w:pPr>
        <w:rPr>
          <w:rFonts w:ascii="Arial" w:hAnsi="Arial" w:cs="Arial"/>
          <w:b/>
          <w:bCs/>
          <w:sz w:val="22"/>
          <w:szCs w:val="22"/>
        </w:rPr>
      </w:pPr>
      <w:r w:rsidRPr="001878A2">
        <w:rPr>
          <w:rFonts w:ascii="Arial" w:hAnsi="Arial" w:cs="Arial"/>
          <w:b/>
          <w:bCs/>
          <w:sz w:val="22"/>
          <w:szCs w:val="22"/>
        </w:rPr>
        <w:t>Fish Husbandry</w:t>
      </w:r>
    </w:p>
    <w:p w:rsidRPr="001878A2" w:rsidR="00191E2D" w:rsidRDefault="00191E2D" w14:paraId="5EEF22DF" w14:textId="77777777">
      <w:pPr>
        <w:rPr>
          <w:rFonts w:ascii="Arial" w:hAnsi="Arial" w:cs="Arial"/>
          <w:sz w:val="22"/>
          <w:szCs w:val="22"/>
        </w:rPr>
      </w:pPr>
    </w:p>
    <w:p w:rsidRPr="001878A2" w:rsidR="00191E2D" w:rsidRDefault="00191E2D" w14:paraId="6CEDD3D4" w14:textId="21AB8C18">
      <w:pPr>
        <w:rPr>
          <w:rFonts w:ascii="Arial" w:hAnsi="Arial" w:cs="Arial"/>
          <w:sz w:val="22"/>
          <w:szCs w:val="22"/>
        </w:rPr>
      </w:pPr>
      <w:r w:rsidRPr="001878A2">
        <w:rPr>
          <w:rFonts w:ascii="Arial" w:hAnsi="Arial" w:cs="Arial"/>
          <w:sz w:val="22"/>
          <w:szCs w:val="22"/>
        </w:rPr>
        <w:t xml:space="preserve">A total of 270 </w:t>
      </w:r>
      <w:proofErr w:type="gramStart"/>
      <w:r w:rsidRPr="001878A2" w:rsidR="00694E83">
        <w:rPr>
          <w:rFonts w:ascii="Arial" w:hAnsi="Arial" w:cs="Arial"/>
          <w:sz w:val="22"/>
          <w:szCs w:val="22"/>
        </w:rPr>
        <w:t>30 day</w:t>
      </w:r>
      <w:r w:rsidRPr="001878A2">
        <w:rPr>
          <w:rFonts w:ascii="Arial" w:hAnsi="Arial" w:cs="Arial"/>
          <w:sz w:val="22"/>
          <w:szCs w:val="22"/>
        </w:rPr>
        <w:t>-old</w:t>
      </w:r>
      <w:proofErr w:type="gramEnd"/>
      <w:r w:rsidRPr="001878A2">
        <w:rPr>
          <w:rFonts w:ascii="Arial" w:hAnsi="Arial" w:cs="Arial"/>
          <w:sz w:val="22"/>
          <w:szCs w:val="22"/>
        </w:rPr>
        <w:t xml:space="preserve"> AB line zebrafish were randomly divided into eighteen 2.8 L tanks (15 fish/ tank). During the experiment, temperature was recorded daily and ranged from 25.5-28.3°C, </w:t>
      </w:r>
      <w:proofErr w:type="gramStart"/>
      <w:r w:rsidRPr="001878A2">
        <w:rPr>
          <w:rFonts w:ascii="Arial" w:hAnsi="Arial" w:cs="Arial"/>
          <w:sz w:val="22"/>
          <w:szCs w:val="22"/>
        </w:rPr>
        <w:t>with the exception of</w:t>
      </w:r>
      <w:proofErr w:type="gramEnd"/>
      <w:r w:rsidRPr="001878A2">
        <w:rPr>
          <w:rFonts w:ascii="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1878A2">
        <w:rPr>
          <w:rFonts w:ascii="Arial" w:hAnsi="Arial" w:cs="Arial"/>
          <w:sz w:val="22"/>
          <w:szCs w:val="22"/>
        </w:rPr>
        <w:t>Fishcare</w:t>
      </w:r>
      <w:proofErr w:type="spellEnd"/>
      <w:r w:rsidRPr="001878A2">
        <w:rPr>
          <w:rFonts w:ascii="Arial" w:hAnsi="Arial" w:cs="Arial"/>
          <w:sz w:val="22"/>
          <w:szCs w:val="22"/>
        </w:rPr>
        <w:t xml:space="preserve"> North America Inc. Chalfont, PA), and conductivity ranged from 109 −166 </w:t>
      </w:r>
      <w:proofErr w:type="spellStart"/>
      <w:r w:rsidRPr="001878A2">
        <w:rPr>
          <w:rFonts w:ascii="Arial" w:hAnsi="Arial" w:cs="Arial"/>
          <w:sz w:val="22"/>
          <w:szCs w:val="22"/>
        </w:rPr>
        <w:t>microsiemens</w:t>
      </w:r>
      <w:proofErr w:type="spellEnd"/>
      <w:r w:rsidRPr="001878A2">
        <w:rPr>
          <w:rFonts w:ascii="Arial" w:hAnsi="Arial" w:cs="Arial"/>
          <w:sz w:val="22"/>
          <w:szCs w:val="22"/>
        </w:rPr>
        <w:t xml:space="preserve">. Light in the vivarium was provided for 14 hours/day. One plastic aquatic plant piece approximately 6 inch in length was added to each tank for enrichment when fish were </w:t>
      </w:r>
      <w:r w:rsidRPr="001878A2" w:rsidR="00694E83">
        <w:rPr>
          <w:rFonts w:ascii="Arial" w:hAnsi="Arial" w:cs="Arial"/>
          <w:sz w:val="22"/>
          <w:szCs w:val="22"/>
        </w:rPr>
        <w:t>214 days old</w:t>
      </w:r>
      <w:r w:rsidRPr="001878A2">
        <w:rPr>
          <w:rFonts w:ascii="Arial" w:hAnsi="Arial" w:cs="Arial"/>
          <w:sz w:val="22"/>
          <w:szCs w:val="22"/>
        </w:rPr>
        <w:t xml:space="preserve">. A stock of similarly aged Casper line fish </w:t>
      </w:r>
      <w:proofErr w:type="gramStart"/>
      <w:r w:rsidRPr="001878A2">
        <w:rPr>
          <w:rFonts w:ascii="Arial" w:hAnsi="Arial" w:cs="Arial"/>
          <w:sz w:val="22"/>
          <w:szCs w:val="22"/>
        </w:rPr>
        <w:t>were</w:t>
      </w:r>
      <w:proofErr w:type="gramEnd"/>
      <w:r w:rsidRPr="001878A2">
        <w:rPr>
          <w:rFonts w:ascii="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rsidRPr="001878A2" w:rsidR="00191E2D" w:rsidRDefault="00191E2D" w14:paraId="6C1B5748" w14:textId="5DEE59BF">
      <w:pPr>
        <w:rPr>
          <w:rFonts w:ascii="Arial" w:hAnsi="Arial" w:cs="Arial"/>
          <w:sz w:val="22"/>
          <w:szCs w:val="22"/>
        </w:rPr>
      </w:pPr>
    </w:p>
    <w:p w:rsidRPr="001878A2" w:rsidR="00191E2D" w:rsidP="00191E2D" w:rsidRDefault="00191E2D" w14:paraId="43AFADCE" w14:textId="0210541F">
      <w:pPr>
        <w:rPr>
          <w:rFonts w:ascii="Arial" w:hAnsi="Arial" w:cs="Arial"/>
          <w:b/>
          <w:bCs/>
          <w:sz w:val="22"/>
          <w:szCs w:val="22"/>
        </w:rPr>
      </w:pPr>
      <w:r w:rsidRPr="001878A2">
        <w:rPr>
          <w:rFonts w:ascii="Arial" w:hAnsi="Arial" w:cs="Arial"/>
          <w:b/>
          <w:bCs/>
          <w:sz w:val="22"/>
          <w:szCs w:val="22"/>
        </w:rPr>
        <w:t>Diets</w:t>
      </w:r>
    </w:p>
    <w:p w:rsidRPr="001878A2" w:rsidR="00191E2D" w:rsidP="00191E2D" w:rsidRDefault="00191E2D" w14:paraId="45AB9E1D" w14:textId="77777777">
      <w:pPr>
        <w:rPr>
          <w:rFonts w:ascii="Arial" w:hAnsi="Arial" w:cs="Arial"/>
          <w:sz w:val="22"/>
          <w:szCs w:val="22"/>
        </w:rPr>
      </w:pPr>
    </w:p>
    <w:p w:rsidRPr="001878A2" w:rsidR="00191E2D" w:rsidRDefault="00191E2D" w14:paraId="1BF5E71B" w14:textId="354C7B7E">
      <w:pPr>
        <w:rPr>
          <w:rFonts w:ascii="Arial" w:hAnsi="Arial" w:cs="Arial"/>
          <w:sz w:val="22"/>
          <w:szCs w:val="22"/>
        </w:rPr>
      </w:pPr>
      <w:r w:rsidRPr="001878A2">
        <w:rPr>
          <w:rFonts w:ascii="Arial" w:hAnsi="Arial" w:cs="Arial"/>
          <w:sz w:val="22"/>
          <w:szCs w:val="22"/>
        </w:rPr>
        <w:t xml:space="preserve">Fish were all fed the same nursery diet until </w:t>
      </w:r>
      <w:r w:rsidRPr="001878A2" w:rsidR="00694E83">
        <w:rPr>
          <w:rFonts w:ascii="Arial" w:hAnsi="Arial" w:cs="Arial"/>
          <w:sz w:val="22"/>
          <w:szCs w:val="22"/>
        </w:rPr>
        <w:t>30 days</w:t>
      </w:r>
      <w:r w:rsidRPr="001878A2">
        <w:rPr>
          <w:rFonts w:ascii="Arial" w:hAnsi="Arial" w:cs="Arial"/>
          <w:sz w:val="22"/>
          <w:szCs w:val="22"/>
        </w:rPr>
        <w:t xml:space="preserve"> old, a combination of paramecia, brine shrimp, and the ZIRC Nursery Mix: Zeigler AP Larval Diet (Ziegler Bros Inc., </w:t>
      </w:r>
      <w:proofErr w:type="spellStart"/>
      <w:r w:rsidRPr="001878A2">
        <w:rPr>
          <w:rFonts w:ascii="Arial" w:hAnsi="Arial" w:cs="Arial"/>
          <w:sz w:val="22"/>
          <w:szCs w:val="22"/>
        </w:rPr>
        <w:t>Gardners</w:t>
      </w:r>
      <w:proofErr w:type="spellEnd"/>
      <w:r w:rsidRPr="001878A2">
        <w:rPr>
          <w:rFonts w:ascii="Arial" w:hAnsi="Arial" w:cs="Arial"/>
          <w:sz w:val="22"/>
          <w:szCs w:val="22"/>
        </w:rPr>
        <w:t xml:space="preserve">, PA) and </w:t>
      </w:r>
      <w:proofErr w:type="gramStart"/>
      <w:r w:rsidRPr="001878A2">
        <w:rPr>
          <w:rFonts w:ascii="Arial" w:hAnsi="Arial" w:cs="Arial"/>
          <w:sz w:val="22"/>
          <w:szCs w:val="22"/>
        </w:rPr>
        <w:t>freeze dried</w:t>
      </w:r>
      <w:proofErr w:type="gramEnd"/>
      <w:r w:rsidRPr="001878A2">
        <w:rPr>
          <w:rFonts w:ascii="Arial" w:hAnsi="Arial" w:cs="Arial"/>
          <w:sz w:val="22"/>
          <w:szCs w:val="22"/>
        </w:rPr>
        <w:t xml:space="preserve"> rotifers. Fish were then transferred to the OSU facility and assigned randomly to one of three juvenile diets: Gemma Micro 150/300 (</w:t>
      </w:r>
      <w:proofErr w:type="spellStart"/>
      <w:r w:rsidRPr="001878A2">
        <w:rPr>
          <w:rFonts w:ascii="Arial" w:hAnsi="Arial" w:cs="Arial"/>
          <w:sz w:val="22"/>
          <w:szCs w:val="22"/>
        </w:rPr>
        <w:t>Skretting</w:t>
      </w:r>
      <w:proofErr w:type="spellEnd"/>
      <w:r w:rsidRPr="001878A2">
        <w:rPr>
          <w:rFonts w:ascii="Arial" w:hAnsi="Arial" w:cs="Arial"/>
          <w:sz w:val="22"/>
          <w:szCs w:val="22"/>
        </w:rPr>
        <w:t xml:space="preserve">, </w:t>
      </w:r>
      <w:proofErr w:type="spellStart"/>
      <w:r w:rsidRPr="001878A2">
        <w:rPr>
          <w:rFonts w:ascii="Arial" w:hAnsi="Arial" w:cs="Arial"/>
          <w:sz w:val="22"/>
          <w:szCs w:val="22"/>
        </w:rPr>
        <w:t>Fontaine­les-Vervins</w:t>
      </w:r>
      <w:proofErr w:type="spellEnd"/>
      <w:r w:rsidRPr="001878A2">
        <w:rPr>
          <w:rFonts w:ascii="Arial" w:hAnsi="Arial" w:cs="Arial"/>
          <w:sz w:val="22"/>
          <w:szCs w:val="22"/>
        </w:rPr>
        <w:t xml:space="preserve">, France), Watts High-Fat Juvenile Mix, or ZIRC Juvenile Mix, twice daily (9 AM and 3 PM local time) until </w:t>
      </w:r>
      <w:r w:rsidRPr="001878A2" w:rsidR="00694E83">
        <w:rPr>
          <w:rFonts w:ascii="Arial" w:hAnsi="Arial" w:cs="Arial"/>
          <w:sz w:val="22"/>
          <w:szCs w:val="22"/>
        </w:rPr>
        <w:t>60 day</w:t>
      </w:r>
      <w:r w:rsidRPr="001878A2" w:rsidR="00354B14">
        <w:rPr>
          <w:rFonts w:ascii="Arial" w:hAnsi="Arial" w:cs="Arial"/>
          <w:sz w:val="22"/>
          <w:szCs w:val="22"/>
        </w:rPr>
        <w:t>s</w:t>
      </w:r>
      <w:r w:rsidRPr="001878A2">
        <w:rPr>
          <w:rFonts w:ascii="Arial" w:hAnsi="Arial" w:cs="Arial"/>
          <w:sz w:val="22"/>
          <w:szCs w:val="22"/>
        </w:rPr>
        <w:t xml:space="preserve"> old. From </w:t>
      </w:r>
      <w:r w:rsidRPr="001878A2" w:rsidR="00694E83">
        <w:rPr>
          <w:rFonts w:ascii="Arial" w:hAnsi="Arial" w:cs="Arial"/>
          <w:sz w:val="22"/>
          <w:szCs w:val="22"/>
        </w:rPr>
        <w:t>60 days</w:t>
      </w:r>
      <w:r w:rsidRPr="001878A2">
        <w:rPr>
          <w:rFonts w:ascii="Arial" w:hAnsi="Arial" w:cs="Arial"/>
          <w:sz w:val="22"/>
          <w:szCs w:val="22"/>
        </w:rPr>
        <w:t xml:space="preserve"> of age onward, OSU fish were not fed on weekends and 1-day holidays as per the facility institutional animal care and use protocol. The total quantity fed daily was 3% fish body weight. This continued until fish were </w:t>
      </w:r>
      <w:r w:rsidRPr="001878A2" w:rsidR="00694E83">
        <w:rPr>
          <w:rFonts w:ascii="Arial" w:hAnsi="Arial" w:cs="Arial"/>
          <w:sz w:val="22"/>
          <w:szCs w:val="22"/>
        </w:rPr>
        <w:t>21</w:t>
      </w:r>
      <w:r w:rsidRPr="001878A2" w:rsidR="00B65587">
        <w:rPr>
          <w:rFonts w:ascii="Arial" w:hAnsi="Arial" w:cs="Arial"/>
          <w:sz w:val="22"/>
          <w:szCs w:val="22"/>
        </w:rPr>
        <w:t>4 days</w:t>
      </w:r>
      <w:r w:rsidRPr="001878A2">
        <w:rPr>
          <w:rFonts w:ascii="Arial" w:hAnsi="Arial" w:cs="Arial"/>
          <w:sz w:val="22"/>
          <w:szCs w:val="22"/>
        </w:rPr>
        <w:t xml:space="preserve"> old and then they were transitioned to the adult version of their previously assigned juvenile diet: Gemma Micro 500 (</w:t>
      </w:r>
      <w:proofErr w:type="spellStart"/>
      <w:r w:rsidRPr="001878A2">
        <w:rPr>
          <w:rFonts w:ascii="Arial" w:hAnsi="Arial" w:cs="Arial"/>
          <w:sz w:val="22"/>
          <w:szCs w:val="22"/>
        </w:rPr>
        <w:t>Skretting</w:t>
      </w:r>
      <w:proofErr w:type="spellEnd"/>
      <w:r w:rsidRPr="001878A2">
        <w:rPr>
          <w:rFonts w:ascii="Arial" w:hAnsi="Arial" w:cs="Arial"/>
          <w:sz w:val="22"/>
          <w:szCs w:val="22"/>
        </w:rPr>
        <w:t xml:space="preserve">, </w:t>
      </w:r>
      <w:proofErr w:type="spellStart"/>
      <w:r w:rsidRPr="001878A2">
        <w:rPr>
          <w:rFonts w:ascii="Arial" w:hAnsi="Arial" w:cs="Arial"/>
          <w:sz w:val="22"/>
          <w:szCs w:val="22"/>
        </w:rPr>
        <w:t>Fontaine­les-Vervins</w:t>
      </w:r>
      <w:proofErr w:type="spellEnd"/>
      <w:r w:rsidRPr="001878A2">
        <w:rPr>
          <w:rFonts w:ascii="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rsidRPr="001878A2" w:rsidR="00191E2D" w:rsidRDefault="00191E2D" w14:paraId="5B255437" w14:textId="421CA2DD">
      <w:pPr>
        <w:rPr>
          <w:rFonts w:ascii="Arial" w:hAnsi="Arial" w:cs="Arial"/>
          <w:sz w:val="22"/>
          <w:szCs w:val="22"/>
        </w:rPr>
      </w:pPr>
    </w:p>
    <w:p w:rsidRPr="001878A2" w:rsidR="00191E2D" w:rsidRDefault="00191E2D" w14:paraId="529F87BC" w14:textId="4D2F11DE">
      <w:pPr>
        <w:rPr>
          <w:rFonts w:ascii="Arial" w:hAnsi="Arial" w:cs="Arial"/>
          <w:b/>
          <w:bCs/>
          <w:sz w:val="22"/>
          <w:szCs w:val="22"/>
        </w:rPr>
      </w:pPr>
      <w:r w:rsidRPr="001878A2">
        <w:rPr>
          <w:rFonts w:ascii="Arial" w:hAnsi="Arial" w:cs="Arial"/>
          <w:b/>
          <w:bCs/>
          <w:sz w:val="22"/>
          <w:szCs w:val="22"/>
        </w:rPr>
        <w:t>Diet and Pathogen Exposure</w:t>
      </w:r>
    </w:p>
    <w:p w:rsidRPr="001878A2" w:rsidR="00191E2D" w:rsidRDefault="00191E2D" w14:paraId="6D988B18" w14:textId="77777777">
      <w:pPr>
        <w:rPr>
          <w:rFonts w:ascii="Arial" w:hAnsi="Arial" w:cs="Arial"/>
          <w:sz w:val="22"/>
          <w:szCs w:val="22"/>
        </w:rPr>
      </w:pPr>
    </w:p>
    <w:p w:rsidRPr="001878A2" w:rsidR="00191E2D" w:rsidRDefault="00191E2D" w14:paraId="3034F197" w14:textId="0BB0FF20">
      <w:pPr>
        <w:rPr>
          <w:rFonts w:ascii="Arial" w:hAnsi="Arial" w:cs="Arial"/>
          <w:sz w:val="22"/>
          <w:szCs w:val="22"/>
        </w:rPr>
      </w:pPr>
      <w:r w:rsidRPr="001878A2">
        <w:rPr>
          <w:rFonts w:ascii="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1878A2">
        <w:rPr>
          <w:rFonts w:ascii="Arial" w:hAnsi="Arial" w:cs="Arial"/>
          <w:i/>
          <w:iCs/>
          <w:sz w:val="22"/>
          <w:szCs w:val="22"/>
        </w:rPr>
        <w:t>M. chelonae</w:t>
      </w:r>
      <w:r w:rsidRPr="001878A2">
        <w:rPr>
          <w:rFonts w:ascii="Arial" w:hAnsi="Arial" w:cs="Arial"/>
          <w:sz w:val="22"/>
          <w:szCs w:val="22"/>
        </w:rPr>
        <w:t xml:space="preserve"> via intraperitoneal injection. The remaining nine tanks were similarly assigned to diet regimens and were exposed to a sterile 1X-phosphate buffered saline (PBS) solution via intraperitoneal injection. Each fish was injected with 10 </w:t>
      </w:r>
      <w:proofErr w:type="spellStart"/>
      <w:r w:rsidRPr="001878A2">
        <w:rPr>
          <w:rFonts w:ascii="Arial" w:hAnsi="Arial" w:cs="Arial"/>
          <w:sz w:val="22"/>
          <w:szCs w:val="22"/>
        </w:rPr>
        <w:t>uL</w:t>
      </w:r>
      <w:proofErr w:type="spellEnd"/>
      <w:r w:rsidRPr="001878A2">
        <w:rPr>
          <w:rFonts w:ascii="Arial" w:hAnsi="Arial" w:cs="Arial"/>
          <w:sz w:val="22"/>
          <w:szCs w:val="22"/>
        </w:rPr>
        <w:t xml:space="preserve"> of either the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 xml:space="preserve">inoculum or saline solution. The injections were completed over the course of two days and the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 xml:space="preserve">inoculum was prepared as a 0.5 McFarland each day. Day 1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 xml:space="preserve">inoculum was afterwards determined by plating to be 3.1x10^3 dose per fish. Day 2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inoculum was determined by plating to be 1.0x10^5 dose per fish.</w:t>
      </w:r>
    </w:p>
    <w:p w:rsidRPr="001878A2" w:rsidR="00191E2D" w:rsidP="00191E2D" w:rsidRDefault="00191E2D" w14:paraId="5D094B8B" w14:textId="77777777">
      <w:pPr>
        <w:rPr>
          <w:rFonts w:ascii="Arial" w:hAnsi="Arial" w:cs="Arial"/>
          <w:sz w:val="22"/>
          <w:szCs w:val="22"/>
        </w:rPr>
      </w:pPr>
    </w:p>
    <w:p w:rsidRPr="001878A2" w:rsidR="00191E2D" w:rsidP="00191E2D" w:rsidRDefault="00191E2D" w14:paraId="004D0A9C" w14:textId="4175CF6A">
      <w:pPr>
        <w:rPr>
          <w:rFonts w:ascii="Arial" w:hAnsi="Arial" w:cs="Arial"/>
          <w:b/>
          <w:bCs/>
          <w:sz w:val="22"/>
          <w:szCs w:val="22"/>
        </w:rPr>
      </w:pPr>
      <w:r w:rsidRPr="001878A2">
        <w:rPr>
          <w:rFonts w:ascii="Arial" w:hAnsi="Arial" w:cs="Arial"/>
          <w:b/>
          <w:bCs/>
          <w:sz w:val="22"/>
          <w:szCs w:val="22"/>
        </w:rPr>
        <w:t>Growth Parameters and Sex Determination</w:t>
      </w:r>
    </w:p>
    <w:p w:rsidRPr="001878A2" w:rsidR="00191E2D" w:rsidP="00191E2D" w:rsidRDefault="00191E2D" w14:paraId="77CA11A8" w14:textId="77777777">
      <w:pPr>
        <w:rPr>
          <w:rFonts w:ascii="Arial" w:hAnsi="Arial" w:cs="Arial"/>
          <w:sz w:val="22"/>
          <w:szCs w:val="22"/>
        </w:rPr>
      </w:pPr>
    </w:p>
    <w:p w:rsidRPr="001878A2" w:rsidR="00191E2D" w:rsidP="00191E2D" w:rsidRDefault="00191E2D" w14:paraId="1CDC8648" w14:textId="17040C37">
      <w:pPr>
        <w:rPr>
          <w:rFonts w:ascii="Arial" w:hAnsi="Arial" w:cs="Arial"/>
          <w:sz w:val="22"/>
          <w:szCs w:val="22"/>
        </w:rPr>
      </w:pPr>
      <w:r w:rsidRPr="001878A2">
        <w:rPr>
          <w:rFonts w:ascii="Arial" w:hAnsi="Arial" w:cs="Arial"/>
          <w:sz w:val="22"/>
          <w:szCs w:val="22"/>
        </w:rPr>
        <w:t xml:space="preserve">Growth and sex parameters were collected </w:t>
      </w:r>
      <w:r w:rsidRPr="001878A2" w:rsidR="00B65587">
        <w:rPr>
          <w:rFonts w:ascii="Arial" w:hAnsi="Arial" w:cs="Arial"/>
          <w:sz w:val="22"/>
          <w:szCs w:val="22"/>
        </w:rPr>
        <w:t>when fish were</w:t>
      </w:r>
      <w:r w:rsidRPr="001878A2">
        <w:rPr>
          <w:rFonts w:ascii="Arial" w:hAnsi="Arial" w:cs="Arial"/>
          <w:sz w:val="22"/>
          <w:szCs w:val="22"/>
        </w:rPr>
        <w:t xml:space="preserve"> 101-102, 129-130, 213-214 </w:t>
      </w:r>
      <w:r w:rsidRPr="001878A2" w:rsidR="00B65587">
        <w:rPr>
          <w:rFonts w:ascii="Arial" w:hAnsi="Arial" w:cs="Arial"/>
          <w:sz w:val="22"/>
          <w:szCs w:val="22"/>
        </w:rPr>
        <w:t>days old</w:t>
      </w:r>
      <w:r w:rsidRPr="001878A2">
        <w:rPr>
          <w:rFonts w:ascii="Arial" w:hAnsi="Arial" w:cs="Arial"/>
          <w:sz w:val="22"/>
          <w:szCs w:val="22"/>
        </w:rPr>
        <w:t xml:space="preserve"> for interfacility comparison. </w:t>
      </w:r>
      <w:proofErr w:type="gramStart"/>
      <w:r w:rsidRPr="001878A2">
        <w:rPr>
          <w:rFonts w:ascii="Arial" w:hAnsi="Arial" w:cs="Arial"/>
          <w:sz w:val="22"/>
          <w:szCs w:val="22"/>
        </w:rPr>
        <w:t>Additionally</w:t>
      </w:r>
      <w:proofErr w:type="gramEnd"/>
      <w:r w:rsidRPr="001878A2">
        <w:rPr>
          <w:rFonts w:ascii="Arial" w:hAnsi="Arial" w:cs="Arial"/>
          <w:sz w:val="22"/>
          <w:szCs w:val="22"/>
        </w:rPr>
        <w:t xml:space="preserve"> these parameters were also collected at 164-165 </w:t>
      </w:r>
      <w:r w:rsidRPr="001878A2" w:rsidR="00B65587">
        <w:rPr>
          <w:rFonts w:ascii="Arial" w:hAnsi="Arial" w:cs="Arial"/>
          <w:sz w:val="22"/>
          <w:szCs w:val="22"/>
        </w:rPr>
        <w:t xml:space="preserve">days old </w:t>
      </w:r>
      <w:r w:rsidRPr="001878A2">
        <w:rPr>
          <w:rFonts w:ascii="Arial" w:hAnsi="Arial" w:cs="Arial"/>
          <w:sz w:val="22"/>
          <w:szCs w:val="22"/>
        </w:rPr>
        <w:t xml:space="preserve">which was 5 weeks post exposure that were evaluated in comparison to </w:t>
      </w:r>
      <w:r w:rsidRPr="001878A2" w:rsidR="00A01985">
        <w:rPr>
          <w:rFonts w:ascii="Arial" w:hAnsi="Arial" w:cs="Arial"/>
          <w:sz w:val="22"/>
          <w:szCs w:val="22"/>
        </w:rPr>
        <w:t xml:space="preserve">the </w:t>
      </w:r>
      <w:r w:rsidRPr="001878A2">
        <w:rPr>
          <w:rFonts w:ascii="Arial" w:hAnsi="Arial" w:cs="Arial"/>
          <w:sz w:val="22"/>
          <w:szCs w:val="22"/>
        </w:rPr>
        <w:t xml:space="preserve">213-214 </w:t>
      </w:r>
      <w:r w:rsidRPr="001878A2" w:rsidR="00B65587">
        <w:rPr>
          <w:rFonts w:ascii="Arial" w:hAnsi="Arial" w:cs="Arial"/>
          <w:sz w:val="22"/>
          <w:szCs w:val="22"/>
        </w:rPr>
        <w:t>days old</w:t>
      </w:r>
      <w:r w:rsidRPr="001878A2">
        <w:rPr>
          <w:rFonts w:ascii="Arial" w:hAnsi="Arial" w:cs="Arial"/>
          <w:sz w:val="22"/>
          <w:szCs w:val="22"/>
        </w:rPr>
        <w:t xml:space="preserve"> measurements which were 15 weeks post exposure for evaluation of disease effects. </w:t>
      </w:r>
    </w:p>
    <w:p w:rsidRPr="001878A2" w:rsidR="00191E2D" w:rsidP="00191E2D" w:rsidRDefault="00191E2D" w14:paraId="53182929" w14:textId="77777777">
      <w:pPr>
        <w:rPr>
          <w:rFonts w:ascii="Arial" w:hAnsi="Arial" w:cs="Arial"/>
          <w:sz w:val="22"/>
          <w:szCs w:val="22"/>
        </w:rPr>
      </w:pPr>
    </w:p>
    <w:p w:rsidRPr="001878A2" w:rsidR="00191E2D" w:rsidP="00191E2D" w:rsidRDefault="00191E2D" w14:paraId="60EFDBCA" w14:textId="77777777">
      <w:pPr>
        <w:rPr>
          <w:rFonts w:ascii="Arial" w:hAnsi="Arial" w:cs="Arial"/>
          <w:sz w:val="22"/>
          <w:szCs w:val="22"/>
        </w:rPr>
      </w:pPr>
      <w:r w:rsidRPr="001878A2">
        <w:rPr>
          <w:rFonts w:ascii="Arial" w:hAnsi="Arial" w:cs="Arial"/>
          <w:sz w:val="22"/>
          <w:szCs w:val="22"/>
        </w:rPr>
        <w:t xml:space="preserve">Sex was determined by gross differences in 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petri dish on centimeter grid paper to be photographed. Standard length and width were evaluated </w:t>
      </w:r>
      <w:r w:rsidRPr="001878A2">
        <w:rPr>
          <w:rFonts w:ascii="Arial" w:hAnsi="Arial" w:cs="Arial"/>
          <w:sz w:val="22"/>
          <w:szCs w:val="22"/>
        </w:rPr>
        <w:lastRenderedPageBreak/>
        <w:t xml:space="preserve">via photographs taken with an iPhone (Apple Inc., Cupertino, CA) and analyzed with ImageJ software (https://imagej.net). </w:t>
      </w:r>
    </w:p>
    <w:p w:rsidRPr="001878A2" w:rsidR="00191E2D" w:rsidP="00191E2D" w:rsidRDefault="00191E2D" w14:paraId="6CCFC2AD" w14:textId="77777777">
      <w:pPr>
        <w:rPr>
          <w:rFonts w:ascii="Arial" w:hAnsi="Arial" w:cs="Arial"/>
          <w:sz w:val="22"/>
          <w:szCs w:val="22"/>
        </w:rPr>
      </w:pPr>
    </w:p>
    <w:p w:rsidRPr="001878A2" w:rsidR="00191E2D" w:rsidP="00191E2D" w:rsidRDefault="00191E2D" w14:paraId="796C4F12" w14:textId="11556476">
      <w:pPr>
        <w:rPr>
          <w:rFonts w:ascii="Arial" w:hAnsi="Arial" w:cs="Arial"/>
          <w:sz w:val="22"/>
          <w:szCs w:val="22"/>
        </w:rPr>
      </w:pPr>
      <w:r w:rsidRPr="001878A2">
        <w:rPr>
          <w:rFonts w:ascii="Arial" w:hAnsi="Arial" w:cs="Arial"/>
          <w:sz w:val="22"/>
          <w:szCs w:val="22"/>
        </w:rPr>
        <w:t>Body condition score (</w:t>
      </w:r>
      <w:r w:rsidRPr="001878A2" w:rsidR="00977EFF">
        <w:rPr>
          <w:rFonts w:ascii="Arial" w:hAnsi="Arial" w:cs="Arial"/>
          <w:sz w:val="22"/>
          <w:szCs w:val="22"/>
        </w:rPr>
        <w:t>BCS</w:t>
      </w:r>
      <w:r w:rsidRPr="001878A2">
        <w:rPr>
          <w:rFonts w:ascii="Arial" w:hAnsi="Arial" w:cs="Arial"/>
          <w:sz w:val="22"/>
          <w:szCs w:val="22"/>
        </w:rPr>
        <w:t>) was calculated using the following equation: BCS = Weight/Length^3</w:t>
      </w:r>
      <w:r w:rsidRPr="001878A2" w:rsidR="00A06250">
        <w:rPr>
          <w:rFonts w:ascii="Arial" w:hAnsi="Arial" w:cs="Arial"/>
          <w:sz w:val="22"/>
          <w:szCs w:val="22"/>
        </w:rPr>
        <w:t xml:space="preserve">. </w:t>
      </w:r>
      <w:commentRangeStart w:id="16"/>
      <w:r w:rsidRPr="001878A2" w:rsidR="00A06250">
        <w:rPr>
          <w:rFonts w:ascii="Arial" w:hAnsi="Arial" w:cs="Arial"/>
          <w:color w:val="000000"/>
          <w:sz w:val="22"/>
          <w:szCs w:val="22"/>
        </w:rPr>
        <w:t xml:space="preserve">Body condition score is a length normalized metric of weight </w:t>
      </w:r>
      <w:r w:rsidRPr="001878A2" w:rsidR="00A06250">
        <w:rPr>
          <w:rFonts w:ascii="Arial" w:hAnsi="Arial" w:cs="Arial"/>
          <w:sz w:val="22"/>
          <w:szCs w:val="22"/>
        </w:rPr>
        <w:t>(for equation, see Methods)</w:t>
      </w:r>
      <w:r w:rsidRPr="001878A2" w:rsidR="00A06250">
        <w:rPr>
          <w:rFonts w:ascii="Arial" w:hAnsi="Arial" w:cs="Arial"/>
          <w:color w:val="000000"/>
          <w:sz w:val="22"/>
          <w:szCs w:val="22"/>
        </w:rPr>
        <w:t xml:space="preserve"> and serves as a general indicator of health in zebrafish</w:t>
      </w:r>
      <w:commentRangeEnd w:id="16"/>
      <w:r w:rsidRPr="001878A2" w:rsidR="00A06250">
        <w:rPr>
          <w:rStyle w:val="CommentReference"/>
          <w:rFonts w:ascii="Arial" w:hAnsi="Arial" w:cs="Arial"/>
          <w:sz w:val="22"/>
          <w:szCs w:val="22"/>
        </w:rPr>
        <w:commentReference w:id="16"/>
      </w:r>
      <w:r w:rsidRPr="001878A2" w:rsidR="00A06250">
        <w:rPr>
          <w:rFonts w:ascii="Arial" w:hAnsi="Arial" w:cs="Arial"/>
          <w:color w:val="000000"/>
          <w:sz w:val="22"/>
          <w:szCs w:val="22"/>
        </w:rPr>
        <w:t xml:space="preserve">. </w:t>
      </w:r>
    </w:p>
    <w:p w:rsidRPr="001878A2" w:rsidR="00191E2D" w:rsidP="00191E2D" w:rsidRDefault="00191E2D" w14:paraId="4B2258DA" w14:textId="77777777">
      <w:pPr>
        <w:rPr>
          <w:rFonts w:ascii="Arial" w:hAnsi="Arial" w:cs="Arial"/>
          <w:sz w:val="22"/>
          <w:szCs w:val="22"/>
        </w:rPr>
      </w:pPr>
    </w:p>
    <w:p w:rsidRPr="001878A2" w:rsidR="00191E2D" w:rsidP="00191E2D" w:rsidRDefault="00191E2D" w14:paraId="776EC2CF" w14:textId="5D6C98CD">
      <w:pPr>
        <w:rPr>
          <w:rFonts w:ascii="Arial" w:hAnsi="Arial" w:cs="Arial"/>
          <w:sz w:val="22"/>
          <w:szCs w:val="22"/>
        </w:rPr>
      </w:pPr>
      <w:r w:rsidRPr="001878A2">
        <w:rPr>
          <w:rFonts w:ascii="Arial" w:hAnsi="Arial" w:cs="Arial"/>
          <w:sz w:val="22"/>
          <w:szCs w:val="22"/>
        </w:rPr>
        <w:t>Weight was taken while the fish was still under the effects of anesthesia by transferring them from the photography petri dish to the petri dish on a scale with a volume of tared fish water. Excess water was removed</w:t>
      </w:r>
    </w:p>
    <w:p w:rsidRPr="001878A2" w:rsidR="00977EFF" w:rsidP="00191E2D" w:rsidRDefault="00977EFF" w14:paraId="2A2EDD58" w14:textId="25186210">
      <w:pPr>
        <w:rPr>
          <w:rFonts w:ascii="Arial" w:hAnsi="Arial" w:cs="Arial"/>
          <w:sz w:val="22"/>
          <w:szCs w:val="22"/>
        </w:rPr>
      </w:pPr>
    </w:p>
    <w:p w:rsidRPr="001878A2" w:rsidR="00977EFF" w:rsidP="00191E2D" w:rsidRDefault="00977EFF" w14:paraId="3376D276" w14:textId="0201A2F5">
      <w:pPr>
        <w:rPr>
          <w:rFonts w:ascii="Arial" w:hAnsi="Arial" w:cs="Arial"/>
          <w:b/>
          <w:bCs/>
          <w:sz w:val="22"/>
          <w:szCs w:val="22"/>
        </w:rPr>
      </w:pPr>
      <w:r w:rsidRPr="001878A2">
        <w:rPr>
          <w:rFonts w:ascii="Arial" w:hAnsi="Arial" w:cs="Arial"/>
          <w:b/>
          <w:bCs/>
          <w:sz w:val="22"/>
          <w:szCs w:val="22"/>
        </w:rPr>
        <w:t>Histopathology</w:t>
      </w:r>
    </w:p>
    <w:p w:rsidRPr="001878A2" w:rsidR="00977EFF" w:rsidP="00191E2D" w:rsidRDefault="00977EFF" w14:paraId="13D545C2" w14:textId="77E1D228">
      <w:pPr>
        <w:rPr>
          <w:rFonts w:ascii="Arial" w:hAnsi="Arial" w:cs="Arial"/>
          <w:sz w:val="22"/>
          <w:szCs w:val="22"/>
        </w:rPr>
      </w:pPr>
    </w:p>
    <w:p w:rsidRPr="001878A2" w:rsidR="00977EFF" w:rsidP="00191E2D" w:rsidRDefault="00977EFF" w14:paraId="2D483F98" w14:textId="12210FC9">
      <w:pPr>
        <w:rPr>
          <w:rFonts w:ascii="Arial" w:hAnsi="Arial" w:cs="Arial"/>
          <w:sz w:val="22"/>
          <w:szCs w:val="22"/>
        </w:rPr>
      </w:pPr>
      <w:r w:rsidRPr="001878A2">
        <w:rPr>
          <w:rFonts w:ascii="Arial" w:hAnsi="Arial" w:cs="Arial"/>
          <w:sz w:val="22"/>
          <w:szCs w:val="22"/>
        </w:rPr>
        <w:t xml:space="preserve">Fish were preserved in Dietrich’s solution, processed, and slides stained with </w:t>
      </w:r>
      <w:proofErr w:type="spellStart"/>
      <w:r w:rsidRPr="001878A2">
        <w:rPr>
          <w:rFonts w:ascii="Arial" w:hAnsi="Arial" w:cs="Arial"/>
          <w:sz w:val="22"/>
          <w:szCs w:val="22"/>
        </w:rPr>
        <w:t>Kinyoun’s</w:t>
      </w:r>
      <w:proofErr w:type="spellEnd"/>
      <w:r w:rsidRPr="001878A2">
        <w:rPr>
          <w:rFonts w:ascii="Arial" w:hAnsi="Arial" w:cs="Arial"/>
          <w:sz w:val="22"/>
          <w:szCs w:val="22"/>
        </w:rPr>
        <w:t xml:space="preserve"> acid-fast. Severity was scored by counting total numbers of granulomas containing acid fast bacteria in the coelomic cavity, ovaries, and kidney. Score of 1 was 1–2 granulomas, 2 = multiple granulomas observed, 3 = prominent infections with granulomatous lesions occupying a large amount of the coelom or gonad. In addition, an overall severity of infection score was assigned based on the average scores of the individual structures evaluated (cite previous Kent lab paper).</w:t>
      </w:r>
    </w:p>
    <w:p w:rsidRPr="001878A2" w:rsidR="00977EFF" w:rsidP="00191E2D" w:rsidRDefault="00977EFF" w14:paraId="19674F04" w14:textId="11EEC9C7">
      <w:pPr>
        <w:rPr>
          <w:rFonts w:ascii="Arial" w:hAnsi="Arial" w:cs="Arial"/>
          <w:sz w:val="22"/>
          <w:szCs w:val="22"/>
        </w:rPr>
      </w:pPr>
    </w:p>
    <w:p w:rsidRPr="001878A2" w:rsidR="00977EFF" w:rsidP="00191E2D" w:rsidRDefault="00977EFF" w14:paraId="10BF896C" w14:textId="602B979D">
      <w:pPr>
        <w:rPr>
          <w:rFonts w:ascii="Arial" w:hAnsi="Arial" w:cs="Arial"/>
          <w:b/>
          <w:bCs/>
          <w:sz w:val="22"/>
          <w:szCs w:val="22"/>
        </w:rPr>
      </w:pPr>
      <w:r w:rsidRPr="001878A2">
        <w:rPr>
          <w:rFonts w:ascii="Arial" w:hAnsi="Arial" w:cs="Arial"/>
          <w:b/>
          <w:bCs/>
          <w:sz w:val="22"/>
          <w:szCs w:val="22"/>
        </w:rPr>
        <w:t>Fecal Collection</w:t>
      </w:r>
    </w:p>
    <w:p w:rsidRPr="001878A2" w:rsidR="00977EFF" w:rsidP="00191E2D" w:rsidRDefault="00977EFF" w14:paraId="03644671" w14:textId="38EF1FD0">
      <w:pPr>
        <w:rPr>
          <w:rFonts w:ascii="Arial" w:hAnsi="Arial" w:cs="Arial"/>
          <w:sz w:val="22"/>
          <w:szCs w:val="22"/>
        </w:rPr>
      </w:pPr>
    </w:p>
    <w:p w:rsidRPr="001878A2" w:rsidR="00977EFF" w:rsidP="00191E2D" w:rsidRDefault="00977EFF" w14:paraId="48A44255" w14:textId="076B76F7">
      <w:pPr>
        <w:rPr>
          <w:rFonts w:ascii="Arial" w:hAnsi="Arial" w:cs="Arial"/>
          <w:sz w:val="22"/>
          <w:szCs w:val="22"/>
        </w:rPr>
      </w:pPr>
      <w:r w:rsidRPr="001878A2">
        <w:rPr>
          <w:rFonts w:ascii="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Pr="001878A2">
        <w:rPr>
          <w:rFonts w:ascii="Arial" w:hAnsi="Arial" w:cs="Arial"/>
          <w:sz w:val="22"/>
          <w:szCs w:val="22"/>
        </w:rPr>
        <w:t>present</w:t>
      </w:r>
      <w:proofErr w:type="gramEnd"/>
      <w:r w:rsidRPr="001878A2">
        <w:rPr>
          <w:rFonts w:ascii="Arial" w:hAnsi="Arial" w:cs="Arial"/>
          <w:sz w:val="22"/>
          <w:szCs w:val="22"/>
        </w:rPr>
        <w:t xml:space="preserve"> were collected from each tank the following morning. Fecal samples were immediately snap frozen on dry ice and stored at -80 ˚C until processing.</w:t>
      </w:r>
    </w:p>
    <w:p w:rsidRPr="001878A2" w:rsidR="00191E2D" w:rsidRDefault="00191E2D" w14:paraId="2B5790E2" w14:textId="6DB5EBEB">
      <w:pPr>
        <w:rPr>
          <w:rFonts w:ascii="Arial" w:hAnsi="Arial" w:cs="Arial"/>
          <w:sz w:val="22"/>
          <w:szCs w:val="22"/>
        </w:rPr>
      </w:pPr>
    </w:p>
    <w:p w:rsidRPr="001878A2" w:rsidR="00977EFF" w:rsidRDefault="00977EFF" w14:paraId="77288EB4" w14:textId="17B3731B">
      <w:pPr>
        <w:rPr>
          <w:rFonts w:ascii="Arial" w:hAnsi="Arial" w:cs="Arial"/>
          <w:b/>
          <w:bCs/>
          <w:sz w:val="22"/>
          <w:szCs w:val="22"/>
        </w:rPr>
      </w:pPr>
      <w:commentRangeStart w:id="17"/>
      <w:r w:rsidRPr="001878A2">
        <w:rPr>
          <w:rFonts w:ascii="Arial" w:hAnsi="Arial" w:cs="Arial"/>
          <w:b/>
          <w:bCs/>
          <w:sz w:val="22"/>
          <w:szCs w:val="22"/>
        </w:rPr>
        <w:t>16S Sequencing</w:t>
      </w:r>
      <w:commentRangeEnd w:id="17"/>
      <w:r w:rsidR="005974CF">
        <w:rPr>
          <w:rStyle w:val="CommentReference"/>
        </w:rPr>
        <w:commentReference w:id="17"/>
      </w:r>
    </w:p>
    <w:p w:rsidRPr="001878A2" w:rsidR="00977EFF" w:rsidRDefault="00977EFF" w14:paraId="5A5398DE" w14:textId="541C501E">
      <w:pPr>
        <w:rPr>
          <w:rFonts w:ascii="Arial" w:hAnsi="Arial" w:cs="Arial"/>
          <w:sz w:val="22"/>
          <w:szCs w:val="22"/>
        </w:rPr>
      </w:pPr>
    </w:p>
    <w:p w:rsidRPr="001878A2" w:rsidR="00977EFF" w:rsidRDefault="00977EFF" w14:paraId="5D3A7613" w14:textId="45214489">
      <w:pPr>
        <w:rPr>
          <w:rFonts w:ascii="Arial" w:hAnsi="Arial" w:cs="Arial"/>
          <w:sz w:val="22"/>
          <w:szCs w:val="22"/>
        </w:rPr>
      </w:pPr>
      <w:r w:rsidRPr="001878A2">
        <w:rPr>
          <w:rFonts w:ascii="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1878A2">
        <w:rPr>
          <w:rFonts w:ascii="Arial" w:hAnsi="Arial" w:cs="Arial"/>
          <w:sz w:val="22"/>
          <w:szCs w:val="22"/>
        </w:rPr>
        <w:t>DNeasy</w:t>
      </w:r>
      <w:proofErr w:type="spellEnd"/>
      <w:r w:rsidRPr="001878A2">
        <w:rPr>
          <w:rFonts w:ascii="Arial" w:hAnsi="Arial" w:cs="Arial"/>
          <w:sz w:val="22"/>
          <w:szCs w:val="22"/>
        </w:rPr>
        <w:t xml:space="preserve"> </w:t>
      </w:r>
      <w:proofErr w:type="spellStart"/>
      <w:r w:rsidRPr="001878A2">
        <w:rPr>
          <w:rFonts w:ascii="Arial" w:hAnsi="Arial" w:cs="Arial"/>
          <w:sz w:val="22"/>
          <w:szCs w:val="22"/>
        </w:rPr>
        <w:t>PowerSoil</w:t>
      </w:r>
      <w:proofErr w:type="spellEnd"/>
      <w:r w:rsidRPr="001878A2">
        <w:rPr>
          <w:rFonts w:ascii="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1878A2">
        <w:rPr>
          <w:rFonts w:ascii="Arial" w:hAnsi="Arial" w:cs="Arial"/>
          <w:sz w:val="22"/>
          <w:szCs w:val="22"/>
        </w:rPr>
        <w:t>Thermofisher</w:t>
      </w:r>
      <w:proofErr w:type="spellEnd"/>
      <w:r w:rsidRPr="001878A2">
        <w:rPr>
          <w:rFonts w:ascii="Arial" w:hAnsi="Arial" w:cs="Arial"/>
          <w:sz w:val="22"/>
          <w:szCs w:val="22"/>
        </w:rPr>
        <w:t xml:space="preserve"> Scientific) using the Qubit dsDNA HS Assay. One hundred ng of each PCR sample was pooled, cleaned using the </w:t>
      </w:r>
      <w:proofErr w:type="spellStart"/>
      <w:r w:rsidRPr="001878A2">
        <w:rPr>
          <w:rFonts w:ascii="Arial" w:hAnsi="Arial" w:cs="Arial"/>
          <w:sz w:val="22"/>
          <w:szCs w:val="22"/>
        </w:rPr>
        <w:t>QIAquick</w:t>
      </w:r>
      <w:proofErr w:type="spellEnd"/>
      <w:r w:rsidRPr="001878A2">
        <w:rPr>
          <w:rFonts w:ascii="Arial" w:hAnsi="Arial" w:cs="Arial"/>
          <w:sz w:val="22"/>
          <w:szCs w:val="22"/>
        </w:rPr>
        <w:t xml:space="preserve"> PCR Purification Kit (Qiagen), and quality was verified on the Agilent </w:t>
      </w:r>
      <w:proofErr w:type="spellStart"/>
      <w:r w:rsidRPr="001878A2">
        <w:rPr>
          <w:rFonts w:ascii="Arial" w:hAnsi="Arial" w:cs="Arial"/>
          <w:sz w:val="22"/>
          <w:szCs w:val="22"/>
        </w:rPr>
        <w:t>TapeStation</w:t>
      </w:r>
      <w:proofErr w:type="spellEnd"/>
      <w:r w:rsidRPr="001878A2">
        <w:rPr>
          <w:rFonts w:ascii="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1878A2">
        <w:rPr>
          <w:rFonts w:ascii="Arial" w:hAnsi="Arial" w:cs="Arial"/>
          <w:sz w:val="22"/>
          <w:szCs w:val="22"/>
        </w:rPr>
        <w:t>MiSeq</w:t>
      </w:r>
      <w:proofErr w:type="spellEnd"/>
      <w:r w:rsidRPr="001878A2">
        <w:rPr>
          <w:rFonts w:ascii="Arial" w:hAnsi="Arial" w:cs="Arial"/>
          <w:sz w:val="22"/>
          <w:szCs w:val="22"/>
        </w:rPr>
        <w:t xml:space="preserve"> System (RRID:SCR_016379).</w:t>
      </w:r>
    </w:p>
    <w:p w:rsidRPr="001878A2" w:rsidR="00977EFF" w:rsidRDefault="00977EFF" w14:paraId="284F07F9" w14:textId="2A20B77D">
      <w:pPr>
        <w:rPr>
          <w:rFonts w:ascii="Arial" w:hAnsi="Arial" w:cs="Arial"/>
          <w:sz w:val="22"/>
          <w:szCs w:val="22"/>
        </w:rPr>
      </w:pPr>
    </w:p>
    <w:p w:rsidRPr="001878A2" w:rsidR="00977EFF" w:rsidRDefault="00977EFF" w14:paraId="442C02C3" w14:textId="0F17CEA7">
      <w:pPr>
        <w:rPr>
          <w:rFonts w:ascii="Arial" w:hAnsi="Arial" w:cs="Arial"/>
          <w:b/>
          <w:bCs/>
          <w:sz w:val="22"/>
          <w:szCs w:val="22"/>
        </w:rPr>
      </w:pPr>
      <w:commentRangeStart w:id="18"/>
      <w:r w:rsidRPr="001878A2">
        <w:rPr>
          <w:rFonts w:ascii="Arial" w:hAnsi="Arial" w:cs="Arial"/>
          <w:b/>
          <w:bCs/>
          <w:sz w:val="22"/>
          <w:szCs w:val="22"/>
        </w:rPr>
        <w:t>Analysis</w:t>
      </w:r>
      <w:commentRangeEnd w:id="18"/>
      <w:r w:rsidRPr="001878A2" w:rsidR="000A044E">
        <w:rPr>
          <w:rStyle w:val="CommentReference"/>
          <w:rFonts w:ascii="Arial" w:hAnsi="Arial" w:cs="Arial"/>
          <w:sz w:val="22"/>
          <w:szCs w:val="22"/>
        </w:rPr>
        <w:commentReference w:id="18"/>
      </w:r>
    </w:p>
    <w:p w:rsidRPr="001878A2" w:rsidR="00977EFF" w:rsidRDefault="00977EFF" w14:paraId="1F5F9B76" w14:textId="31DBC516">
      <w:pPr>
        <w:rPr>
          <w:rFonts w:ascii="Arial" w:hAnsi="Arial" w:cs="Arial"/>
          <w:sz w:val="22"/>
          <w:szCs w:val="22"/>
        </w:rPr>
      </w:pPr>
    </w:p>
    <w:p w:rsidRPr="001878A2" w:rsidR="00977EFF" w:rsidRDefault="00977EFF" w14:paraId="5724BC90" w14:textId="4E00504F">
      <w:pPr>
        <w:rPr>
          <w:rFonts w:ascii="Arial" w:hAnsi="Arial" w:cs="Arial"/>
          <w:sz w:val="22"/>
          <w:szCs w:val="22"/>
        </w:rPr>
      </w:pPr>
      <w:r w:rsidRPr="001878A2">
        <w:rPr>
          <w:rFonts w:ascii="Arial" w:hAnsi="Arial" w:cs="Arial"/>
          <w:sz w:val="22"/>
          <w:szCs w:val="22"/>
        </w:rPr>
        <w:t xml:space="preserve">All microbiome DNA sequence analyses and visualizations were conducted in R (v 4.2.1). </w:t>
      </w:r>
      <w:proofErr w:type="spellStart"/>
      <w:r w:rsidRPr="001878A2">
        <w:rPr>
          <w:rFonts w:ascii="Arial" w:hAnsi="Arial" w:cs="Arial"/>
          <w:sz w:val="22"/>
          <w:szCs w:val="22"/>
        </w:rPr>
        <w:t>Fastq</w:t>
      </w:r>
      <w:proofErr w:type="spellEnd"/>
      <w:r w:rsidRPr="001878A2">
        <w:rPr>
          <w:rFonts w:ascii="Arial" w:hAnsi="Arial" w:cs="Arial"/>
          <w:sz w:val="22"/>
          <w:szCs w:val="22"/>
        </w:rPr>
        <w:t xml:space="preserve"> files were processed in using the DADA2 R package (v 1.18.0). Briefly, </w:t>
      </w:r>
      <w:proofErr w:type="gramStart"/>
      <w:r w:rsidRPr="001878A2">
        <w:rPr>
          <w:rFonts w:ascii="Arial" w:hAnsi="Arial" w:cs="Arial"/>
          <w:sz w:val="22"/>
          <w:szCs w:val="22"/>
        </w:rPr>
        <w:t>forward</w:t>
      </w:r>
      <w:proofErr w:type="gramEnd"/>
      <w:r w:rsidRPr="001878A2">
        <w:rPr>
          <w:rFonts w:ascii="Arial" w:hAnsi="Arial" w:cs="Arial"/>
          <w:sz w:val="22"/>
          <w:szCs w:val="22"/>
        </w:rPr>
        <w:t xml:space="preserve"> and reverse reads were trimmed at 280 and 230 bp, respectively, subsequently merged into contigs, and subject to amplicon sequence variant (ASV) identification. ASVs unannotated at the Phylum level were removed to result in 292 remaining detected ASVs. </w:t>
      </w:r>
      <w:r w:rsidRPr="001878A2" w:rsidR="00B2096E">
        <w:rPr>
          <w:rFonts w:ascii="Arial" w:hAnsi="Arial" w:cs="Arial"/>
          <w:color w:val="000000"/>
          <w:sz w:val="22"/>
          <w:szCs w:val="22"/>
        </w:rPr>
        <w:t>We used Wilcoxon Signed-Ranks Tests to identify parameters that best explained the variation in weight and body condition score</w:t>
      </w:r>
      <w:commentRangeStart w:id="19"/>
      <w:commentRangeEnd w:id="19"/>
      <w:r w:rsidRPr="001878A2" w:rsidR="00B2096E">
        <w:rPr>
          <w:rStyle w:val="CommentReference"/>
          <w:rFonts w:ascii="Arial" w:hAnsi="Arial" w:cs="Arial"/>
          <w:sz w:val="22"/>
          <w:szCs w:val="22"/>
        </w:rPr>
        <w:commentReference w:id="19"/>
      </w:r>
      <w:r w:rsidRPr="001878A2" w:rsidR="00B2096E">
        <w:rPr>
          <w:rFonts w:ascii="Arial" w:hAnsi="Arial" w:cs="Arial"/>
          <w:color w:val="000000"/>
          <w:sz w:val="22"/>
          <w:szCs w:val="22"/>
        </w:rPr>
        <w:t xml:space="preserve">s. </w:t>
      </w:r>
      <w:r w:rsidRPr="001878A2">
        <w:rPr>
          <w:rFonts w:ascii="Arial" w:hAnsi="Arial" w:cs="Arial"/>
          <w:sz w:val="22"/>
          <w:szCs w:val="22"/>
        </w:rPr>
        <w:t xml:space="preserve">Alpha-diversity was calculated using the </w:t>
      </w:r>
      <w:proofErr w:type="spellStart"/>
      <w:r w:rsidRPr="001878A2">
        <w:rPr>
          <w:rFonts w:ascii="Arial" w:hAnsi="Arial" w:cs="Arial"/>
          <w:sz w:val="22"/>
          <w:szCs w:val="22"/>
        </w:rPr>
        <w:t>estimate_richness</w:t>
      </w:r>
      <w:proofErr w:type="spellEnd"/>
      <w:r w:rsidRPr="001878A2">
        <w:rPr>
          <w:rFonts w:ascii="Arial" w:hAnsi="Arial" w:cs="Arial"/>
          <w:sz w:val="22"/>
          <w:szCs w:val="22"/>
        </w:rPr>
        <w:t xml:space="preserve"> function (</w:t>
      </w:r>
      <w:proofErr w:type="spellStart"/>
      <w:r w:rsidRPr="001878A2">
        <w:rPr>
          <w:rFonts w:ascii="Arial" w:hAnsi="Arial" w:cs="Arial"/>
          <w:sz w:val="22"/>
          <w:szCs w:val="22"/>
        </w:rPr>
        <w:t>Phyloseq</w:t>
      </w:r>
      <w:proofErr w:type="spellEnd"/>
      <w:r w:rsidRPr="001878A2">
        <w:rPr>
          <w:rFonts w:ascii="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w:t>
      </w:r>
      <w:proofErr w:type="spellStart"/>
      <w:r w:rsidRPr="001878A2">
        <w:rPr>
          <w:rFonts w:ascii="Arial" w:hAnsi="Arial" w:cs="Arial"/>
          <w:sz w:val="22"/>
          <w:szCs w:val="22"/>
        </w:rPr>
        <w:t>Sorensonand</w:t>
      </w:r>
      <w:proofErr w:type="spellEnd"/>
      <w:r w:rsidRPr="001878A2">
        <w:rPr>
          <w:rFonts w:ascii="Arial" w:hAnsi="Arial" w:cs="Arial"/>
          <w:sz w:val="22"/>
          <w:szCs w:val="22"/>
        </w:rPr>
        <w:t xml:space="preserve"> resolved the relationship between experimental parameters and beta-diversity by applying a </w:t>
      </w:r>
      <w:proofErr w:type="gramStart"/>
      <w:r w:rsidRPr="001878A2">
        <w:rPr>
          <w:rFonts w:ascii="Arial" w:hAnsi="Arial" w:cs="Arial"/>
          <w:sz w:val="22"/>
          <w:szCs w:val="22"/>
        </w:rPr>
        <w:t>step-wise</w:t>
      </w:r>
      <w:proofErr w:type="gramEnd"/>
      <w:r w:rsidRPr="001878A2">
        <w:rPr>
          <w:rFonts w:ascii="Arial" w:hAnsi="Arial" w:cs="Arial"/>
          <w:sz w:val="22"/>
          <w:szCs w:val="22"/>
        </w:rPr>
        <w:t xml:space="preserve"> model selection approach as implemented in the </w:t>
      </w:r>
      <w:proofErr w:type="spellStart"/>
      <w:r w:rsidRPr="001878A2">
        <w:rPr>
          <w:rFonts w:ascii="Arial" w:hAnsi="Arial" w:cs="Arial"/>
          <w:sz w:val="22"/>
          <w:szCs w:val="22"/>
        </w:rPr>
        <w:t>capscale</w:t>
      </w:r>
      <w:proofErr w:type="spellEnd"/>
      <w:r w:rsidRPr="001878A2">
        <w:rPr>
          <w:rFonts w:ascii="Arial" w:hAnsi="Arial" w:cs="Arial"/>
          <w:sz w:val="22"/>
          <w:szCs w:val="22"/>
        </w:rPr>
        <w:t xml:space="preserve"> function (vegan package v2.5). Optimal models were subsequently subject to PERMANOVA analysis to determine if </w:t>
      </w:r>
      <w:r w:rsidRPr="001878A2">
        <w:rPr>
          <w:rFonts w:ascii="Arial" w:hAnsi="Arial" w:cs="Arial"/>
          <w:sz w:val="22"/>
          <w:szCs w:val="22"/>
        </w:rPr>
        <w:lastRenderedPageBreak/>
        <w:t>the selected model parameters significantly explained the variation in microbiome composition across samples. Differential abundance was measured using ANCOM-BC (</w:t>
      </w:r>
      <w:proofErr w:type="gramStart"/>
      <w:r w:rsidRPr="001878A2">
        <w:rPr>
          <w:rFonts w:ascii="Arial" w:hAnsi="Arial" w:cs="Arial"/>
          <w:sz w:val="22"/>
          <w:szCs w:val="22"/>
        </w:rPr>
        <w:t>v )</w:t>
      </w:r>
      <w:proofErr w:type="gramEnd"/>
      <w:r w:rsidRPr="001878A2" w:rsidR="000A044E">
        <w:rPr>
          <w:rFonts w:ascii="Arial" w:hAnsi="Arial" w:cs="Arial"/>
          <w:sz w:val="22"/>
          <w:szCs w:val="22"/>
        </w:rPr>
        <w:t>.</w:t>
      </w:r>
    </w:p>
    <w:p w:rsidRPr="001878A2" w:rsidR="001D064F" w:rsidRDefault="001D064F" w14:paraId="0C1C9982" w14:textId="07A6F6D2">
      <w:pPr>
        <w:rPr>
          <w:rFonts w:ascii="Arial" w:hAnsi="Arial" w:cs="Arial"/>
          <w:sz w:val="22"/>
          <w:szCs w:val="22"/>
        </w:rPr>
      </w:pPr>
      <w:r w:rsidRPr="001878A2">
        <w:rPr>
          <w:rFonts w:ascii="Arial" w:hAnsi="Arial" w:cs="Arial"/>
          <w:sz w:val="22"/>
          <w:szCs w:val="22"/>
        </w:rPr>
        <w:br w:type="page"/>
      </w:r>
    </w:p>
    <w:p w:rsidR="00010C55" w:rsidP="00010C55" w:rsidRDefault="00010C55" w14:paraId="4493EE07" w14:textId="59F43416">
      <w:pPr>
        <w:pStyle w:val="Bibliography"/>
        <w:rPr>
          <w:rFonts w:ascii="Arial" w:hAnsi="Arial" w:cs="Arial"/>
          <w:b/>
          <w:bCs/>
          <w:sz w:val="22"/>
          <w:szCs w:val="22"/>
        </w:rPr>
      </w:pPr>
      <w:r>
        <w:rPr>
          <w:rFonts w:ascii="Arial" w:hAnsi="Arial" w:cs="Arial"/>
          <w:b/>
          <w:bCs/>
          <w:sz w:val="22"/>
          <w:szCs w:val="22"/>
        </w:rPr>
        <w:lastRenderedPageBreak/>
        <w:t>References</w:t>
      </w:r>
    </w:p>
    <w:p w:rsidRPr="007064CB" w:rsidR="007064CB" w:rsidP="007064CB" w:rsidRDefault="00010C55" w14:paraId="10CBC77F" w14:textId="77777777">
      <w:pPr>
        <w:pStyle w:val="Bibliography"/>
        <w:rPr>
          <w:rFonts w:ascii="Arial" w:hAnsi="Arial" w:cs="Arial"/>
          <w:sz w:val="22"/>
        </w:rPr>
      </w:pPr>
      <w:r>
        <w:rPr>
          <w:rFonts w:ascii="Arial" w:hAnsi="Arial" w:cs="Arial"/>
          <w:b/>
          <w:bCs/>
          <w:sz w:val="22"/>
          <w:szCs w:val="22"/>
        </w:rPr>
        <w:fldChar w:fldCharType="begin"/>
      </w:r>
      <w:r w:rsidR="001F7AA5">
        <w:rPr>
          <w:rFonts w:ascii="Arial" w:hAnsi="Arial" w:cs="Arial"/>
          <w:b/>
          <w:bCs/>
          <w:sz w:val="22"/>
          <w:szCs w:val="22"/>
        </w:rPr>
        <w:instrText xml:space="preserve"> ADDIN ZOTERO_BIBL {"uncited":[],"omitted":[],"custom":[]} CSL_BIBLIOGRAPHY </w:instrText>
      </w:r>
      <w:r>
        <w:rPr>
          <w:rFonts w:ascii="Arial" w:hAnsi="Arial" w:cs="Arial"/>
          <w:b/>
          <w:bCs/>
          <w:sz w:val="22"/>
          <w:szCs w:val="22"/>
        </w:rPr>
        <w:fldChar w:fldCharType="separate"/>
      </w:r>
      <w:r w:rsidRPr="007064CB" w:rsidR="007064CB">
        <w:rPr>
          <w:rFonts w:ascii="Arial" w:hAnsi="Arial" w:cs="Arial"/>
          <w:sz w:val="22"/>
        </w:rPr>
        <w:t>1.</w:t>
      </w:r>
      <w:r w:rsidRPr="007064CB" w:rsidR="007064CB">
        <w:rPr>
          <w:rFonts w:ascii="Arial" w:hAnsi="Arial" w:cs="Arial"/>
          <w:sz w:val="22"/>
        </w:rPr>
        <w:tab/>
      </w:r>
      <w:proofErr w:type="spellStart"/>
      <w:r w:rsidRPr="007064CB" w:rsidR="007064CB">
        <w:rPr>
          <w:rFonts w:ascii="Arial" w:hAnsi="Arial" w:cs="Arial"/>
          <w:sz w:val="22"/>
        </w:rPr>
        <w:t>Stagaman</w:t>
      </w:r>
      <w:proofErr w:type="spellEnd"/>
      <w:r w:rsidRPr="007064CB" w:rsidR="007064CB">
        <w:rPr>
          <w:rFonts w:ascii="Arial" w:hAnsi="Arial" w:cs="Arial"/>
          <w:sz w:val="22"/>
        </w:rPr>
        <w:t xml:space="preserve">, K., Sharpton, T. J. &amp; Guillemin, K. Zebrafish microbiome studies make waves. </w:t>
      </w:r>
      <w:r w:rsidRPr="007064CB" w:rsidR="007064CB">
        <w:rPr>
          <w:rFonts w:ascii="Arial" w:hAnsi="Arial" w:cs="Arial"/>
          <w:i/>
          <w:iCs/>
          <w:sz w:val="22"/>
        </w:rPr>
        <w:t xml:space="preserve">Lab </w:t>
      </w:r>
      <w:proofErr w:type="spellStart"/>
      <w:r w:rsidRPr="007064CB" w:rsidR="007064CB">
        <w:rPr>
          <w:rFonts w:ascii="Arial" w:hAnsi="Arial" w:cs="Arial"/>
          <w:i/>
          <w:iCs/>
          <w:sz w:val="22"/>
        </w:rPr>
        <w:t>Anim</w:t>
      </w:r>
      <w:proofErr w:type="spellEnd"/>
      <w:r w:rsidRPr="007064CB" w:rsidR="007064CB">
        <w:rPr>
          <w:rFonts w:ascii="Arial" w:hAnsi="Arial" w:cs="Arial"/>
          <w:i/>
          <w:iCs/>
          <w:sz w:val="22"/>
        </w:rPr>
        <w:t xml:space="preserve"> (NY)</w:t>
      </w:r>
      <w:r w:rsidRPr="007064CB" w:rsidR="007064CB">
        <w:rPr>
          <w:rFonts w:ascii="Arial" w:hAnsi="Arial" w:cs="Arial"/>
          <w:sz w:val="22"/>
        </w:rPr>
        <w:t xml:space="preserve"> </w:t>
      </w:r>
      <w:r w:rsidRPr="007064CB" w:rsidR="007064CB">
        <w:rPr>
          <w:rFonts w:ascii="Arial" w:hAnsi="Arial" w:cs="Arial"/>
          <w:b/>
          <w:bCs/>
          <w:sz w:val="22"/>
        </w:rPr>
        <w:t>49</w:t>
      </w:r>
      <w:r w:rsidRPr="007064CB" w:rsidR="007064CB">
        <w:rPr>
          <w:rFonts w:ascii="Arial" w:hAnsi="Arial" w:cs="Arial"/>
          <w:sz w:val="22"/>
        </w:rPr>
        <w:t>, 201–207 (2020).</w:t>
      </w:r>
    </w:p>
    <w:p w:rsidRPr="007064CB" w:rsidR="007064CB" w:rsidP="007064CB" w:rsidRDefault="007064CB" w14:paraId="74B10795" w14:textId="77777777">
      <w:pPr>
        <w:pStyle w:val="Bibliography"/>
        <w:rPr>
          <w:rFonts w:ascii="Arial" w:hAnsi="Arial" w:cs="Arial"/>
          <w:sz w:val="22"/>
        </w:rPr>
      </w:pPr>
      <w:r w:rsidRPr="007064CB">
        <w:rPr>
          <w:rFonts w:ascii="Arial" w:hAnsi="Arial" w:cs="Arial"/>
          <w:sz w:val="22"/>
        </w:rPr>
        <w:t>2.</w:t>
      </w:r>
      <w:r w:rsidRPr="007064CB">
        <w:rPr>
          <w:rFonts w:ascii="Arial" w:hAnsi="Arial" w:cs="Arial"/>
          <w:sz w:val="22"/>
        </w:rPr>
        <w:tab/>
      </w:r>
      <w:r w:rsidRPr="007064CB">
        <w:rPr>
          <w:rFonts w:ascii="Arial" w:hAnsi="Arial" w:cs="Arial"/>
          <w:sz w:val="22"/>
        </w:rPr>
        <w:t xml:space="preserve">Watts, S. A., Lawrence, C., Powell, M. &amp; </w:t>
      </w:r>
      <w:proofErr w:type="spellStart"/>
      <w:r w:rsidRPr="007064CB">
        <w:rPr>
          <w:rFonts w:ascii="Arial" w:hAnsi="Arial" w:cs="Arial"/>
          <w:sz w:val="22"/>
        </w:rPr>
        <w:t>D’Abramo</w:t>
      </w:r>
      <w:proofErr w:type="spellEnd"/>
      <w:r w:rsidRPr="007064CB">
        <w:rPr>
          <w:rFonts w:ascii="Arial" w:hAnsi="Arial" w:cs="Arial"/>
          <w:sz w:val="22"/>
        </w:rPr>
        <w:t xml:space="preserve">, L. R. The Vital Relationship Between Nutrition and Health in Zebrafish. </w:t>
      </w:r>
      <w:r w:rsidRPr="007064CB">
        <w:rPr>
          <w:rFonts w:ascii="Arial" w:hAnsi="Arial" w:cs="Arial"/>
          <w:i/>
          <w:iCs/>
          <w:sz w:val="22"/>
        </w:rPr>
        <w:t>Zebrafish</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S-72-S-76 (2016).</w:t>
      </w:r>
    </w:p>
    <w:p w:rsidRPr="007064CB" w:rsidR="007064CB" w:rsidP="007064CB" w:rsidRDefault="007064CB" w14:paraId="467CE507" w14:textId="77777777">
      <w:pPr>
        <w:pStyle w:val="Bibliography"/>
        <w:rPr>
          <w:rFonts w:ascii="Arial" w:hAnsi="Arial" w:cs="Arial"/>
          <w:sz w:val="22"/>
        </w:rPr>
      </w:pPr>
      <w:r w:rsidRPr="007064CB">
        <w:rPr>
          <w:rFonts w:ascii="Arial" w:hAnsi="Arial" w:cs="Arial"/>
          <w:sz w:val="22"/>
        </w:rPr>
        <w:t>3.</w:t>
      </w:r>
      <w:r w:rsidRPr="007064CB">
        <w:rPr>
          <w:rFonts w:ascii="Arial" w:hAnsi="Arial" w:cs="Arial"/>
          <w:sz w:val="22"/>
        </w:rPr>
        <w:tab/>
      </w:r>
      <w:r w:rsidRPr="007064CB">
        <w:rPr>
          <w:rFonts w:ascii="Arial" w:hAnsi="Arial" w:cs="Arial"/>
          <w:sz w:val="22"/>
        </w:rPr>
        <w:t xml:space="preserve">Watts, S. A. &amp; </w:t>
      </w:r>
      <w:proofErr w:type="spellStart"/>
      <w:r w:rsidRPr="007064CB">
        <w:rPr>
          <w:rFonts w:ascii="Arial" w:hAnsi="Arial" w:cs="Arial"/>
          <w:sz w:val="22"/>
        </w:rPr>
        <w:t>D’Abramo</w:t>
      </w:r>
      <w:proofErr w:type="spellEnd"/>
      <w:r w:rsidRPr="007064CB">
        <w:rPr>
          <w:rFonts w:ascii="Arial" w:hAnsi="Arial" w:cs="Arial"/>
          <w:sz w:val="22"/>
        </w:rPr>
        <w:t xml:space="preserve">, L. R. Standardized Reference Diets for Zebrafish: Addressing Nutritional Control in Experimental Methodology. </w:t>
      </w:r>
      <w:proofErr w:type="spellStart"/>
      <w:r w:rsidRPr="007064CB">
        <w:rPr>
          <w:rFonts w:ascii="Arial" w:hAnsi="Arial" w:cs="Arial"/>
          <w:i/>
          <w:iCs/>
          <w:sz w:val="22"/>
        </w:rPr>
        <w:t>Annu</w:t>
      </w:r>
      <w:proofErr w:type="spellEnd"/>
      <w:r w:rsidRPr="007064CB">
        <w:rPr>
          <w:rFonts w:ascii="Arial" w:hAnsi="Arial" w:cs="Arial"/>
          <w:i/>
          <w:iCs/>
          <w:sz w:val="22"/>
        </w:rPr>
        <w:t xml:space="preserve"> Rev </w:t>
      </w:r>
      <w:proofErr w:type="spellStart"/>
      <w:r w:rsidRPr="007064CB">
        <w:rPr>
          <w:rFonts w:ascii="Arial" w:hAnsi="Arial" w:cs="Arial"/>
          <w:i/>
          <w:iCs/>
          <w:sz w:val="22"/>
        </w:rPr>
        <w:t>Nutr</w:t>
      </w:r>
      <w:proofErr w:type="spellEnd"/>
      <w:r w:rsidRPr="007064CB">
        <w:rPr>
          <w:rFonts w:ascii="Arial" w:hAnsi="Arial" w:cs="Arial"/>
          <w:sz w:val="22"/>
        </w:rPr>
        <w:t xml:space="preserve"> </w:t>
      </w:r>
      <w:r w:rsidRPr="007064CB">
        <w:rPr>
          <w:rFonts w:ascii="Arial" w:hAnsi="Arial" w:cs="Arial"/>
          <w:b/>
          <w:bCs/>
          <w:sz w:val="22"/>
        </w:rPr>
        <w:t>41</w:t>
      </w:r>
      <w:r w:rsidRPr="007064CB">
        <w:rPr>
          <w:rFonts w:ascii="Arial" w:hAnsi="Arial" w:cs="Arial"/>
          <w:sz w:val="22"/>
        </w:rPr>
        <w:t>, 511–527 (2021).</w:t>
      </w:r>
    </w:p>
    <w:p w:rsidRPr="007064CB" w:rsidR="007064CB" w:rsidP="007064CB" w:rsidRDefault="007064CB" w14:paraId="406B07CC" w14:textId="77777777">
      <w:pPr>
        <w:pStyle w:val="Bibliography"/>
        <w:rPr>
          <w:rFonts w:ascii="Arial" w:hAnsi="Arial" w:cs="Arial"/>
          <w:sz w:val="22"/>
        </w:rPr>
      </w:pPr>
      <w:r w:rsidRPr="007064CB">
        <w:rPr>
          <w:rFonts w:ascii="Arial" w:hAnsi="Arial" w:cs="Arial"/>
          <w:sz w:val="22"/>
        </w:rPr>
        <w:t>4.</w:t>
      </w:r>
      <w:r w:rsidRPr="007064CB">
        <w:rPr>
          <w:rFonts w:ascii="Arial" w:hAnsi="Arial" w:cs="Arial"/>
          <w:sz w:val="22"/>
        </w:rPr>
        <w:tab/>
      </w:r>
      <w:r w:rsidRPr="007064CB">
        <w:rPr>
          <w:rFonts w:ascii="Arial" w:hAnsi="Arial" w:cs="Arial"/>
          <w:sz w:val="22"/>
        </w:rPr>
        <w:t xml:space="preserve">Fowler, L. A. </w:t>
      </w:r>
      <w:r w:rsidRPr="007064CB">
        <w:rPr>
          <w:rFonts w:ascii="Arial" w:hAnsi="Arial" w:cs="Arial"/>
          <w:i/>
          <w:iCs/>
          <w:sz w:val="22"/>
        </w:rPr>
        <w:t>et al.</w:t>
      </w:r>
      <w:r w:rsidRPr="007064CB">
        <w:rPr>
          <w:rFonts w:ascii="Arial" w:hAnsi="Arial" w:cs="Arial"/>
          <w:sz w:val="22"/>
        </w:rPr>
        <w:t xml:space="preserve"> Influence of Commercial and Laboratory Diets on Growth, Body Composition, and Reproduction in the Zebrafish Danio rerio. </w:t>
      </w:r>
      <w:r w:rsidRPr="007064CB">
        <w:rPr>
          <w:rFonts w:ascii="Arial" w:hAnsi="Arial" w:cs="Arial"/>
          <w:i/>
          <w:iCs/>
          <w:sz w:val="22"/>
        </w:rPr>
        <w:t>Zebrafish</w:t>
      </w:r>
      <w:r w:rsidRPr="007064CB">
        <w:rPr>
          <w:rFonts w:ascii="Arial" w:hAnsi="Arial" w:cs="Arial"/>
          <w:sz w:val="22"/>
        </w:rPr>
        <w:t xml:space="preserve"> </w:t>
      </w:r>
      <w:r w:rsidRPr="007064CB">
        <w:rPr>
          <w:rFonts w:ascii="Arial" w:hAnsi="Arial" w:cs="Arial"/>
          <w:b/>
          <w:bCs/>
          <w:sz w:val="22"/>
        </w:rPr>
        <w:t>16</w:t>
      </w:r>
      <w:r w:rsidRPr="007064CB">
        <w:rPr>
          <w:rFonts w:ascii="Arial" w:hAnsi="Arial" w:cs="Arial"/>
          <w:sz w:val="22"/>
        </w:rPr>
        <w:t>, 508–521 (2019).</w:t>
      </w:r>
    </w:p>
    <w:p w:rsidRPr="007064CB" w:rsidR="007064CB" w:rsidP="007064CB" w:rsidRDefault="007064CB" w14:paraId="6516F72C" w14:textId="77777777">
      <w:pPr>
        <w:pStyle w:val="Bibliography"/>
        <w:rPr>
          <w:rFonts w:ascii="Arial" w:hAnsi="Arial" w:cs="Arial"/>
          <w:sz w:val="22"/>
        </w:rPr>
      </w:pPr>
      <w:r w:rsidRPr="007064CB">
        <w:rPr>
          <w:rFonts w:ascii="Arial" w:hAnsi="Arial" w:cs="Arial"/>
          <w:sz w:val="22"/>
        </w:rPr>
        <w:t>5.</w:t>
      </w:r>
      <w:r w:rsidRPr="007064CB">
        <w:rPr>
          <w:rFonts w:ascii="Arial" w:hAnsi="Arial" w:cs="Arial"/>
          <w:sz w:val="22"/>
        </w:rPr>
        <w:tab/>
      </w:r>
      <w:r w:rsidRPr="007064CB">
        <w:rPr>
          <w:rFonts w:ascii="Arial" w:hAnsi="Arial" w:cs="Arial"/>
          <w:sz w:val="22"/>
        </w:rPr>
        <w:t xml:space="preserve">Fowler, L. A., Williams, M. B., </w:t>
      </w:r>
      <w:proofErr w:type="spellStart"/>
      <w:r w:rsidRPr="007064CB">
        <w:rPr>
          <w:rFonts w:ascii="Arial" w:hAnsi="Arial" w:cs="Arial"/>
          <w:sz w:val="22"/>
        </w:rPr>
        <w:t>D’Abramo</w:t>
      </w:r>
      <w:proofErr w:type="spellEnd"/>
      <w:r w:rsidRPr="007064CB">
        <w:rPr>
          <w:rFonts w:ascii="Arial" w:hAnsi="Arial" w:cs="Arial"/>
          <w:sz w:val="22"/>
        </w:rPr>
        <w:t xml:space="preserve">, L. R. &amp; Watts, S. A. Zebrafish Nutrition—Moving Forward. in </w:t>
      </w:r>
      <w:r w:rsidRPr="007064CB">
        <w:rPr>
          <w:rFonts w:ascii="Arial" w:hAnsi="Arial" w:cs="Arial"/>
          <w:i/>
          <w:iCs/>
          <w:sz w:val="22"/>
        </w:rPr>
        <w:t>The Zebrafish in Biomedical Research</w:t>
      </w:r>
      <w:r w:rsidRPr="007064CB">
        <w:rPr>
          <w:rFonts w:ascii="Arial" w:hAnsi="Arial" w:cs="Arial"/>
          <w:sz w:val="22"/>
        </w:rPr>
        <w:t xml:space="preserve"> 379–401 (Elsevier, 2020). doi:10.1016/B978-0-12-812431-4.00033-6.</w:t>
      </w:r>
    </w:p>
    <w:p w:rsidRPr="007064CB" w:rsidR="007064CB" w:rsidP="007064CB" w:rsidRDefault="007064CB" w14:paraId="3D153990" w14:textId="77777777">
      <w:pPr>
        <w:pStyle w:val="Bibliography"/>
        <w:rPr>
          <w:rFonts w:ascii="Arial" w:hAnsi="Arial" w:cs="Arial"/>
          <w:sz w:val="22"/>
        </w:rPr>
      </w:pPr>
      <w:r w:rsidRPr="007064CB">
        <w:rPr>
          <w:rFonts w:ascii="Arial" w:hAnsi="Arial" w:cs="Arial"/>
          <w:sz w:val="22"/>
        </w:rPr>
        <w:t>6.</w:t>
      </w:r>
      <w:r w:rsidRPr="007064CB">
        <w:rPr>
          <w:rFonts w:ascii="Arial" w:hAnsi="Arial" w:cs="Arial"/>
          <w:sz w:val="22"/>
        </w:rPr>
        <w:tab/>
      </w:r>
      <w:r w:rsidRPr="007064CB">
        <w:rPr>
          <w:rFonts w:ascii="Arial" w:hAnsi="Arial" w:cs="Arial"/>
          <w:sz w:val="22"/>
        </w:rPr>
        <w:t xml:space="preserve">Fowler, L. A. </w:t>
      </w:r>
      <w:r w:rsidRPr="007064CB">
        <w:rPr>
          <w:rFonts w:ascii="Arial" w:hAnsi="Arial" w:cs="Arial"/>
          <w:i/>
          <w:iCs/>
          <w:sz w:val="22"/>
        </w:rPr>
        <w:t>et al.</w:t>
      </w:r>
      <w:r w:rsidRPr="007064CB">
        <w:rPr>
          <w:rFonts w:ascii="Arial" w:hAnsi="Arial" w:cs="Arial"/>
          <w:sz w:val="22"/>
        </w:rPr>
        <w:t xml:space="preserve"> Both Dietary Ratio of n–6 to n–3 Fatty Acids and Total Dietary Lipid Are Positively Associated with Adiposity and Reproductive Health in Zebrafish. </w:t>
      </w:r>
      <w:proofErr w:type="spellStart"/>
      <w:r w:rsidRPr="007064CB">
        <w:rPr>
          <w:rFonts w:ascii="Arial" w:hAnsi="Arial" w:cs="Arial"/>
          <w:i/>
          <w:iCs/>
          <w:sz w:val="22"/>
        </w:rPr>
        <w:t>Curr</w:t>
      </w:r>
      <w:proofErr w:type="spellEnd"/>
      <w:r w:rsidRPr="007064CB">
        <w:rPr>
          <w:rFonts w:ascii="Arial" w:hAnsi="Arial" w:cs="Arial"/>
          <w:i/>
          <w:iCs/>
          <w:sz w:val="22"/>
        </w:rPr>
        <w:t xml:space="preserve"> Dev </w:t>
      </w:r>
      <w:proofErr w:type="spellStart"/>
      <w:r w:rsidRPr="007064CB">
        <w:rPr>
          <w:rFonts w:ascii="Arial" w:hAnsi="Arial" w:cs="Arial"/>
          <w:i/>
          <w:iCs/>
          <w:sz w:val="22"/>
        </w:rPr>
        <w:t>Nutr</w:t>
      </w:r>
      <w:proofErr w:type="spellEnd"/>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nzaa034 (2020).</w:t>
      </w:r>
    </w:p>
    <w:p w:rsidRPr="007064CB" w:rsidR="007064CB" w:rsidP="007064CB" w:rsidRDefault="007064CB" w14:paraId="724E1656" w14:textId="77777777">
      <w:pPr>
        <w:pStyle w:val="Bibliography"/>
        <w:rPr>
          <w:rFonts w:ascii="Arial" w:hAnsi="Arial" w:cs="Arial"/>
          <w:sz w:val="22"/>
        </w:rPr>
      </w:pPr>
      <w:r w:rsidRPr="007064CB">
        <w:rPr>
          <w:rFonts w:ascii="Arial" w:hAnsi="Arial" w:cs="Arial"/>
          <w:sz w:val="22"/>
        </w:rPr>
        <w:t>7.</w:t>
      </w:r>
      <w:r w:rsidRPr="007064CB">
        <w:rPr>
          <w:rFonts w:ascii="Arial" w:hAnsi="Arial" w:cs="Arial"/>
          <w:sz w:val="22"/>
        </w:rPr>
        <w:tab/>
      </w:r>
      <w:r w:rsidRPr="007064CB">
        <w:rPr>
          <w:rFonts w:ascii="Arial" w:hAnsi="Arial" w:cs="Arial"/>
          <w:sz w:val="22"/>
        </w:rPr>
        <w:t>Leigh, S. C., Nguyen-</w:t>
      </w:r>
      <w:proofErr w:type="spellStart"/>
      <w:r w:rsidRPr="007064CB">
        <w:rPr>
          <w:rFonts w:ascii="Arial" w:hAnsi="Arial" w:cs="Arial"/>
          <w:sz w:val="22"/>
        </w:rPr>
        <w:t>Phuc</w:t>
      </w:r>
      <w:proofErr w:type="spellEnd"/>
      <w:r w:rsidRPr="007064CB">
        <w:rPr>
          <w:rFonts w:ascii="Arial" w:hAnsi="Arial" w:cs="Arial"/>
          <w:sz w:val="22"/>
        </w:rPr>
        <w:t xml:space="preserve">, B.-Q. &amp; German, D. P. The effects of protein and fiber content on gut structure and function in zebrafish (Danio rerio). </w:t>
      </w:r>
      <w:r w:rsidRPr="007064CB">
        <w:rPr>
          <w:rFonts w:ascii="Arial" w:hAnsi="Arial" w:cs="Arial"/>
          <w:i/>
          <w:iCs/>
          <w:sz w:val="22"/>
        </w:rPr>
        <w:t xml:space="preserve">J Comp </w:t>
      </w:r>
      <w:proofErr w:type="spellStart"/>
      <w:r w:rsidRPr="007064CB">
        <w:rPr>
          <w:rFonts w:ascii="Arial" w:hAnsi="Arial" w:cs="Arial"/>
          <w:i/>
          <w:iCs/>
          <w:sz w:val="22"/>
        </w:rPr>
        <w:t>Physiol</w:t>
      </w:r>
      <w:proofErr w:type="spellEnd"/>
      <w:r w:rsidRPr="007064CB">
        <w:rPr>
          <w:rFonts w:ascii="Arial" w:hAnsi="Arial" w:cs="Arial"/>
          <w:i/>
          <w:iCs/>
          <w:sz w:val="22"/>
        </w:rPr>
        <w:t xml:space="preserve"> B</w:t>
      </w:r>
      <w:r w:rsidRPr="007064CB">
        <w:rPr>
          <w:rFonts w:ascii="Arial" w:hAnsi="Arial" w:cs="Arial"/>
          <w:sz w:val="22"/>
        </w:rPr>
        <w:t xml:space="preserve"> </w:t>
      </w:r>
      <w:r w:rsidRPr="007064CB">
        <w:rPr>
          <w:rFonts w:ascii="Arial" w:hAnsi="Arial" w:cs="Arial"/>
          <w:b/>
          <w:bCs/>
          <w:sz w:val="22"/>
        </w:rPr>
        <w:t>188</w:t>
      </w:r>
      <w:r w:rsidRPr="007064CB">
        <w:rPr>
          <w:rFonts w:ascii="Arial" w:hAnsi="Arial" w:cs="Arial"/>
          <w:sz w:val="22"/>
        </w:rPr>
        <w:t>, 237–253 (2018).</w:t>
      </w:r>
    </w:p>
    <w:p w:rsidRPr="007064CB" w:rsidR="007064CB" w:rsidP="007064CB" w:rsidRDefault="007064CB" w14:paraId="38BBD6F5" w14:textId="77777777">
      <w:pPr>
        <w:pStyle w:val="Bibliography"/>
        <w:rPr>
          <w:rFonts w:ascii="Arial" w:hAnsi="Arial" w:cs="Arial"/>
          <w:sz w:val="22"/>
        </w:rPr>
      </w:pPr>
      <w:r w:rsidRPr="007064CB">
        <w:rPr>
          <w:rFonts w:ascii="Arial" w:hAnsi="Arial" w:cs="Arial"/>
          <w:sz w:val="22"/>
        </w:rPr>
        <w:t>8.</w:t>
      </w:r>
      <w:r w:rsidRPr="007064CB">
        <w:rPr>
          <w:rFonts w:ascii="Arial" w:hAnsi="Arial" w:cs="Arial"/>
          <w:sz w:val="22"/>
        </w:rPr>
        <w:tab/>
      </w:r>
      <w:r w:rsidRPr="007064CB">
        <w:rPr>
          <w:rFonts w:ascii="Arial" w:hAnsi="Arial" w:cs="Arial"/>
          <w:sz w:val="22"/>
        </w:rPr>
        <w:t xml:space="preserve">Leigh, S. C., </w:t>
      </w:r>
      <w:proofErr w:type="spellStart"/>
      <w:r w:rsidRPr="007064CB">
        <w:rPr>
          <w:rFonts w:ascii="Arial" w:hAnsi="Arial" w:cs="Arial"/>
          <w:sz w:val="22"/>
        </w:rPr>
        <w:t>Catabay</w:t>
      </w:r>
      <w:proofErr w:type="spellEnd"/>
      <w:r w:rsidRPr="007064CB">
        <w:rPr>
          <w:rFonts w:ascii="Arial" w:hAnsi="Arial" w:cs="Arial"/>
          <w:sz w:val="22"/>
        </w:rPr>
        <w:t xml:space="preserve">, C. &amp; German, D. P. Sustained changes in digestive physiology and microbiome across sequential generations of zebrafish fed different diets. </w:t>
      </w:r>
      <w:r w:rsidRPr="007064CB">
        <w:rPr>
          <w:rFonts w:ascii="Arial" w:hAnsi="Arial" w:cs="Arial"/>
          <w:i/>
          <w:iCs/>
          <w:sz w:val="22"/>
        </w:rPr>
        <w:t>Comparative Biochemistry and Physiology Part A: Molecular &amp; Integrative Physiology</w:t>
      </w:r>
      <w:r w:rsidRPr="007064CB">
        <w:rPr>
          <w:rFonts w:ascii="Arial" w:hAnsi="Arial" w:cs="Arial"/>
          <w:sz w:val="22"/>
        </w:rPr>
        <w:t xml:space="preserve"> </w:t>
      </w:r>
      <w:r w:rsidRPr="007064CB">
        <w:rPr>
          <w:rFonts w:ascii="Arial" w:hAnsi="Arial" w:cs="Arial"/>
          <w:b/>
          <w:bCs/>
          <w:sz w:val="22"/>
        </w:rPr>
        <w:t>273</w:t>
      </w:r>
      <w:r w:rsidRPr="007064CB">
        <w:rPr>
          <w:rFonts w:ascii="Arial" w:hAnsi="Arial" w:cs="Arial"/>
          <w:sz w:val="22"/>
        </w:rPr>
        <w:t>, 111285 (2022).</w:t>
      </w:r>
    </w:p>
    <w:p w:rsidRPr="007064CB" w:rsidR="007064CB" w:rsidP="007064CB" w:rsidRDefault="007064CB" w14:paraId="19323645" w14:textId="77777777">
      <w:pPr>
        <w:pStyle w:val="Bibliography"/>
        <w:rPr>
          <w:rFonts w:ascii="Arial" w:hAnsi="Arial" w:cs="Arial"/>
          <w:sz w:val="22"/>
        </w:rPr>
      </w:pPr>
      <w:r w:rsidRPr="007064CB">
        <w:rPr>
          <w:rFonts w:ascii="Arial" w:hAnsi="Arial" w:cs="Arial"/>
          <w:sz w:val="22"/>
        </w:rPr>
        <w:t>9.</w:t>
      </w:r>
      <w:r w:rsidRPr="007064CB">
        <w:rPr>
          <w:rFonts w:ascii="Arial" w:hAnsi="Arial" w:cs="Arial"/>
          <w:sz w:val="22"/>
        </w:rPr>
        <w:tab/>
      </w:r>
      <w:r w:rsidRPr="007064CB">
        <w:rPr>
          <w:rFonts w:ascii="Arial" w:hAnsi="Arial" w:cs="Arial"/>
          <w:sz w:val="22"/>
        </w:rPr>
        <w:t xml:space="preserve">Wong, S. </w:t>
      </w:r>
      <w:r w:rsidRPr="007064CB">
        <w:rPr>
          <w:rFonts w:ascii="Arial" w:hAnsi="Arial" w:cs="Arial"/>
          <w:i/>
          <w:iCs/>
          <w:sz w:val="22"/>
        </w:rPr>
        <w:t>et al.</w:t>
      </w:r>
      <w:r w:rsidRPr="007064CB">
        <w:rPr>
          <w:rFonts w:ascii="Arial" w:hAnsi="Arial" w:cs="Arial"/>
          <w:sz w:val="22"/>
        </w:rPr>
        <w:t xml:space="preserve"> Ontogenetic Differences in Dietary Fat Influence Microbiota Assembly in the Zebrafish Gut. </w:t>
      </w:r>
      <w:r w:rsidRPr="007064CB">
        <w:rPr>
          <w:rFonts w:ascii="Arial" w:hAnsi="Arial" w:cs="Arial"/>
          <w:i/>
          <w:iCs/>
          <w:sz w:val="22"/>
        </w:rPr>
        <w:t>mBio</w:t>
      </w:r>
      <w:r w:rsidRPr="007064CB">
        <w:rPr>
          <w:rFonts w:ascii="Arial" w:hAnsi="Arial" w:cs="Arial"/>
          <w:sz w:val="22"/>
        </w:rPr>
        <w:t xml:space="preserve"> </w:t>
      </w:r>
      <w:r w:rsidRPr="007064CB">
        <w:rPr>
          <w:rFonts w:ascii="Arial" w:hAnsi="Arial" w:cs="Arial"/>
          <w:b/>
          <w:bCs/>
          <w:sz w:val="22"/>
        </w:rPr>
        <w:t>6</w:t>
      </w:r>
      <w:r w:rsidRPr="007064CB">
        <w:rPr>
          <w:rFonts w:ascii="Arial" w:hAnsi="Arial" w:cs="Arial"/>
          <w:sz w:val="22"/>
        </w:rPr>
        <w:t>, (2015).</w:t>
      </w:r>
    </w:p>
    <w:p w:rsidRPr="007064CB" w:rsidR="007064CB" w:rsidP="007064CB" w:rsidRDefault="007064CB" w14:paraId="3658B08F" w14:textId="77777777">
      <w:pPr>
        <w:pStyle w:val="Bibliography"/>
        <w:rPr>
          <w:rFonts w:ascii="Arial" w:hAnsi="Arial" w:cs="Arial"/>
          <w:sz w:val="22"/>
        </w:rPr>
      </w:pPr>
      <w:r w:rsidRPr="007064CB">
        <w:rPr>
          <w:rFonts w:ascii="Arial" w:hAnsi="Arial" w:cs="Arial"/>
          <w:sz w:val="22"/>
        </w:rPr>
        <w:t>10.</w:t>
      </w:r>
      <w:r w:rsidRPr="007064CB">
        <w:rPr>
          <w:rFonts w:ascii="Arial" w:hAnsi="Arial" w:cs="Arial"/>
          <w:sz w:val="22"/>
        </w:rPr>
        <w:tab/>
      </w:r>
      <w:r w:rsidRPr="007064CB">
        <w:rPr>
          <w:rFonts w:ascii="Arial" w:hAnsi="Arial" w:cs="Arial"/>
          <w:sz w:val="22"/>
        </w:rPr>
        <w:t>Evidence for a core gut microbiota in the zebrafish | The ISME Journal. https://www.nature.com/articles/ismej201138.</w:t>
      </w:r>
    </w:p>
    <w:p w:rsidRPr="007064CB" w:rsidR="007064CB" w:rsidP="007064CB" w:rsidRDefault="007064CB" w14:paraId="037A4056" w14:textId="77777777">
      <w:pPr>
        <w:pStyle w:val="Bibliography"/>
        <w:rPr>
          <w:rFonts w:ascii="Arial" w:hAnsi="Arial" w:cs="Arial"/>
          <w:sz w:val="22"/>
        </w:rPr>
      </w:pPr>
      <w:r w:rsidRPr="007064CB">
        <w:rPr>
          <w:rFonts w:ascii="Arial" w:hAnsi="Arial" w:cs="Arial"/>
          <w:sz w:val="22"/>
        </w:rPr>
        <w:t>11.</w:t>
      </w:r>
      <w:r w:rsidRPr="007064CB">
        <w:rPr>
          <w:rFonts w:ascii="Arial" w:hAnsi="Arial" w:cs="Arial"/>
          <w:sz w:val="22"/>
        </w:rPr>
        <w:tab/>
      </w:r>
      <w:r w:rsidRPr="007064CB">
        <w:rPr>
          <w:rFonts w:ascii="Arial" w:hAnsi="Arial" w:cs="Arial"/>
          <w:sz w:val="22"/>
        </w:rPr>
        <w:t xml:space="preserve">Sharpton, T. J., </w:t>
      </w:r>
      <w:proofErr w:type="spellStart"/>
      <w:r w:rsidRPr="007064CB">
        <w:rPr>
          <w:rFonts w:ascii="Arial" w:hAnsi="Arial" w:cs="Arial"/>
          <w:sz w:val="22"/>
        </w:rPr>
        <w:t>Stagaman</w:t>
      </w:r>
      <w:proofErr w:type="spellEnd"/>
      <w:r w:rsidRPr="007064CB">
        <w:rPr>
          <w:rFonts w:ascii="Arial" w:hAnsi="Arial" w:cs="Arial"/>
          <w:sz w:val="22"/>
        </w:rPr>
        <w:t xml:space="preserve">, K., Sieler Jr., M. J., Arnold, H. K. &amp; Davis, E. W. Phylogenetic Integration Reveals the Zebrafish Core </w:t>
      </w:r>
      <w:proofErr w:type="gramStart"/>
      <w:r w:rsidRPr="007064CB">
        <w:rPr>
          <w:rFonts w:ascii="Arial" w:hAnsi="Arial" w:cs="Arial"/>
          <w:sz w:val="22"/>
        </w:rPr>
        <w:t>Microbiome</w:t>
      </w:r>
      <w:proofErr w:type="gramEnd"/>
      <w:r w:rsidRPr="007064CB">
        <w:rPr>
          <w:rFonts w:ascii="Arial" w:hAnsi="Arial" w:cs="Arial"/>
          <w:sz w:val="22"/>
        </w:rPr>
        <w:t xml:space="preserve"> and Its Sensitivity to Environmental Exposures. </w:t>
      </w:r>
      <w:r w:rsidRPr="007064CB">
        <w:rPr>
          <w:rFonts w:ascii="Arial" w:hAnsi="Arial" w:cs="Arial"/>
          <w:i/>
          <w:iCs/>
          <w:sz w:val="22"/>
        </w:rPr>
        <w:t>Toxics</w:t>
      </w:r>
      <w:r w:rsidRPr="007064CB">
        <w:rPr>
          <w:rFonts w:ascii="Arial" w:hAnsi="Arial" w:cs="Arial"/>
          <w:sz w:val="22"/>
        </w:rPr>
        <w:t xml:space="preserve"> </w:t>
      </w:r>
      <w:r w:rsidRPr="007064CB">
        <w:rPr>
          <w:rFonts w:ascii="Arial" w:hAnsi="Arial" w:cs="Arial"/>
          <w:b/>
          <w:bCs/>
          <w:sz w:val="22"/>
        </w:rPr>
        <w:t>9</w:t>
      </w:r>
      <w:r w:rsidRPr="007064CB">
        <w:rPr>
          <w:rFonts w:ascii="Arial" w:hAnsi="Arial" w:cs="Arial"/>
          <w:sz w:val="22"/>
        </w:rPr>
        <w:t>, 10 (2021).</w:t>
      </w:r>
    </w:p>
    <w:p w:rsidRPr="007064CB" w:rsidR="007064CB" w:rsidP="007064CB" w:rsidRDefault="007064CB" w14:paraId="0402C351" w14:textId="77777777">
      <w:pPr>
        <w:pStyle w:val="Bibliography"/>
        <w:rPr>
          <w:rFonts w:ascii="Arial" w:hAnsi="Arial" w:cs="Arial"/>
          <w:sz w:val="22"/>
        </w:rPr>
      </w:pPr>
      <w:r w:rsidRPr="007064CB">
        <w:rPr>
          <w:rFonts w:ascii="Arial" w:hAnsi="Arial" w:cs="Arial"/>
          <w:sz w:val="22"/>
        </w:rPr>
        <w:t>12.</w:t>
      </w:r>
      <w:r w:rsidRPr="007064CB">
        <w:rPr>
          <w:rFonts w:ascii="Arial" w:hAnsi="Arial" w:cs="Arial"/>
          <w:sz w:val="22"/>
        </w:rPr>
        <w:tab/>
      </w:r>
      <w:proofErr w:type="spellStart"/>
      <w:r w:rsidRPr="007064CB">
        <w:rPr>
          <w:rFonts w:ascii="Arial" w:hAnsi="Arial" w:cs="Arial"/>
          <w:sz w:val="22"/>
        </w:rPr>
        <w:t>Westerfield</w:t>
      </w:r>
      <w:proofErr w:type="spellEnd"/>
      <w:r w:rsidRPr="007064CB">
        <w:rPr>
          <w:rFonts w:ascii="Arial" w:hAnsi="Arial" w:cs="Arial"/>
          <w:sz w:val="22"/>
        </w:rPr>
        <w:t xml:space="preserve">, M. </w:t>
      </w:r>
      <w:r w:rsidRPr="007064CB">
        <w:rPr>
          <w:rFonts w:ascii="Arial" w:hAnsi="Arial" w:cs="Arial"/>
          <w:i/>
          <w:iCs/>
          <w:sz w:val="22"/>
        </w:rPr>
        <w:t>The Zebrafish book</w:t>
      </w:r>
      <w:r w:rsidRPr="007064CB">
        <w:rPr>
          <w:rFonts w:ascii="Arial" w:hAnsi="Arial" w:cs="Arial"/>
          <w:sz w:val="22"/>
        </w:rPr>
        <w:t>. (Institute of Neuroscience, University of Oregon, 2007).</w:t>
      </w:r>
    </w:p>
    <w:p w:rsidRPr="007064CB" w:rsidR="007064CB" w:rsidP="007064CB" w:rsidRDefault="007064CB" w14:paraId="790BA402" w14:textId="77777777">
      <w:pPr>
        <w:pStyle w:val="Bibliography"/>
        <w:rPr>
          <w:rFonts w:ascii="Arial" w:hAnsi="Arial" w:cs="Arial"/>
          <w:sz w:val="22"/>
        </w:rPr>
      </w:pPr>
      <w:r w:rsidRPr="007064CB">
        <w:rPr>
          <w:rFonts w:ascii="Arial" w:hAnsi="Arial" w:cs="Arial"/>
          <w:sz w:val="22"/>
        </w:rPr>
        <w:t>13.</w:t>
      </w:r>
      <w:r w:rsidRPr="007064CB">
        <w:rPr>
          <w:rFonts w:ascii="Arial" w:hAnsi="Arial" w:cs="Arial"/>
          <w:sz w:val="22"/>
        </w:rPr>
        <w:tab/>
      </w:r>
      <w:r w:rsidRPr="007064CB">
        <w:rPr>
          <w:rFonts w:ascii="Arial" w:hAnsi="Arial" w:cs="Arial"/>
          <w:sz w:val="22"/>
        </w:rPr>
        <w:t xml:space="preserve">Stephens, W. Z. </w:t>
      </w:r>
      <w:r w:rsidRPr="007064CB">
        <w:rPr>
          <w:rFonts w:ascii="Arial" w:hAnsi="Arial" w:cs="Arial"/>
          <w:i/>
          <w:iCs/>
          <w:sz w:val="22"/>
        </w:rPr>
        <w:t>et al.</w:t>
      </w:r>
      <w:r w:rsidRPr="007064CB">
        <w:rPr>
          <w:rFonts w:ascii="Arial" w:hAnsi="Arial" w:cs="Arial"/>
          <w:sz w:val="22"/>
        </w:rPr>
        <w:t xml:space="preserve"> The composition of the zebrafish intestinal microbial community varies across development.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644–654 (2016).</w:t>
      </w:r>
    </w:p>
    <w:p w:rsidRPr="007064CB" w:rsidR="007064CB" w:rsidP="007064CB" w:rsidRDefault="007064CB" w14:paraId="4E9FD9A9" w14:textId="77777777">
      <w:pPr>
        <w:pStyle w:val="Bibliography"/>
        <w:rPr>
          <w:rFonts w:ascii="Arial" w:hAnsi="Arial" w:cs="Arial"/>
          <w:sz w:val="22"/>
        </w:rPr>
      </w:pPr>
      <w:r w:rsidRPr="007064CB">
        <w:rPr>
          <w:rFonts w:ascii="Arial" w:hAnsi="Arial" w:cs="Arial"/>
          <w:sz w:val="22"/>
        </w:rPr>
        <w:lastRenderedPageBreak/>
        <w:t>14.</w:t>
      </w:r>
      <w:r w:rsidRPr="007064CB">
        <w:rPr>
          <w:rFonts w:ascii="Arial" w:hAnsi="Arial" w:cs="Arial"/>
          <w:sz w:val="22"/>
        </w:rPr>
        <w:tab/>
      </w:r>
      <w:r w:rsidRPr="007064CB">
        <w:rPr>
          <w:rFonts w:ascii="Arial" w:hAnsi="Arial" w:cs="Arial"/>
          <w:sz w:val="22"/>
        </w:rPr>
        <w:t xml:space="preserve">Burns, A. R. </w:t>
      </w:r>
      <w:r w:rsidRPr="007064CB">
        <w:rPr>
          <w:rFonts w:ascii="Arial" w:hAnsi="Arial" w:cs="Arial"/>
          <w:i/>
          <w:iCs/>
          <w:sz w:val="22"/>
        </w:rPr>
        <w:t>et al.</w:t>
      </w:r>
      <w:r w:rsidRPr="007064CB">
        <w:rPr>
          <w:rFonts w:ascii="Arial" w:hAnsi="Arial" w:cs="Arial"/>
          <w:sz w:val="22"/>
        </w:rPr>
        <w:t xml:space="preserve"> Contribution of neutral processes to the assembly of gut microbial communities in the zebrafish over host development.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655–664 (2016).</w:t>
      </w:r>
    </w:p>
    <w:p w:rsidRPr="007064CB" w:rsidR="007064CB" w:rsidP="007064CB" w:rsidRDefault="007064CB" w14:paraId="656E08D3" w14:textId="77777777">
      <w:pPr>
        <w:pStyle w:val="Bibliography"/>
        <w:rPr>
          <w:rFonts w:ascii="Arial" w:hAnsi="Arial" w:cs="Arial"/>
          <w:sz w:val="22"/>
        </w:rPr>
      </w:pPr>
      <w:r w:rsidRPr="007064CB">
        <w:rPr>
          <w:rFonts w:ascii="Arial" w:hAnsi="Arial" w:cs="Arial"/>
          <w:sz w:val="22"/>
        </w:rPr>
        <w:t>15.</w:t>
      </w:r>
      <w:r w:rsidRPr="007064CB">
        <w:rPr>
          <w:rFonts w:ascii="Arial" w:hAnsi="Arial" w:cs="Arial"/>
          <w:sz w:val="22"/>
        </w:rPr>
        <w:tab/>
      </w:r>
      <w:proofErr w:type="spellStart"/>
      <w:r w:rsidRPr="007064CB">
        <w:rPr>
          <w:rFonts w:ascii="Arial" w:hAnsi="Arial" w:cs="Arial"/>
          <w:sz w:val="22"/>
        </w:rPr>
        <w:t>Urán</w:t>
      </w:r>
      <w:proofErr w:type="spellEnd"/>
      <w:r w:rsidRPr="007064CB">
        <w:rPr>
          <w:rFonts w:ascii="Arial" w:hAnsi="Arial" w:cs="Arial"/>
          <w:sz w:val="22"/>
        </w:rPr>
        <w:t xml:space="preserve">, P. A. </w:t>
      </w:r>
      <w:r w:rsidRPr="007064CB">
        <w:rPr>
          <w:rFonts w:ascii="Arial" w:hAnsi="Arial" w:cs="Arial"/>
          <w:i/>
          <w:iCs/>
          <w:sz w:val="22"/>
        </w:rPr>
        <w:t>et al.</w:t>
      </w:r>
      <w:r w:rsidRPr="007064CB">
        <w:rPr>
          <w:rFonts w:ascii="Arial" w:hAnsi="Arial" w:cs="Arial"/>
          <w:sz w:val="22"/>
        </w:rPr>
        <w:t xml:space="preserve"> Soybean meal induces intestinal inflammation in common carp (Cyprinus </w:t>
      </w:r>
      <w:proofErr w:type="spellStart"/>
      <w:r w:rsidRPr="007064CB">
        <w:rPr>
          <w:rFonts w:ascii="Arial" w:hAnsi="Arial" w:cs="Arial"/>
          <w:sz w:val="22"/>
        </w:rPr>
        <w:t>carpio</w:t>
      </w:r>
      <w:proofErr w:type="spellEnd"/>
      <w:r w:rsidRPr="007064CB">
        <w:rPr>
          <w:rFonts w:ascii="Arial" w:hAnsi="Arial" w:cs="Arial"/>
          <w:sz w:val="22"/>
        </w:rPr>
        <w:t xml:space="preserve"> L.). </w:t>
      </w:r>
      <w:r w:rsidRPr="007064CB">
        <w:rPr>
          <w:rFonts w:ascii="Arial" w:hAnsi="Arial" w:cs="Arial"/>
          <w:i/>
          <w:iCs/>
          <w:sz w:val="22"/>
        </w:rPr>
        <w:t>Fish &amp; Shellfish Immunology</w:t>
      </w:r>
      <w:r w:rsidRPr="007064CB">
        <w:rPr>
          <w:rFonts w:ascii="Arial" w:hAnsi="Arial" w:cs="Arial"/>
          <w:sz w:val="22"/>
        </w:rPr>
        <w:t xml:space="preserve"> </w:t>
      </w:r>
      <w:r w:rsidRPr="007064CB">
        <w:rPr>
          <w:rFonts w:ascii="Arial" w:hAnsi="Arial" w:cs="Arial"/>
          <w:b/>
          <w:bCs/>
          <w:sz w:val="22"/>
        </w:rPr>
        <w:t>25</w:t>
      </w:r>
      <w:r w:rsidRPr="007064CB">
        <w:rPr>
          <w:rFonts w:ascii="Arial" w:hAnsi="Arial" w:cs="Arial"/>
          <w:sz w:val="22"/>
        </w:rPr>
        <w:t>, 751–760 (2008).</w:t>
      </w:r>
    </w:p>
    <w:p w:rsidRPr="007064CB" w:rsidR="007064CB" w:rsidP="007064CB" w:rsidRDefault="007064CB" w14:paraId="49557E16" w14:textId="77777777">
      <w:pPr>
        <w:pStyle w:val="Bibliography"/>
        <w:rPr>
          <w:rFonts w:ascii="Arial" w:hAnsi="Arial" w:cs="Arial"/>
          <w:sz w:val="22"/>
        </w:rPr>
      </w:pPr>
      <w:r w:rsidRPr="007064CB">
        <w:rPr>
          <w:rFonts w:ascii="Arial" w:hAnsi="Arial" w:cs="Arial"/>
          <w:sz w:val="22"/>
        </w:rPr>
        <w:t>16.</w:t>
      </w:r>
      <w:r w:rsidRPr="007064CB">
        <w:rPr>
          <w:rFonts w:ascii="Arial" w:hAnsi="Arial" w:cs="Arial"/>
          <w:sz w:val="22"/>
        </w:rPr>
        <w:tab/>
      </w:r>
      <w:r w:rsidRPr="007064CB">
        <w:rPr>
          <w:rFonts w:ascii="Arial" w:hAnsi="Arial" w:cs="Arial"/>
          <w:sz w:val="22"/>
        </w:rPr>
        <w:t xml:space="preserve">Shaw, L. P. </w:t>
      </w:r>
      <w:r w:rsidRPr="007064CB">
        <w:rPr>
          <w:rFonts w:ascii="Arial" w:hAnsi="Arial" w:cs="Arial"/>
          <w:i/>
          <w:iCs/>
          <w:sz w:val="22"/>
        </w:rPr>
        <w:t>et al.</w:t>
      </w:r>
      <w:r w:rsidRPr="007064CB">
        <w:rPr>
          <w:rFonts w:ascii="Arial" w:hAnsi="Arial" w:cs="Arial"/>
          <w:sz w:val="22"/>
        </w:rPr>
        <w:t xml:space="preserve"> Modelling microbiome recovery after antibiotics using a stability landscape framework.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1845–1856 (2019).</w:t>
      </w:r>
    </w:p>
    <w:p w:rsidRPr="007064CB" w:rsidR="007064CB" w:rsidP="007064CB" w:rsidRDefault="007064CB" w14:paraId="6FD3005C" w14:textId="77777777">
      <w:pPr>
        <w:pStyle w:val="Bibliography"/>
        <w:rPr>
          <w:rFonts w:ascii="Arial" w:hAnsi="Arial" w:cs="Arial"/>
          <w:sz w:val="22"/>
        </w:rPr>
      </w:pPr>
      <w:r w:rsidRPr="007064CB">
        <w:rPr>
          <w:rFonts w:ascii="Arial" w:hAnsi="Arial" w:cs="Arial"/>
          <w:sz w:val="22"/>
        </w:rPr>
        <w:t>17.</w:t>
      </w:r>
      <w:r w:rsidRPr="007064CB">
        <w:rPr>
          <w:rFonts w:ascii="Arial" w:hAnsi="Arial" w:cs="Arial"/>
          <w:sz w:val="22"/>
        </w:rPr>
        <w:tab/>
      </w:r>
      <w:proofErr w:type="spellStart"/>
      <w:r w:rsidRPr="007064CB">
        <w:rPr>
          <w:rFonts w:ascii="Arial" w:hAnsi="Arial" w:cs="Arial"/>
          <w:sz w:val="22"/>
        </w:rPr>
        <w:t>Whipps</w:t>
      </w:r>
      <w:proofErr w:type="spellEnd"/>
      <w:r w:rsidRPr="007064CB">
        <w:rPr>
          <w:rFonts w:ascii="Arial" w:hAnsi="Arial" w:cs="Arial"/>
          <w:sz w:val="22"/>
        </w:rPr>
        <w:t xml:space="preserve">, C., Matthews, J. &amp; Kent, M. </w:t>
      </w:r>
      <w:proofErr w:type="gramStart"/>
      <w:r w:rsidRPr="007064CB">
        <w:rPr>
          <w:rFonts w:ascii="Arial" w:hAnsi="Arial" w:cs="Arial"/>
          <w:sz w:val="22"/>
        </w:rPr>
        <w:t>Distribution</w:t>
      </w:r>
      <w:proofErr w:type="gramEnd"/>
      <w:r w:rsidRPr="007064CB">
        <w:rPr>
          <w:rFonts w:ascii="Arial" w:hAnsi="Arial" w:cs="Arial"/>
          <w:sz w:val="22"/>
        </w:rPr>
        <w:t xml:space="preserve"> and genetic characterization of Mycobacterium chelonae in laboratory zebrafish Danio rerio. </w:t>
      </w:r>
      <w:r w:rsidRPr="007064CB">
        <w:rPr>
          <w:rFonts w:ascii="Arial" w:hAnsi="Arial" w:cs="Arial"/>
          <w:i/>
          <w:iCs/>
          <w:sz w:val="22"/>
        </w:rPr>
        <w:t xml:space="preserve">Dis. </w:t>
      </w:r>
      <w:proofErr w:type="spellStart"/>
      <w:r w:rsidRPr="007064CB">
        <w:rPr>
          <w:rFonts w:ascii="Arial" w:hAnsi="Arial" w:cs="Arial"/>
          <w:i/>
          <w:iCs/>
          <w:sz w:val="22"/>
        </w:rPr>
        <w:t>Aquat</w:t>
      </w:r>
      <w:proofErr w:type="spellEnd"/>
      <w:r w:rsidRPr="007064CB">
        <w:rPr>
          <w:rFonts w:ascii="Arial" w:hAnsi="Arial" w:cs="Arial"/>
          <w:i/>
          <w:iCs/>
          <w:sz w:val="22"/>
        </w:rPr>
        <w:t>. Org.</w:t>
      </w:r>
      <w:r w:rsidRPr="007064CB">
        <w:rPr>
          <w:rFonts w:ascii="Arial" w:hAnsi="Arial" w:cs="Arial"/>
          <w:sz w:val="22"/>
        </w:rPr>
        <w:t xml:space="preserve"> </w:t>
      </w:r>
      <w:r w:rsidRPr="007064CB">
        <w:rPr>
          <w:rFonts w:ascii="Arial" w:hAnsi="Arial" w:cs="Arial"/>
          <w:b/>
          <w:bCs/>
          <w:sz w:val="22"/>
        </w:rPr>
        <w:t>82</w:t>
      </w:r>
      <w:r w:rsidRPr="007064CB">
        <w:rPr>
          <w:rFonts w:ascii="Arial" w:hAnsi="Arial" w:cs="Arial"/>
          <w:sz w:val="22"/>
        </w:rPr>
        <w:t>, 45–54 (2008).</w:t>
      </w:r>
    </w:p>
    <w:p w:rsidRPr="007064CB" w:rsidR="007064CB" w:rsidP="007064CB" w:rsidRDefault="007064CB" w14:paraId="0CC1B89E" w14:textId="77777777">
      <w:pPr>
        <w:pStyle w:val="Bibliography"/>
        <w:rPr>
          <w:rFonts w:ascii="Arial" w:hAnsi="Arial" w:cs="Arial"/>
          <w:sz w:val="22"/>
        </w:rPr>
      </w:pPr>
      <w:r w:rsidRPr="007064CB">
        <w:rPr>
          <w:rFonts w:ascii="Arial" w:hAnsi="Arial" w:cs="Arial"/>
          <w:sz w:val="22"/>
        </w:rPr>
        <w:t>18.</w:t>
      </w:r>
      <w:r w:rsidRPr="007064CB">
        <w:rPr>
          <w:rFonts w:ascii="Arial" w:hAnsi="Arial" w:cs="Arial"/>
          <w:sz w:val="22"/>
        </w:rPr>
        <w:tab/>
      </w:r>
      <w:r w:rsidRPr="007064CB">
        <w:rPr>
          <w:rFonts w:ascii="Arial" w:hAnsi="Arial" w:cs="Arial"/>
          <w:sz w:val="22"/>
        </w:rPr>
        <w:t xml:space="preserve">Kent, M. &amp; </w:t>
      </w:r>
      <w:proofErr w:type="spellStart"/>
      <w:r w:rsidRPr="007064CB">
        <w:rPr>
          <w:rFonts w:ascii="Arial" w:hAnsi="Arial" w:cs="Arial"/>
          <w:sz w:val="22"/>
        </w:rPr>
        <w:t>Varga</w:t>
      </w:r>
      <w:proofErr w:type="spellEnd"/>
      <w:r w:rsidRPr="007064CB">
        <w:rPr>
          <w:rFonts w:ascii="Arial" w:hAnsi="Arial" w:cs="Arial"/>
          <w:sz w:val="22"/>
        </w:rPr>
        <w:t xml:space="preserve">, Z. Use of </w:t>
      </w:r>
      <w:proofErr w:type="spellStart"/>
      <w:r w:rsidRPr="007064CB">
        <w:rPr>
          <w:rFonts w:ascii="Arial" w:hAnsi="Arial" w:cs="Arial"/>
          <w:sz w:val="22"/>
        </w:rPr>
        <w:t>Zebrafi</w:t>
      </w:r>
      <w:proofErr w:type="spellEnd"/>
      <w:r w:rsidRPr="007064CB">
        <w:rPr>
          <w:rFonts w:ascii="Arial" w:hAnsi="Arial" w:cs="Arial"/>
          <w:sz w:val="22"/>
        </w:rPr>
        <w:t xml:space="preserve"> </w:t>
      </w:r>
      <w:proofErr w:type="spellStart"/>
      <w:r w:rsidRPr="007064CB">
        <w:rPr>
          <w:rFonts w:ascii="Arial" w:hAnsi="Arial" w:cs="Arial"/>
          <w:sz w:val="22"/>
        </w:rPr>
        <w:t>sh</w:t>
      </w:r>
      <w:proofErr w:type="spellEnd"/>
      <w:r w:rsidRPr="007064CB">
        <w:rPr>
          <w:rFonts w:ascii="Arial" w:hAnsi="Arial" w:cs="Arial"/>
          <w:sz w:val="22"/>
        </w:rPr>
        <w:t xml:space="preserve"> in Research and Importance of Health and Husbandry. </w:t>
      </w:r>
      <w:r w:rsidRPr="007064CB">
        <w:rPr>
          <w:rFonts w:ascii="Arial" w:hAnsi="Arial" w:cs="Arial"/>
          <w:i/>
          <w:iCs/>
          <w:sz w:val="22"/>
        </w:rPr>
        <w:t>ILAR Journal</w:t>
      </w:r>
      <w:r w:rsidRPr="007064CB">
        <w:rPr>
          <w:rFonts w:ascii="Arial" w:hAnsi="Arial" w:cs="Arial"/>
          <w:sz w:val="22"/>
        </w:rPr>
        <w:t xml:space="preserve"> </w:t>
      </w:r>
      <w:r w:rsidRPr="007064CB">
        <w:rPr>
          <w:rFonts w:ascii="Arial" w:hAnsi="Arial" w:cs="Arial"/>
          <w:b/>
          <w:bCs/>
          <w:sz w:val="22"/>
        </w:rPr>
        <w:t>53</w:t>
      </w:r>
      <w:r w:rsidRPr="007064CB">
        <w:rPr>
          <w:rFonts w:ascii="Arial" w:hAnsi="Arial" w:cs="Arial"/>
          <w:sz w:val="22"/>
        </w:rPr>
        <w:t>, 89–94 (2012).</w:t>
      </w:r>
    </w:p>
    <w:p w:rsidRPr="007064CB" w:rsidR="007064CB" w:rsidP="007064CB" w:rsidRDefault="007064CB" w14:paraId="7ED44E26" w14:textId="77777777">
      <w:pPr>
        <w:pStyle w:val="Bibliography"/>
        <w:rPr>
          <w:rFonts w:ascii="Arial" w:hAnsi="Arial" w:cs="Arial"/>
          <w:sz w:val="22"/>
        </w:rPr>
      </w:pPr>
      <w:r w:rsidRPr="007064CB">
        <w:rPr>
          <w:rFonts w:ascii="Arial" w:hAnsi="Arial" w:cs="Arial"/>
          <w:sz w:val="22"/>
        </w:rPr>
        <w:t>19.</w:t>
      </w:r>
      <w:r w:rsidRPr="007064CB">
        <w:rPr>
          <w:rFonts w:ascii="Arial" w:hAnsi="Arial" w:cs="Arial"/>
          <w:sz w:val="22"/>
        </w:rPr>
        <w:tab/>
      </w:r>
      <w:r w:rsidRPr="007064CB">
        <w:rPr>
          <w:rFonts w:ascii="Arial" w:hAnsi="Arial" w:cs="Arial"/>
          <w:sz w:val="22"/>
        </w:rPr>
        <w:t xml:space="preserve">Chang, C. T., Benedict, S. &amp; </w:t>
      </w:r>
      <w:proofErr w:type="spellStart"/>
      <w:r w:rsidRPr="007064CB">
        <w:rPr>
          <w:rFonts w:ascii="Arial" w:hAnsi="Arial" w:cs="Arial"/>
          <w:sz w:val="22"/>
        </w:rPr>
        <w:t>Whipps</w:t>
      </w:r>
      <w:proofErr w:type="spellEnd"/>
      <w:r w:rsidRPr="007064CB">
        <w:rPr>
          <w:rFonts w:ascii="Arial" w:hAnsi="Arial" w:cs="Arial"/>
          <w:sz w:val="22"/>
        </w:rPr>
        <w:t xml:space="preserve">, C. M. Transmission of Mycobacterium chelonae and Mycobacterium </w:t>
      </w:r>
      <w:proofErr w:type="spellStart"/>
      <w:r w:rsidRPr="007064CB">
        <w:rPr>
          <w:rFonts w:ascii="Arial" w:hAnsi="Arial" w:cs="Arial"/>
          <w:sz w:val="22"/>
        </w:rPr>
        <w:t>marinum</w:t>
      </w:r>
      <w:proofErr w:type="spellEnd"/>
      <w:r w:rsidRPr="007064CB">
        <w:rPr>
          <w:rFonts w:ascii="Arial" w:hAnsi="Arial" w:cs="Arial"/>
          <w:sz w:val="22"/>
        </w:rPr>
        <w:t xml:space="preserve"> in laboratory zebrafish through live feeds. </w:t>
      </w:r>
      <w:r w:rsidRPr="007064CB">
        <w:rPr>
          <w:rFonts w:ascii="Arial" w:hAnsi="Arial" w:cs="Arial"/>
          <w:i/>
          <w:iCs/>
          <w:sz w:val="22"/>
        </w:rPr>
        <w:t>Journal of Fish Diseases</w:t>
      </w:r>
      <w:r w:rsidRPr="007064CB">
        <w:rPr>
          <w:rFonts w:ascii="Arial" w:hAnsi="Arial" w:cs="Arial"/>
          <w:sz w:val="22"/>
        </w:rPr>
        <w:t xml:space="preserve"> </w:t>
      </w:r>
      <w:r w:rsidRPr="007064CB">
        <w:rPr>
          <w:rFonts w:ascii="Arial" w:hAnsi="Arial" w:cs="Arial"/>
          <w:b/>
          <w:bCs/>
          <w:sz w:val="22"/>
        </w:rPr>
        <w:t>42</w:t>
      </w:r>
      <w:r w:rsidRPr="007064CB">
        <w:rPr>
          <w:rFonts w:ascii="Arial" w:hAnsi="Arial" w:cs="Arial"/>
          <w:sz w:val="22"/>
        </w:rPr>
        <w:t>, 1425–1431 (2019).</w:t>
      </w:r>
    </w:p>
    <w:p w:rsidRPr="007064CB" w:rsidR="007064CB" w:rsidP="007064CB" w:rsidRDefault="007064CB" w14:paraId="31C71652" w14:textId="77777777">
      <w:pPr>
        <w:pStyle w:val="Bibliography"/>
        <w:rPr>
          <w:rFonts w:ascii="Arial" w:hAnsi="Arial" w:cs="Arial"/>
          <w:sz w:val="22"/>
        </w:rPr>
      </w:pPr>
      <w:r w:rsidRPr="007064CB">
        <w:rPr>
          <w:rFonts w:ascii="Arial" w:hAnsi="Arial" w:cs="Arial"/>
          <w:sz w:val="22"/>
        </w:rPr>
        <w:t>20.</w:t>
      </w:r>
      <w:r w:rsidRPr="007064CB">
        <w:rPr>
          <w:rFonts w:ascii="Arial" w:hAnsi="Arial" w:cs="Arial"/>
          <w:sz w:val="22"/>
        </w:rPr>
        <w:tab/>
      </w:r>
      <w:r w:rsidRPr="007064CB">
        <w:rPr>
          <w:rFonts w:ascii="Arial" w:hAnsi="Arial" w:cs="Arial"/>
          <w:sz w:val="22"/>
        </w:rPr>
        <w:t xml:space="preserve">Gaulke, C. A. </w:t>
      </w:r>
      <w:r w:rsidRPr="007064CB">
        <w:rPr>
          <w:rFonts w:ascii="Arial" w:hAnsi="Arial" w:cs="Arial"/>
          <w:i/>
          <w:iCs/>
          <w:sz w:val="22"/>
        </w:rPr>
        <w:t>et al.</w:t>
      </w:r>
      <w:r w:rsidRPr="007064CB">
        <w:rPr>
          <w:rFonts w:ascii="Arial" w:hAnsi="Arial" w:cs="Arial"/>
          <w:sz w:val="22"/>
        </w:rPr>
        <w:t xml:space="preserve"> A longitudinal assessment of host-microbe-parasite interactions resolves the zebrafish gut microbiome’s link to Pseudocapillaria tomentosa infection and pathology. </w:t>
      </w:r>
      <w:r w:rsidRPr="007064CB">
        <w:rPr>
          <w:rFonts w:ascii="Arial" w:hAnsi="Arial" w:cs="Arial"/>
          <w:i/>
          <w:iCs/>
          <w:sz w:val="22"/>
        </w:rPr>
        <w:t>Microbiome</w:t>
      </w:r>
      <w:r w:rsidRPr="007064CB">
        <w:rPr>
          <w:rFonts w:ascii="Arial" w:hAnsi="Arial" w:cs="Arial"/>
          <w:sz w:val="22"/>
        </w:rPr>
        <w:t xml:space="preserve"> </w:t>
      </w:r>
      <w:r w:rsidRPr="007064CB">
        <w:rPr>
          <w:rFonts w:ascii="Arial" w:hAnsi="Arial" w:cs="Arial"/>
          <w:b/>
          <w:bCs/>
          <w:sz w:val="22"/>
        </w:rPr>
        <w:t>7</w:t>
      </w:r>
      <w:r w:rsidRPr="007064CB">
        <w:rPr>
          <w:rFonts w:ascii="Arial" w:hAnsi="Arial" w:cs="Arial"/>
          <w:sz w:val="22"/>
        </w:rPr>
        <w:t>, 10 (2019).</w:t>
      </w:r>
    </w:p>
    <w:p w:rsidRPr="007064CB" w:rsidR="007064CB" w:rsidP="007064CB" w:rsidRDefault="007064CB" w14:paraId="3DB00DD9" w14:textId="77777777">
      <w:pPr>
        <w:pStyle w:val="Bibliography"/>
        <w:rPr>
          <w:rFonts w:ascii="Arial" w:hAnsi="Arial" w:cs="Arial"/>
          <w:sz w:val="22"/>
        </w:rPr>
      </w:pPr>
      <w:r w:rsidRPr="007064CB">
        <w:rPr>
          <w:rFonts w:ascii="Arial" w:hAnsi="Arial" w:cs="Arial"/>
          <w:sz w:val="22"/>
        </w:rPr>
        <w:t>21.</w:t>
      </w:r>
      <w:r w:rsidRPr="007064CB">
        <w:rPr>
          <w:rFonts w:ascii="Arial" w:hAnsi="Arial" w:cs="Arial"/>
          <w:sz w:val="22"/>
        </w:rPr>
        <w:tab/>
      </w:r>
      <w:r w:rsidRPr="007064CB">
        <w:rPr>
          <w:rFonts w:ascii="Arial" w:hAnsi="Arial" w:cs="Arial"/>
          <w:sz w:val="22"/>
        </w:rPr>
        <w:t xml:space="preserve">McLaren, M. R. &amp; Callahan, B. J. Pathogen resistance may be the principal evolutionary advantage provided by the microbiome. </w:t>
      </w:r>
      <w:r w:rsidRPr="007064CB">
        <w:rPr>
          <w:rFonts w:ascii="Arial" w:hAnsi="Arial" w:cs="Arial"/>
          <w:i/>
          <w:iCs/>
          <w:sz w:val="22"/>
        </w:rPr>
        <w:t>Phil. Trans. R. Soc. B</w:t>
      </w:r>
      <w:r w:rsidRPr="007064CB">
        <w:rPr>
          <w:rFonts w:ascii="Arial" w:hAnsi="Arial" w:cs="Arial"/>
          <w:sz w:val="22"/>
        </w:rPr>
        <w:t xml:space="preserve"> </w:t>
      </w:r>
      <w:r w:rsidRPr="007064CB">
        <w:rPr>
          <w:rFonts w:ascii="Arial" w:hAnsi="Arial" w:cs="Arial"/>
          <w:b/>
          <w:bCs/>
          <w:sz w:val="22"/>
        </w:rPr>
        <w:t>375</w:t>
      </w:r>
      <w:r w:rsidRPr="007064CB">
        <w:rPr>
          <w:rFonts w:ascii="Arial" w:hAnsi="Arial" w:cs="Arial"/>
          <w:sz w:val="22"/>
        </w:rPr>
        <w:t>, 20190592 (2020).</w:t>
      </w:r>
    </w:p>
    <w:p w:rsidRPr="007064CB" w:rsidR="007064CB" w:rsidP="007064CB" w:rsidRDefault="007064CB" w14:paraId="2610114E" w14:textId="77777777">
      <w:pPr>
        <w:pStyle w:val="Bibliography"/>
        <w:rPr>
          <w:rFonts w:ascii="Arial" w:hAnsi="Arial" w:cs="Arial"/>
          <w:sz w:val="22"/>
        </w:rPr>
      </w:pPr>
      <w:r w:rsidRPr="007064CB">
        <w:rPr>
          <w:rFonts w:ascii="Arial" w:hAnsi="Arial" w:cs="Arial"/>
          <w:sz w:val="22"/>
        </w:rPr>
        <w:t>22.</w:t>
      </w:r>
      <w:r w:rsidRPr="007064CB">
        <w:rPr>
          <w:rFonts w:ascii="Arial" w:hAnsi="Arial" w:cs="Arial"/>
          <w:sz w:val="22"/>
        </w:rPr>
        <w:tab/>
      </w:r>
      <w:r w:rsidRPr="007064CB">
        <w:rPr>
          <w:rFonts w:ascii="Arial" w:hAnsi="Arial" w:cs="Arial"/>
          <w:sz w:val="22"/>
        </w:rPr>
        <w:t xml:space="preserve">Gerardo, N. M. &amp; Parker, B. J. Mechanisms of symbiont-conferred protection against natural enemies: an ecological and evolutionary framework. </w:t>
      </w:r>
      <w:r w:rsidRPr="007064CB">
        <w:rPr>
          <w:rFonts w:ascii="Arial" w:hAnsi="Arial" w:cs="Arial"/>
          <w:i/>
          <w:iCs/>
          <w:sz w:val="22"/>
        </w:rPr>
        <w:t>Current Opinion in Insect Science</w:t>
      </w:r>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8–14 (2014).</w:t>
      </w:r>
    </w:p>
    <w:p w:rsidRPr="007064CB" w:rsidR="007064CB" w:rsidP="007064CB" w:rsidRDefault="007064CB" w14:paraId="51749E26" w14:textId="77777777">
      <w:pPr>
        <w:pStyle w:val="Bibliography"/>
        <w:rPr>
          <w:rFonts w:ascii="Arial" w:hAnsi="Arial" w:cs="Arial"/>
          <w:sz w:val="22"/>
        </w:rPr>
      </w:pPr>
      <w:r w:rsidRPr="007064CB">
        <w:rPr>
          <w:rFonts w:ascii="Arial" w:hAnsi="Arial" w:cs="Arial"/>
          <w:sz w:val="22"/>
        </w:rPr>
        <w:t>23.</w:t>
      </w:r>
      <w:r w:rsidRPr="007064CB">
        <w:rPr>
          <w:rFonts w:ascii="Arial" w:hAnsi="Arial" w:cs="Arial"/>
          <w:sz w:val="22"/>
        </w:rPr>
        <w:tab/>
      </w:r>
      <w:proofErr w:type="spellStart"/>
      <w:r w:rsidRPr="007064CB">
        <w:rPr>
          <w:rFonts w:ascii="Arial" w:hAnsi="Arial" w:cs="Arial"/>
          <w:sz w:val="22"/>
        </w:rPr>
        <w:t>Zaneveld</w:t>
      </w:r>
      <w:proofErr w:type="spellEnd"/>
      <w:r w:rsidRPr="007064CB">
        <w:rPr>
          <w:rFonts w:ascii="Arial" w:hAnsi="Arial" w:cs="Arial"/>
          <w:sz w:val="22"/>
        </w:rPr>
        <w:t xml:space="preserve">, J. R., </w:t>
      </w:r>
      <w:proofErr w:type="spellStart"/>
      <w:r w:rsidRPr="007064CB">
        <w:rPr>
          <w:rFonts w:ascii="Arial" w:hAnsi="Arial" w:cs="Arial"/>
          <w:sz w:val="22"/>
        </w:rPr>
        <w:t>McMinds</w:t>
      </w:r>
      <w:proofErr w:type="spellEnd"/>
      <w:r w:rsidRPr="007064CB">
        <w:rPr>
          <w:rFonts w:ascii="Arial" w:hAnsi="Arial" w:cs="Arial"/>
          <w:sz w:val="22"/>
        </w:rPr>
        <w:t xml:space="preserve">, R. &amp; Vega Thurber, R. </w:t>
      </w:r>
      <w:proofErr w:type="gramStart"/>
      <w:r w:rsidRPr="007064CB">
        <w:rPr>
          <w:rFonts w:ascii="Arial" w:hAnsi="Arial" w:cs="Arial"/>
          <w:sz w:val="22"/>
        </w:rPr>
        <w:t>Stress</w:t>
      </w:r>
      <w:proofErr w:type="gramEnd"/>
      <w:r w:rsidRPr="007064CB">
        <w:rPr>
          <w:rFonts w:ascii="Arial" w:hAnsi="Arial" w:cs="Arial"/>
          <w:sz w:val="22"/>
        </w:rPr>
        <w:t xml:space="preserve"> and stability: applying the Anna Karenina principle to animal microbiomes. </w:t>
      </w:r>
      <w:r w:rsidRPr="007064CB">
        <w:rPr>
          <w:rFonts w:ascii="Arial" w:hAnsi="Arial" w:cs="Arial"/>
          <w:i/>
          <w:iCs/>
          <w:sz w:val="22"/>
        </w:rPr>
        <w:t xml:space="preserve">Nat </w:t>
      </w:r>
      <w:proofErr w:type="spellStart"/>
      <w:r w:rsidRPr="007064CB">
        <w:rPr>
          <w:rFonts w:ascii="Arial" w:hAnsi="Arial" w:cs="Arial"/>
          <w:i/>
          <w:iCs/>
          <w:sz w:val="22"/>
        </w:rPr>
        <w:t>Microbiol</w:t>
      </w:r>
      <w:proofErr w:type="spellEnd"/>
      <w:r w:rsidRPr="007064CB">
        <w:rPr>
          <w:rFonts w:ascii="Arial" w:hAnsi="Arial" w:cs="Arial"/>
          <w:sz w:val="22"/>
        </w:rPr>
        <w:t xml:space="preserve"> </w:t>
      </w:r>
      <w:r w:rsidRPr="007064CB">
        <w:rPr>
          <w:rFonts w:ascii="Arial" w:hAnsi="Arial" w:cs="Arial"/>
          <w:b/>
          <w:bCs/>
          <w:sz w:val="22"/>
        </w:rPr>
        <w:t>2</w:t>
      </w:r>
      <w:r w:rsidRPr="007064CB">
        <w:rPr>
          <w:rFonts w:ascii="Arial" w:hAnsi="Arial" w:cs="Arial"/>
          <w:sz w:val="22"/>
        </w:rPr>
        <w:t>, 17121 (2017).</w:t>
      </w:r>
    </w:p>
    <w:p w:rsidRPr="007064CB" w:rsidR="007064CB" w:rsidP="007064CB" w:rsidRDefault="007064CB" w14:paraId="01E3F638" w14:textId="77777777">
      <w:pPr>
        <w:pStyle w:val="Bibliography"/>
        <w:rPr>
          <w:rFonts w:ascii="Arial" w:hAnsi="Arial" w:cs="Arial"/>
          <w:sz w:val="22"/>
        </w:rPr>
      </w:pPr>
      <w:r w:rsidRPr="007064CB">
        <w:rPr>
          <w:rFonts w:ascii="Arial" w:hAnsi="Arial" w:cs="Arial"/>
          <w:sz w:val="22"/>
        </w:rPr>
        <w:t>24.</w:t>
      </w:r>
      <w:r w:rsidRPr="007064CB">
        <w:rPr>
          <w:rFonts w:ascii="Arial" w:hAnsi="Arial" w:cs="Arial"/>
          <w:sz w:val="22"/>
        </w:rPr>
        <w:tab/>
      </w:r>
      <w:proofErr w:type="spellStart"/>
      <w:r w:rsidRPr="007064CB">
        <w:rPr>
          <w:rFonts w:ascii="Arial" w:hAnsi="Arial" w:cs="Arial"/>
          <w:sz w:val="22"/>
        </w:rPr>
        <w:t>Roeselers</w:t>
      </w:r>
      <w:proofErr w:type="spellEnd"/>
      <w:r w:rsidRPr="007064CB">
        <w:rPr>
          <w:rFonts w:ascii="Arial" w:hAnsi="Arial" w:cs="Arial"/>
          <w:sz w:val="22"/>
        </w:rPr>
        <w:t xml:space="preserve">, G. </w:t>
      </w:r>
      <w:r w:rsidRPr="007064CB">
        <w:rPr>
          <w:rFonts w:ascii="Arial" w:hAnsi="Arial" w:cs="Arial"/>
          <w:i/>
          <w:iCs/>
          <w:sz w:val="22"/>
        </w:rPr>
        <w:t>et al.</w:t>
      </w:r>
      <w:r w:rsidRPr="007064CB">
        <w:rPr>
          <w:rFonts w:ascii="Arial" w:hAnsi="Arial" w:cs="Arial"/>
          <w:sz w:val="22"/>
        </w:rPr>
        <w:t xml:space="preserve"> Evidence for a core gut microbiota in the zebrafish.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5</w:t>
      </w:r>
      <w:r w:rsidRPr="007064CB">
        <w:rPr>
          <w:rFonts w:ascii="Arial" w:hAnsi="Arial" w:cs="Arial"/>
          <w:sz w:val="22"/>
        </w:rPr>
        <w:t>, 1595–1608 (2011).</w:t>
      </w:r>
    </w:p>
    <w:p w:rsidRPr="007064CB" w:rsidR="007064CB" w:rsidP="007064CB" w:rsidRDefault="007064CB" w14:paraId="216970BA" w14:textId="77777777">
      <w:pPr>
        <w:pStyle w:val="Bibliography"/>
        <w:rPr>
          <w:rFonts w:ascii="Arial" w:hAnsi="Arial" w:cs="Arial"/>
          <w:sz w:val="22"/>
        </w:rPr>
      </w:pPr>
      <w:r w:rsidRPr="007064CB">
        <w:rPr>
          <w:rFonts w:ascii="Arial" w:hAnsi="Arial" w:cs="Arial"/>
          <w:sz w:val="22"/>
        </w:rPr>
        <w:t>25.</w:t>
      </w:r>
      <w:r w:rsidRPr="007064CB">
        <w:rPr>
          <w:rFonts w:ascii="Arial" w:hAnsi="Arial" w:cs="Arial"/>
          <w:sz w:val="22"/>
        </w:rPr>
        <w:tab/>
      </w:r>
      <w:proofErr w:type="spellStart"/>
      <w:r w:rsidRPr="007064CB">
        <w:rPr>
          <w:rFonts w:ascii="Arial" w:hAnsi="Arial" w:cs="Arial"/>
          <w:sz w:val="22"/>
        </w:rPr>
        <w:t>Vishnivetskaya</w:t>
      </w:r>
      <w:proofErr w:type="spellEnd"/>
      <w:r w:rsidRPr="007064CB">
        <w:rPr>
          <w:rFonts w:ascii="Arial" w:hAnsi="Arial" w:cs="Arial"/>
          <w:sz w:val="22"/>
        </w:rPr>
        <w:t xml:space="preserve">, T. A., </w:t>
      </w:r>
      <w:proofErr w:type="spellStart"/>
      <w:r w:rsidRPr="007064CB">
        <w:rPr>
          <w:rFonts w:ascii="Arial" w:hAnsi="Arial" w:cs="Arial"/>
          <w:sz w:val="22"/>
        </w:rPr>
        <w:t>Kathariou</w:t>
      </w:r>
      <w:proofErr w:type="spellEnd"/>
      <w:r w:rsidRPr="007064CB">
        <w:rPr>
          <w:rFonts w:ascii="Arial" w:hAnsi="Arial" w:cs="Arial"/>
          <w:sz w:val="22"/>
        </w:rPr>
        <w:t xml:space="preserve">, S. &amp; </w:t>
      </w:r>
      <w:proofErr w:type="spellStart"/>
      <w:r w:rsidRPr="007064CB">
        <w:rPr>
          <w:rFonts w:ascii="Arial" w:hAnsi="Arial" w:cs="Arial"/>
          <w:sz w:val="22"/>
        </w:rPr>
        <w:t>Tiedje</w:t>
      </w:r>
      <w:proofErr w:type="spellEnd"/>
      <w:r w:rsidRPr="007064CB">
        <w:rPr>
          <w:rFonts w:ascii="Arial" w:hAnsi="Arial" w:cs="Arial"/>
          <w:sz w:val="22"/>
        </w:rPr>
        <w:t xml:space="preserve">, J. M. The </w:t>
      </w:r>
      <w:proofErr w:type="spellStart"/>
      <w:r w:rsidRPr="007064CB">
        <w:rPr>
          <w:rFonts w:ascii="Arial" w:hAnsi="Arial" w:cs="Arial"/>
          <w:sz w:val="22"/>
        </w:rPr>
        <w:t>Exiguobacterium</w:t>
      </w:r>
      <w:proofErr w:type="spellEnd"/>
      <w:r w:rsidRPr="007064CB">
        <w:rPr>
          <w:rFonts w:ascii="Arial" w:hAnsi="Arial" w:cs="Arial"/>
          <w:sz w:val="22"/>
        </w:rPr>
        <w:t xml:space="preserve"> genus: biodiversity and biogeography. </w:t>
      </w:r>
      <w:r w:rsidRPr="007064CB">
        <w:rPr>
          <w:rFonts w:ascii="Arial" w:hAnsi="Arial" w:cs="Arial"/>
          <w:i/>
          <w:iCs/>
          <w:sz w:val="22"/>
        </w:rPr>
        <w:t>Extremophiles</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541–555 (2009).</w:t>
      </w:r>
    </w:p>
    <w:p w:rsidRPr="007064CB" w:rsidR="007064CB" w:rsidP="007064CB" w:rsidRDefault="007064CB" w14:paraId="651653C1" w14:textId="77777777">
      <w:pPr>
        <w:pStyle w:val="Bibliography"/>
        <w:rPr>
          <w:rFonts w:ascii="Arial" w:hAnsi="Arial" w:cs="Arial"/>
          <w:sz w:val="22"/>
        </w:rPr>
      </w:pPr>
      <w:r w:rsidRPr="007064CB">
        <w:rPr>
          <w:rFonts w:ascii="Arial" w:hAnsi="Arial" w:cs="Arial"/>
          <w:sz w:val="22"/>
        </w:rPr>
        <w:t>26.</w:t>
      </w:r>
      <w:r w:rsidRPr="007064CB">
        <w:rPr>
          <w:rFonts w:ascii="Arial" w:hAnsi="Arial" w:cs="Arial"/>
          <w:sz w:val="22"/>
        </w:rPr>
        <w:tab/>
      </w:r>
      <w:proofErr w:type="spellStart"/>
      <w:r w:rsidRPr="007064CB">
        <w:rPr>
          <w:rFonts w:ascii="Arial" w:hAnsi="Arial" w:cs="Arial"/>
          <w:sz w:val="22"/>
        </w:rPr>
        <w:t>Semova</w:t>
      </w:r>
      <w:proofErr w:type="spellEnd"/>
      <w:r w:rsidRPr="007064CB">
        <w:rPr>
          <w:rFonts w:ascii="Arial" w:hAnsi="Arial" w:cs="Arial"/>
          <w:sz w:val="22"/>
        </w:rPr>
        <w:t xml:space="preserve">, I. </w:t>
      </w:r>
      <w:r w:rsidRPr="007064CB">
        <w:rPr>
          <w:rFonts w:ascii="Arial" w:hAnsi="Arial" w:cs="Arial"/>
          <w:i/>
          <w:iCs/>
          <w:sz w:val="22"/>
        </w:rPr>
        <w:t>et al.</w:t>
      </w:r>
      <w:r w:rsidRPr="007064CB">
        <w:rPr>
          <w:rFonts w:ascii="Arial" w:hAnsi="Arial" w:cs="Arial"/>
          <w:sz w:val="22"/>
        </w:rPr>
        <w:t xml:space="preserve"> Microbiota Regulate Intestinal Absorption and Metabolism of Fatty Acids in the Zebrafish. </w:t>
      </w:r>
      <w:r w:rsidRPr="007064CB">
        <w:rPr>
          <w:rFonts w:ascii="Arial" w:hAnsi="Arial" w:cs="Arial"/>
          <w:i/>
          <w:iCs/>
          <w:sz w:val="22"/>
        </w:rPr>
        <w:t>Cell Host &amp; Microbe</w:t>
      </w:r>
      <w:r w:rsidRPr="007064CB">
        <w:rPr>
          <w:rFonts w:ascii="Arial" w:hAnsi="Arial" w:cs="Arial"/>
          <w:sz w:val="22"/>
        </w:rPr>
        <w:t xml:space="preserve"> </w:t>
      </w:r>
      <w:r w:rsidRPr="007064CB">
        <w:rPr>
          <w:rFonts w:ascii="Arial" w:hAnsi="Arial" w:cs="Arial"/>
          <w:b/>
          <w:bCs/>
          <w:sz w:val="22"/>
        </w:rPr>
        <w:t>12</w:t>
      </w:r>
      <w:r w:rsidRPr="007064CB">
        <w:rPr>
          <w:rFonts w:ascii="Arial" w:hAnsi="Arial" w:cs="Arial"/>
          <w:sz w:val="22"/>
        </w:rPr>
        <w:t>, 277–288 (2012).</w:t>
      </w:r>
    </w:p>
    <w:p w:rsidRPr="007064CB" w:rsidR="007064CB" w:rsidP="007064CB" w:rsidRDefault="007064CB" w14:paraId="24980F32" w14:textId="77777777">
      <w:pPr>
        <w:pStyle w:val="Bibliography"/>
        <w:rPr>
          <w:rFonts w:ascii="Arial" w:hAnsi="Arial" w:cs="Arial"/>
          <w:sz w:val="22"/>
        </w:rPr>
      </w:pPr>
      <w:r w:rsidRPr="007064CB">
        <w:rPr>
          <w:rFonts w:ascii="Arial" w:hAnsi="Arial" w:cs="Arial"/>
          <w:sz w:val="22"/>
        </w:rPr>
        <w:t>27.</w:t>
      </w:r>
      <w:r w:rsidRPr="007064CB">
        <w:rPr>
          <w:rFonts w:ascii="Arial" w:hAnsi="Arial" w:cs="Arial"/>
          <w:sz w:val="22"/>
        </w:rPr>
        <w:tab/>
      </w:r>
      <w:r w:rsidRPr="007064CB">
        <w:rPr>
          <w:rFonts w:ascii="Arial" w:hAnsi="Arial" w:cs="Arial"/>
          <w:sz w:val="22"/>
        </w:rPr>
        <w:t>Tian, C., Jiang, D., Hammer, A., Sharpton, T. &amp; Jiang, Y. Compositional Graphical Lasso Resolves the Impact of Parasitic Infection on Gut Microbial Interaction Networks in a Zebrafish Model. Preprint at https://doi.org/10.48550/arXiv.2207.00984 (2022).</w:t>
      </w:r>
    </w:p>
    <w:p w:rsidRPr="007064CB" w:rsidR="007064CB" w:rsidP="007064CB" w:rsidRDefault="007064CB" w14:paraId="788BC335" w14:textId="77777777">
      <w:pPr>
        <w:pStyle w:val="Bibliography"/>
        <w:rPr>
          <w:rFonts w:ascii="Arial" w:hAnsi="Arial" w:cs="Arial"/>
          <w:sz w:val="22"/>
        </w:rPr>
      </w:pPr>
      <w:r w:rsidRPr="007064CB">
        <w:rPr>
          <w:rFonts w:ascii="Arial" w:hAnsi="Arial" w:cs="Arial"/>
          <w:sz w:val="22"/>
        </w:rPr>
        <w:lastRenderedPageBreak/>
        <w:t>28.</w:t>
      </w:r>
      <w:r w:rsidRPr="007064CB">
        <w:rPr>
          <w:rFonts w:ascii="Arial" w:hAnsi="Arial" w:cs="Arial"/>
          <w:sz w:val="22"/>
        </w:rPr>
        <w:tab/>
      </w:r>
      <w:proofErr w:type="spellStart"/>
      <w:r w:rsidRPr="007064CB">
        <w:rPr>
          <w:rFonts w:ascii="Arial" w:hAnsi="Arial" w:cs="Arial"/>
          <w:sz w:val="22"/>
        </w:rPr>
        <w:t>Daligault</w:t>
      </w:r>
      <w:proofErr w:type="spellEnd"/>
      <w:r w:rsidRPr="007064CB">
        <w:rPr>
          <w:rFonts w:ascii="Arial" w:hAnsi="Arial" w:cs="Arial"/>
          <w:sz w:val="22"/>
        </w:rPr>
        <w:t xml:space="preserve">, H. </w:t>
      </w:r>
      <w:r w:rsidRPr="007064CB">
        <w:rPr>
          <w:rFonts w:ascii="Arial" w:hAnsi="Arial" w:cs="Arial"/>
          <w:i/>
          <w:iCs/>
          <w:sz w:val="22"/>
        </w:rPr>
        <w:t>et al.</w:t>
      </w:r>
      <w:r w:rsidRPr="007064CB">
        <w:rPr>
          <w:rFonts w:ascii="Arial" w:hAnsi="Arial" w:cs="Arial"/>
          <w:sz w:val="22"/>
        </w:rPr>
        <w:t xml:space="preserve"> Complete genome sequence of </w:t>
      </w:r>
      <w:proofErr w:type="spellStart"/>
      <w:r w:rsidRPr="007064CB">
        <w:rPr>
          <w:rFonts w:ascii="Arial" w:hAnsi="Arial" w:cs="Arial"/>
          <w:sz w:val="22"/>
        </w:rPr>
        <w:t>Haliscomenobacter</w:t>
      </w:r>
      <w:proofErr w:type="spellEnd"/>
      <w:r w:rsidRPr="007064CB">
        <w:rPr>
          <w:rFonts w:ascii="Arial" w:hAnsi="Arial" w:cs="Arial"/>
          <w:sz w:val="22"/>
        </w:rPr>
        <w:t xml:space="preserve"> </w:t>
      </w:r>
      <w:proofErr w:type="spellStart"/>
      <w:r w:rsidRPr="007064CB">
        <w:rPr>
          <w:rFonts w:ascii="Arial" w:hAnsi="Arial" w:cs="Arial"/>
          <w:sz w:val="22"/>
        </w:rPr>
        <w:t>hydrossis</w:t>
      </w:r>
      <w:proofErr w:type="spellEnd"/>
      <w:r w:rsidRPr="007064CB">
        <w:rPr>
          <w:rFonts w:ascii="Arial" w:hAnsi="Arial" w:cs="Arial"/>
          <w:sz w:val="22"/>
        </w:rPr>
        <w:t xml:space="preserve"> type strain (OT). </w:t>
      </w:r>
      <w:r w:rsidRPr="007064CB">
        <w:rPr>
          <w:rFonts w:ascii="Arial" w:hAnsi="Arial" w:cs="Arial"/>
          <w:i/>
          <w:iCs/>
          <w:sz w:val="22"/>
        </w:rPr>
        <w:t>Standards in Genomic Sciences</w:t>
      </w:r>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352 (2011).</w:t>
      </w:r>
    </w:p>
    <w:p w:rsidRPr="007064CB" w:rsidR="007064CB" w:rsidP="007064CB" w:rsidRDefault="007064CB" w14:paraId="24CCC47D" w14:textId="77777777">
      <w:pPr>
        <w:pStyle w:val="Bibliography"/>
        <w:rPr>
          <w:rFonts w:ascii="Arial" w:hAnsi="Arial" w:cs="Arial"/>
          <w:sz w:val="22"/>
        </w:rPr>
      </w:pPr>
      <w:r w:rsidRPr="007064CB">
        <w:rPr>
          <w:rFonts w:ascii="Arial" w:hAnsi="Arial" w:cs="Arial"/>
          <w:sz w:val="22"/>
        </w:rPr>
        <w:t>29.</w:t>
      </w:r>
      <w:r w:rsidRPr="007064CB">
        <w:rPr>
          <w:rFonts w:ascii="Arial" w:hAnsi="Arial" w:cs="Arial"/>
          <w:sz w:val="22"/>
        </w:rPr>
        <w:tab/>
      </w:r>
      <w:proofErr w:type="spellStart"/>
      <w:r w:rsidRPr="007064CB">
        <w:rPr>
          <w:rFonts w:ascii="Arial" w:hAnsi="Arial" w:cs="Arial"/>
          <w:sz w:val="22"/>
        </w:rPr>
        <w:t>Hedrera</w:t>
      </w:r>
      <w:proofErr w:type="spellEnd"/>
      <w:r w:rsidRPr="007064CB">
        <w:rPr>
          <w:rFonts w:ascii="Arial" w:hAnsi="Arial" w:cs="Arial"/>
          <w:sz w:val="22"/>
        </w:rPr>
        <w:t xml:space="preserve">, M. I. </w:t>
      </w:r>
      <w:r w:rsidRPr="007064CB">
        <w:rPr>
          <w:rFonts w:ascii="Arial" w:hAnsi="Arial" w:cs="Arial"/>
          <w:i/>
          <w:iCs/>
          <w:sz w:val="22"/>
        </w:rPr>
        <w:t>et al.</w:t>
      </w:r>
      <w:r w:rsidRPr="007064CB">
        <w:rPr>
          <w:rFonts w:ascii="Arial" w:hAnsi="Arial" w:cs="Arial"/>
          <w:sz w:val="22"/>
        </w:rPr>
        <w:t xml:space="preserve"> Soybean Meal Induces Intestinal Inflammation in Zebrafish Larvae. </w:t>
      </w:r>
      <w:r w:rsidRPr="007064CB">
        <w:rPr>
          <w:rFonts w:ascii="Arial" w:hAnsi="Arial" w:cs="Arial"/>
          <w:i/>
          <w:iCs/>
          <w:sz w:val="22"/>
        </w:rPr>
        <w:t>PLOS ONE</w:t>
      </w:r>
      <w:r w:rsidRPr="007064CB">
        <w:rPr>
          <w:rFonts w:ascii="Arial" w:hAnsi="Arial" w:cs="Arial"/>
          <w:sz w:val="22"/>
        </w:rPr>
        <w:t xml:space="preserve"> </w:t>
      </w:r>
      <w:r w:rsidRPr="007064CB">
        <w:rPr>
          <w:rFonts w:ascii="Arial" w:hAnsi="Arial" w:cs="Arial"/>
          <w:b/>
          <w:bCs/>
          <w:sz w:val="22"/>
        </w:rPr>
        <w:t>8</w:t>
      </w:r>
      <w:r w:rsidRPr="007064CB">
        <w:rPr>
          <w:rFonts w:ascii="Arial" w:hAnsi="Arial" w:cs="Arial"/>
          <w:sz w:val="22"/>
        </w:rPr>
        <w:t>, e69983 (2013).</w:t>
      </w:r>
    </w:p>
    <w:p w:rsidRPr="007064CB" w:rsidR="007064CB" w:rsidP="007064CB" w:rsidRDefault="007064CB" w14:paraId="5E9AA92E" w14:textId="77777777">
      <w:pPr>
        <w:pStyle w:val="Bibliography"/>
        <w:rPr>
          <w:rFonts w:ascii="Arial" w:hAnsi="Arial" w:cs="Arial"/>
          <w:sz w:val="22"/>
        </w:rPr>
      </w:pPr>
      <w:r w:rsidRPr="007064CB">
        <w:rPr>
          <w:rFonts w:ascii="Arial" w:hAnsi="Arial" w:cs="Arial"/>
          <w:sz w:val="22"/>
        </w:rPr>
        <w:t>30.</w:t>
      </w:r>
      <w:r w:rsidRPr="007064CB">
        <w:rPr>
          <w:rFonts w:ascii="Arial" w:hAnsi="Arial" w:cs="Arial"/>
          <w:sz w:val="22"/>
        </w:rPr>
        <w:tab/>
      </w:r>
      <w:r w:rsidRPr="007064CB">
        <w:rPr>
          <w:rFonts w:ascii="Arial" w:hAnsi="Arial" w:cs="Arial"/>
          <w:sz w:val="22"/>
        </w:rPr>
        <w:t xml:space="preserve">Melancon, E. </w:t>
      </w:r>
      <w:r w:rsidRPr="007064CB">
        <w:rPr>
          <w:rFonts w:ascii="Arial" w:hAnsi="Arial" w:cs="Arial"/>
          <w:i/>
          <w:iCs/>
          <w:sz w:val="22"/>
        </w:rPr>
        <w:t>et al.</w:t>
      </w:r>
      <w:r w:rsidRPr="007064CB">
        <w:rPr>
          <w:rFonts w:ascii="Arial" w:hAnsi="Arial" w:cs="Arial"/>
          <w:sz w:val="22"/>
        </w:rPr>
        <w:t xml:space="preserve"> </w:t>
      </w:r>
      <w:proofErr w:type="gramStart"/>
      <w:r w:rsidRPr="007064CB">
        <w:rPr>
          <w:rFonts w:ascii="Arial" w:hAnsi="Arial" w:cs="Arial"/>
          <w:sz w:val="22"/>
        </w:rPr>
        <w:t>Best</w:t>
      </w:r>
      <w:proofErr w:type="gramEnd"/>
      <w:r w:rsidRPr="007064CB">
        <w:rPr>
          <w:rFonts w:ascii="Arial" w:hAnsi="Arial" w:cs="Arial"/>
          <w:sz w:val="22"/>
        </w:rPr>
        <w:t xml:space="preserve"> practices for germ-free derivation and gnotobiotic zebrafish husbandry. </w:t>
      </w:r>
      <w:r w:rsidRPr="007064CB">
        <w:rPr>
          <w:rFonts w:ascii="Arial" w:hAnsi="Arial" w:cs="Arial"/>
          <w:i/>
          <w:iCs/>
          <w:sz w:val="22"/>
        </w:rPr>
        <w:t>Methods Cell Biol</w:t>
      </w:r>
      <w:r w:rsidRPr="007064CB">
        <w:rPr>
          <w:rFonts w:ascii="Arial" w:hAnsi="Arial" w:cs="Arial"/>
          <w:sz w:val="22"/>
        </w:rPr>
        <w:t xml:space="preserve"> </w:t>
      </w:r>
      <w:r w:rsidRPr="007064CB">
        <w:rPr>
          <w:rFonts w:ascii="Arial" w:hAnsi="Arial" w:cs="Arial"/>
          <w:b/>
          <w:bCs/>
          <w:sz w:val="22"/>
        </w:rPr>
        <w:t>138</w:t>
      </w:r>
      <w:r w:rsidRPr="007064CB">
        <w:rPr>
          <w:rFonts w:ascii="Arial" w:hAnsi="Arial" w:cs="Arial"/>
          <w:sz w:val="22"/>
        </w:rPr>
        <w:t>, 61–100 (2017).</w:t>
      </w:r>
    </w:p>
    <w:p w:rsidRPr="007064CB" w:rsidR="007064CB" w:rsidP="007064CB" w:rsidRDefault="007064CB" w14:paraId="6E592545" w14:textId="77777777">
      <w:pPr>
        <w:pStyle w:val="Bibliography"/>
        <w:rPr>
          <w:rFonts w:ascii="Arial" w:hAnsi="Arial" w:cs="Arial"/>
          <w:sz w:val="22"/>
        </w:rPr>
      </w:pPr>
      <w:r w:rsidRPr="007064CB">
        <w:rPr>
          <w:rFonts w:ascii="Arial" w:hAnsi="Arial" w:cs="Arial"/>
          <w:sz w:val="22"/>
        </w:rPr>
        <w:t>31.</w:t>
      </w:r>
      <w:r w:rsidRPr="007064CB">
        <w:rPr>
          <w:rFonts w:ascii="Arial" w:hAnsi="Arial" w:cs="Arial"/>
          <w:sz w:val="22"/>
        </w:rPr>
        <w:tab/>
      </w:r>
      <w:r w:rsidRPr="007064CB">
        <w:rPr>
          <w:rFonts w:ascii="Arial" w:hAnsi="Arial" w:cs="Arial"/>
          <w:sz w:val="22"/>
        </w:rPr>
        <w:t xml:space="preserve">Xiao, F. </w:t>
      </w:r>
      <w:r w:rsidRPr="007064CB">
        <w:rPr>
          <w:rFonts w:ascii="Arial" w:hAnsi="Arial" w:cs="Arial"/>
          <w:i/>
          <w:iCs/>
          <w:sz w:val="22"/>
        </w:rPr>
        <w:t>et al.</w:t>
      </w:r>
      <w:r w:rsidRPr="007064CB">
        <w:rPr>
          <w:rFonts w:ascii="Arial" w:hAnsi="Arial" w:cs="Arial"/>
          <w:sz w:val="22"/>
        </w:rPr>
        <w:t xml:space="preserve"> Interactions and Stability of Gut Microbiota in Zebrafish Increase with Host Development. </w:t>
      </w:r>
      <w:proofErr w:type="spellStart"/>
      <w:r w:rsidRPr="007064CB">
        <w:rPr>
          <w:rFonts w:ascii="Arial" w:hAnsi="Arial" w:cs="Arial"/>
          <w:i/>
          <w:iCs/>
          <w:sz w:val="22"/>
        </w:rPr>
        <w:t>Microbiol</w:t>
      </w:r>
      <w:proofErr w:type="spellEnd"/>
      <w:r w:rsidRPr="007064CB">
        <w:rPr>
          <w:rFonts w:ascii="Arial" w:hAnsi="Arial" w:cs="Arial"/>
          <w:i/>
          <w:iCs/>
          <w:sz w:val="22"/>
        </w:rPr>
        <w:t xml:space="preserve"> </w:t>
      </w:r>
      <w:proofErr w:type="spellStart"/>
      <w:r w:rsidRPr="007064CB">
        <w:rPr>
          <w:rFonts w:ascii="Arial" w:hAnsi="Arial" w:cs="Arial"/>
          <w:i/>
          <w:iCs/>
          <w:sz w:val="22"/>
        </w:rPr>
        <w:t>Spectr</w:t>
      </w:r>
      <w:proofErr w:type="spellEnd"/>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e01696-21 (2022).</w:t>
      </w:r>
    </w:p>
    <w:p w:rsidRPr="007064CB" w:rsidR="007064CB" w:rsidP="007064CB" w:rsidRDefault="007064CB" w14:paraId="6CF7C6EB" w14:textId="77777777">
      <w:pPr>
        <w:pStyle w:val="Bibliography"/>
        <w:rPr>
          <w:rFonts w:ascii="Arial" w:hAnsi="Arial" w:cs="Arial"/>
          <w:sz w:val="22"/>
        </w:rPr>
      </w:pPr>
      <w:r w:rsidRPr="007064CB">
        <w:rPr>
          <w:rFonts w:ascii="Arial" w:hAnsi="Arial" w:cs="Arial"/>
          <w:sz w:val="22"/>
        </w:rPr>
        <w:t>32.</w:t>
      </w:r>
      <w:r w:rsidRPr="007064CB">
        <w:rPr>
          <w:rFonts w:ascii="Arial" w:hAnsi="Arial" w:cs="Arial"/>
          <w:sz w:val="22"/>
        </w:rPr>
        <w:tab/>
      </w:r>
      <w:r w:rsidRPr="007064CB">
        <w:rPr>
          <w:rFonts w:ascii="Arial" w:hAnsi="Arial" w:cs="Arial"/>
          <w:sz w:val="22"/>
        </w:rPr>
        <w:t xml:space="preserve">Xiao, F. </w:t>
      </w:r>
      <w:r w:rsidRPr="007064CB">
        <w:rPr>
          <w:rFonts w:ascii="Arial" w:hAnsi="Arial" w:cs="Arial"/>
          <w:i/>
          <w:iCs/>
          <w:sz w:val="22"/>
        </w:rPr>
        <w:t>et al.</w:t>
      </w:r>
      <w:r w:rsidRPr="007064CB">
        <w:rPr>
          <w:rFonts w:ascii="Arial" w:hAnsi="Arial" w:cs="Arial"/>
          <w:sz w:val="22"/>
        </w:rPr>
        <w:t xml:space="preserve"> Host development overwhelms environmental dispersal in governing the ecological succession of zebrafish gut microbiota. </w:t>
      </w:r>
      <w:proofErr w:type="spellStart"/>
      <w:r w:rsidRPr="007064CB">
        <w:rPr>
          <w:rFonts w:ascii="Arial" w:hAnsi="Arial" w:cs="Arial"/>
          <w:i/>
          <w:iCs/>
          <w:sz w:val="22"/>
        </w:rPr>
        <w:t>npj</w:t>
      </w:r>
      <w:proofErr w:type="spellEnd"/>
      <w:r w:rsidRPr="007064CB">
        <w:rPr>
          <w:rFonts w:ascii="Arial" w:hAnsi="Arial" w:cs="Arial"/>
          <w:i/>
          <w:iCs/>
          <w:sz w:val="22"/>
        </w:rPr>
        <w:t xml:space="preserve"> Biofilms Microbiomes</w:t>
      </w:r>
      <w:r w:rsidRPr="007064CB">
        <w:rPr>
          <w:rFonts w:ascii="Arial" w:hAnsi="Arial" w:cs="Arial"/>
          <w:sz w:val="22"/>
        </w:rPr>
        <w:t xml:space="preserve"> </w:t>
      </w:r>
      <w:r w:rsidRPr="007064CB">
        <w:rPr>
          <w:rFonts w:ascii="Arial" w:hAnsi="Arial" w:cs="Arial"/>
          <w:b/>
          <w:bCs/>
          <w:sz w:val="22"/>
        </w:rPr>
        <w:t>7</w:t>
      </w:r>
      <w:r w:rsidRPr="007064CB">
        <w:rPr>
          <w:rFonts w:ascii="Arial" w:hAnsi="Arial" w:cs="Arial"/>
          <w:sz w:val="22"/>
        </w:rPr>
        <w:t>, 1–12 (2021).</w:t>
      </w:r>
    </w:p>
    <w:p w:rsidRPr="007064CB" w:rsidR="007064CB" w:rsidP="007064CB" w:rsidRDefault="007064CB" w14:paraId="78971323" w14:textId="77777777">
      <w:pPr>
        <w:pStyle w:val="Bibliography"/>
        <w:rPr>
          <w:rFonts w:ascii="Arial" w:hAnsi="Arial" w:cs="Arial"/>
          <w:sz w:val="22"/>
        </w:rPr>
      </w:pPr>
      <w:r w:rsidRPr="007064CB">
        <w:rPr>
          <w:rFonts w:ascii="Arial" w:hAnsi="Arial" w:cs="Arial"/>
          <w:sz w:val="22"/>
        </w:rPr>
        <w:t>33.</w:t>
      </w:r>
      <w:r w:rsidRPr="007064CB">
        <w:rPr>
          <w:rFonts w:ascii="Arial" w:hAnsi="Arial" w:cs="Arial"/>
          <w:sz w:val="22"/>
        </w:rPr>
        <w:tab/>
      </w:r>
      <w:r w:rsidRPr="007064CB">
        <w:rPr>
          <w:rFonts w:ascii="Arial" w:hAnsi="Arial" w:cs="Arial"/>
          <w:sz w:val="22"/>
        </w:rPr>
        <w:t>Evidence for a core gut microbiota in the zebrafish | The ISME Journal. https://www.nature.com/articles/ismej201138.</w:t>
      </w:r>
    </w:p>
    <w:p w:rsidRPr="007064CB" w:rsidR="007064CB" w:rsidP="007064CB" w:rsidRDefault="007064CB" w14:paraId="56C629F6" w14:textId="77777777">
      <w:pPr>
        <w:pStyle w:val="Bibliography"/>
        <w:rPr>
          <w:rFonts w:ascii="Arial" w:hAnsi="Arial" w:cs="Arial"/>
          <w:sz w:val="22"/>
        </w:rPr>
      </w:pPr>
      <w:r w:rsidRPr="007064CB">
        <w:rPr>
          <w:rFonts w:ascii="Arial" w:hAnsi="Arial" w:cs="Arial"/>
          <w:sz w:val="22"/>
        </w:rPr>
        <w:t>34.</w:t>
      </w:r>
      <w:r w:rsidRPr="007064CB">
        <w:rPr>
          <w:rFonts w:ascii="Arial" w:hAnsi="Arial" w:cs="Arial"/>
          <w:sz w:val="22"/>
        </w:rPr>
        <w:tab/>
      </w:r>
      <w:r w:rsidRPr="007064CB">
        <w:rPr>
          <w:rFonts w:ascii="Arial" w:hAnsi="Arial" w:cs="Arial"/>
          <w:sz w:val="22"/>
        </w:rPr>
        <w:t xml:space="preserve">Kinross, J. M., Darzi, A. W. &amp; Nicholson, J. K. Gut microbiome-host interactions in health and disease. </w:t>
      </w:r>
      <w:r w:rsidRPr="007064CB">
        <w:rPr>
          <w:rFonts w:ascii="Arial" w:hAnsi="Arial" w:cs="Arial"/>
          <w:i/>
          <w:iCs/>
          <w:sz w:val="22"/>
        </w:rPr>
        <w:t>Genome Medicine</w:t>
      </w:r>
      <w:r w:rsidRPr="007064CB">
        <w:rPr>
          <w:rFonts w:ascii="Arial" w:hAnsi="Arial" w:cs="Arial"/>
          <w:sz w:val="22"/>
        </w:rPr>
        <w:t xml:space="preserve"> </w:t>
      </w:r>
      <w:r w:rsidRPr="007064CB">
        <w:rPr>
          <w:rFonts w:ascii="Arial" w:hAnsi="Arial" w:cs="Arial"/>
          <w:b/>
          <w:bCs/>
          <w:sz w:val="22"/>
        </w:rPr>
        <w:t>3</w:t>
      </w:r>
      <w:r w:rsidRPr="007064CB">
        <w:rPr>
          <w:rFonts w:ascii="Arial" w:hAnsi="Arial" w:cs="Arial"/>
          <w:sz w:val="22"/>
        </w:rPr>
        <w:t>, 14 (2011).</w:t>
      </w:r>
    </w:p>
    <w:p w:rsidRPr="007064CB" w:rsidR="007064CB" w:rsidP="007064CB" w:rsidRDefault="007064CB" w14:paraId="0B44B323" w14:textId="77777777">
      <w:pPr>
        <w:pStyle w:val="Bibliography"/>
        <w:rPr>
          <w:rFonts w:ascii="Arial" w:hAnsi="Arial" w:cs="Arial"/>
          <w:sz w:val="22"/>
        </w:rPr>
      </w:pPr>
      <w:r w:rsidRPr="007064CB">
        <w:rPr>
          <w:rFonts w:ascii="Arial" w:hAnsi="Arial" w:cs="Arial"/>
          <w:sz w:val="22"/>
        </w:rPr>
        <w:t>35.</w:t>
      </w:r>
      <w:r w:rsidRPr="007064CB">
        <w:rPr>
          <w:rFonts w:ascii="Arial" w:hAnsi="Arial" w:cs="Arial"/>
          <w:sz w:val="22"/>
        </w:rPr>
        <w:tab/>
      </w:r>
      <w:r w:rsidRPr="007064CB">
        <w:rPr>
          <w:rFonts w:ascii="Arial" w:hAnsi="Arial" w:cs="Arial"/>
          <w:sz w:val="22"/>
        </w:rPr>
        <w:t xml:space="preserve">Sharpton, T. J. Role of the Gut Microbiome in Vertebrate Evolution. </w:t>
      </w:r>
      <w:proofErr w:type="spellStart"/>
      <w:r w:rsidRPr="007064CB">
        <w:rPr>
          <w:rFonts w:ascii="Arial" w:hAnsi="Arial" w:cs="Arial"/>
          <w:i/>
          <w:iCs/>
          <w:sz w:val="22"/>
        </w:rPr>
        <w:t>mSystems</w:t>
      </w:r>
      <w:proofErr w:type="spellEnd"/>
      <w:r w:rsidRPr="007064CB">
        <w:rPr>
          <w:rFonts w:ascii="Arial" w:hAnsi="Arial" w:cs="Arial"/>
          <w:sz w:val="22"/>
        </w:rPr>
        <w:t xml:space="preserve"> </w:t>
      </w:r>
      <w:r w:rsidRPr="007064CB">
        <w:rPr>
          <w:rFonts w:ascii="Arial" w:hAnsi="Arial" w:cs="Arial"/>
          <w:b/>
          <w:bCs/>
          <w:sz w:val="22"/>
        </w:rPr>
        <w:t>3</w:t>
      </w:r>
      <w:r w:rsidRPr="007064CB">
        <w:rPr>
          <w:rFonts w:ascii="Arial" w:hAnsi="Arial" w:cs="Arial"/>
          <w:sz w:val="22"/>
        </w:rPr>
        <w:t>, e00174-17 (2018).</w:t>
      </w:r>
    </w:p>
    <w:p w:rsidRPr="007064CB" w:rsidR="007064CB" w:rsidP="007064CB" w:rsidRDefault="007064CB" w14:paraId="6599075A" w14:textId="77777777">
      <w:pPr>
        <w:pStyle w:val="Bibliography"/>
        <w:rPr>
          <w:rFonts w:ascii="Arial" w:hAnsi="Arial" w:cs="Arial"/>
          <w:sz w:val="22"/>
        </w:rPr>
      </w:pPr>
      <w:r w:rsidRPr="007064CB">
        <w:rPr>
          <w:rFonts w:ascii="Arial" w:hAnsi="Arial" w:cs="Arial"/>
          <w:sz w:val="22"/>
        </w:rPr>
        <w:t>36.</w:t>
      </w:r>
      <w:r w:rsidRPr="007064CB">
        <w:rPr>
          <w:rFonts w:ascii="Arial" w:hAnsi="Arial" w:cs="Arial"/>
          <w:sz w:val="22"/>
        </w:rPr>
        <w:tab/>
      </w:r>
      <w:r w:rsidRPr="007064CB">
        <w:rPr>
          <w:rFonts w:ascii="Arial" w:hAnsi="Arial" w:cs="Arial"/>
          <w:sz w:val="22"/>
        </w:rPr>
        <w:t>Arias-</w:t>
      </w:r>
      <w:proofErr w:type="spellStart"/>
      <w:r w:rsidRPr="007064CB">
        <w:rPr>
          <w:rFonts w:ascii="Arial" w:hAnsi="Arial" w:cs="Arial"/>
          <w:sz w:val="22"/>
        </w:rPr>
        <w:t>Jayo</w:t>
      </w:r>
      <w:proofErr w:type="spellEnd"/>
      <w:r w:rsidRPr="007064CB">
        <w:rPr>
          <w:rFonts w:ascii="Arial" w:hAnsi="Arial" w:cs="Arial"/>
          <w:sz w:val="22"/>
        </w:rPr>
        <w:t xml:space="preserve">, N. </w:t>
      </w:r>
      <w:r w:rsidRPr="007064CB">
        <w:rPr>
          <w:rFonts w:ascii="Arial" w:hAnsi="Arial" w:cs="Arial"/>
          <w:i/>
          <w:iCs/>
          <w:sz w:val="22"/>
        </w:rPr>
        <w:t>et al.</w:t>
      </w:r>
      <w:r w:rsidRPr="007064CB">
        <w:rPr>
          <w:rFonts w:ascii="Arial" w:hAnsi="Arial" w:cs="Arial"/>
          <w:sz w:val="22"/>
        </w:rPr>
        <w:t xml:space="preserve"> High-Fat Diet Consumption Induces Microbiota Dysbiosis and Intestinal Inflammation in Zebrafish. </w:t>
      </w:r>
      <w:proofErr w:type="spellStart"/>
      <w:r w:rsidRPr="007064CB">
        <w:rPr>
          <w:rFonts w:ascii="Arial" w:hAnsi="Arial" w:cs="Arial"/>
          <w:i/>
          <w:iCs/>
          <w:sz w:val="22"/>
        </w:rPr>
        <w:t>Microb</w:t>
      </w:r>
      <w:proofErr w:type="spellEnd"/>
      <w:r w:rsidRPr="007064CB">
        <w:rPr>
          <w:rFonts w:ascii="Arial" w:hAnsi="Arial" w:cs="Arial"/>
          <w:i/>
          <w:iCs/>
          <w:sz w:val="22"/>
        </w:rPr>
        <w:t xml:space="preserve"> </w:t>
      </w:r>
      <w:proofErr w:type="spellStart"/>
      <w:r w:rsidRPr="007064CB">
        <w:rPr>
          <w:rFonts w:ascii="Arial" w:hAnsi="Arial" w:cs="Arial"/>
          <w:i/>
          <w:iCs/>
          <w:sz w:val="22"/>
        </w:rPr>
        <w:t>Ecol</w:t>
      </w:r>
      <w:proofErr w:type="spellEnd"/>
      <w:r w:rsidRPr="007064CB">
        <w:rPr>
          <w:rFonts w:ascii="Arial" w:hAnsi="Arial" w:cs="Arial"/>
          <w:sz w:val="22"/>
        </w:rPr>
        <w:t xml:space="preserve"> </w:t>
      </w:r>
      <w:r w:rsidRPr="007064CB">
        <w:rPr>
          <w:rFonts w:ascii="Arial" w:hAnsi="Arial" w:cs="Arial"/>
          <w:b/>
          <w:bCs/>
          <w:sz w:val="22"/>
        </w:rPr>
        <w:t>76</w:t>
      </w:r>
      <w:r w:rsidRPr="007064CB">
        <w:rPr>
          <w:rFonts w:ascii="Arial" w:hAnsi="Arial" w:cs="Arial"/>
          <w:sz w:val="22"/>
        </w:rPr>
        <w:t>, 1089–1101 (2018).</w:t>
      </w:r>
    </w:p>
    <w:p w:rsidRPr="007064CB" w:rsidR="007064CB" w:rsidP="007064CB" w:rsidRDefault="007064CB" w14:paraId="3ABBE608" w14:textId="77777777">
      <w:pPr>
        <w:pStyle w:val="Bibliography"/>
        <w:rPr>
          <w:rFonts w:ascii="Arial" w:hAnsi="Arial" w:cs="Arial"/>
          <w:sz w:val="22"/>
        </w:rPr>
      </w:pPr>
      <w:r w:rsidRPr="007064CB">
        <w:rPr>
          <w:rFonts w:ascii="Arial" w:hAnsi="Arial" w:cs="Arial"/>
          <w:sz w:val="22"/>
        </w:rPr>
        <w:t>37.</w:t>
      </w:r>
      <w:r w:rsidRPr="007064CB">
        <w:rPr>
          <w:rFonts w:ascii="Arial" w:hAnsi="Arial" w:cs="Arial"/>
          <w:sz w:val="22"/>
        </w:rPr>
        <w:tab/>
      </w:r>
      <w:r w:rsidRPr="007064CB">
        <w:rPr>
          <w:rFonts w:ascii="Arial" w:hAnsi="Arial" w:cs="Arial"/>
          <w:sz w:val="22"/>
        </w:rPr>
        <w:t xml:space="preserve">Canny, S. G. de la T., Mueller, O., </w:t>
      </w:r>
      <w:proofErr w:type="spellStart"/>
      <w:r w:rsidRPr="007064CB">
        <w:rPr>
          <w:rFonts w:ascii="Arial" w:hAnsi="Arial" w:cs="Arial"/>
          <w:sz w:val="22"/>
        </w:rPr>
        <w:t>Craciunescu</w:t>
      </w:r>
      <w:proofErr w:type="spellEnd"/>
      <w:r w:rsidRPr="007064CB">
        <w:rPr>
          <w:rFonts w:ascii="Arial" w:hAnsi="Arial" w:cs="Arial"/>
          <w:sz w:val="22"/>
        </w:rPr>
        <w:t xml:space="preserve">, C. V., Blumberg, B. &amp; Rawls, J. F. </w:t>
      </w:r>
      <w:r w:rsidRPr="007064CB">
        <w:rPr>
          <w:rFonts w:ascii="Arial" w:hAnsi="Arial" w:cs="Arial"/>
          <w:i/>
          <w:iCs/>
          <w:sz w:val="22"/>
        </w:rPr>
        <w:t>Tributyltin exposure leads to increased adiposity and reduced abundance of leptogenic bacteria in the zebrafish intestine</w:t>
      </w:r>
      <w:r w:rsidRPr="007064CB">
        <w:rPr>
          <w:rFonts w:ascii="Arial" w:hAnsi="Arial" w:cs="Arial"/>
          <w:sz w:val="22"/>
        </w:rPr>
        <w:t>. 2021.07.09.451869 https://www.biorxiv.org/content/10.1101/2021.07.09.451869v2 (2021) doi:10.1101/2021.07.09.451869.</w:t>
      </w:r>
    </w:p>
    <w:p w:rsidRPr="007064CB" w:rsidR="007064CB" w:rsidP="007064CB" w:rsidRDefault="007064CB" w14:paraId="55748EAE" w14:textId="77777777">
      <w:pPr>
        <w:pStyle w:val="Bibliography"/>
        <w:rPr>
          <w:rFonts w:ascii="Arial" w:hAnsi="Arial" w:cs="Arial"/>
          <w:sz w:val="22"/>
        </w:rPr>
      </w:pPr>
      <w:r w:rsidRPr="007064CB">
        <w:rPr>
          <w:rFonts w:ascii="Arial" w:hAnsi="Arial" w:cs="Arial"/>
          <w:sz w:val="22"/>
        </w:rPr>
        <w:t>38.</w:t>
      </w:r>
      <w:r w:rsidRPr="007064CB">
        <w:rPr>
          <w:rFonts w:ascii="Arial" w:hAnsi="Arial" w:cs="Arial"/>
          <w:sz w:val="22"/>
        </w:rPr>
        <w:tab/>
      </w:r>
      <w:r w:rsidRPr="007064CB">
        <w:rPr>
          <w:rFonts w:ascii="Arial" w:hAnsi="Arial" w:cs="Arial"/>
          <w:sz w:val="22"/>
        </w:rPr>
        <w:t>May, C. W., Horner, R. R., Karr, J. R., Mar, B. W. &amp; Welch, E. B. THE CUMULATIVE EFFECTS OF URBANIZATION ON SMALL STREAMS IN THE PUGET SOUND LOWLAND ECOREGION. 26.</w:t>
      </w:r>
    </w:p>
    <w:p w:rsidRPr="007064CB" w:rsidR="007064CB" w:rsidP="007064CB" w:rsidRDefault="007064CB" w14:paraId="739297E1" w14:textId="77777777">
      <w:pPr>
        <w:pStyle w:val="Bibliography"/>
        <w:rPr>
          <w:rFonts w:ascii="Arial" w:hAnsi="Arial" w:cs="Arial"/>
          <w:sz w:val="22"/>
        </w:rPr>
      </w:pPr>
      <w:r w:rsidRPr="007064CB">
        <w:rPr>
          <w:rFonts w:ascii="Arial" w:hAnsi="Arial" w:cs="Arial"/>
          <w:sz w:val="22"/>
        </w:rPr>
        <w:t>39.</w:t>
      </w:r>
      <w:r w:rsidRPr="007064CB">
        <w:rPr>
          <w:rFonts w:ascii="Arial" w:hAnsi="Arial" w:cs="Arial"/>
          <w:sz w:val="22"/>
        </w:rPr>
        <w:tab/>
      </w:r>
      <w:r w:rsidRPr="007064CB">
        <w:rPr>
          <w:rFonts w:ascii="Arial" w:hAnsi="Arial" w:cs="Arial"/>
          <w:sz w:val="22"/>
        </w:rPr>
        <w:t>Hyatt, K. D. &amp; Godbout, L. A Review of Salmon as Keystone Species and Their Utility as Critical Indicators of Regional Biodiversity and Ecosystem Integrity. 2.</w:t>
      </w:r>
    </w:p>
    <w:p w:rsidRPr="007064CB" w:rsidR="007064CB" w:rsidP="007064CB" w:rsidRDefault="007064CB" w14:paraId="59D97771" w14:textId="77777777">
      <w:pPr>
        <w:pStyle w:val="Bibliography"/>
        <w:rPr>
          <w:rFonts w:ascii="Arial" w:hAnsi="Arial" w:cs="Arial"/>
          <w:sz w:val="22"/>
        </w:rPr>
      </w:pPr>
      <w:r w:rsidRPr="007064CB">
        <w:rPr>
          <w:rFonts w:ascii="Arial" w:hAnsi="Arial" w:cs="Arial"/>
          <w:sz w:val="22"/>
        </w:rPr>
        <w:t>40.</w:t>
      </w:r>
      <w:r w:rsidRPr="007064CB">
        <w:rPr>
          <w:rFonts w:ascii="Arial" w:hAnsi="Arial" w:cs="Arial"/>
          <w:sz w:val="22"/>
        </w:rPr>
        <w:tab/>
      </w:r>
      <w:proofErr w:type="spellStart"/>
      <w:r w:rsidRPr="007064CB">
        <w:rPr>
          <w:rFonts w:ascii="Arial" w:hAnsi="Arial" w:cs="Arial"/>
          <w:sz w:val="22"/>
        </w:rPr>
        <w:t>Mullu</w:t>
      </w:r>
      <w:proofErr w:type="spellEnd"/>
      <w:r w:rsidRPr="007064CB">
        <w:rPr>
          <w:rFonts w:ascii="Arial" w:hAnsi="Arial" w:cs="Arial"/>
          <w:sz w:val="22"/>
        </w:rPr>
        <w:t xml:space="preserve">, D. A Review on the Effect of Habitat Fragmentation on Ecosystem. </w:t>
      </w:r>
      <w:r w:rsidRPr="007064CB">
        <w:rPr>
          <w:rFonts w:ascii="Arial" w:hAnsi="Arial" w:cs="Arial"/>
          <w:i/>
          <w:iCs/>
          <w:sz w:val="22"/>
        </w:rPr>
        <w:t>Journal of Natural Sciences Research</w:t>
      </w:r>
      <w:r w:rsidRPr="007064CB">
        <w:rPr>
          <w:rFonts w:ascii="Arial" w:hAnsi="Arial" w:cs="Arial"/>
          <w:sz w:val="22"/>
        </w:rPr>
        <w:t xml:space="preserve"> </w:t>
      </w:r>
      <w:r w:rsidRPr="007064CB">
        <w:rPr>
          <w:rFonts w:ascii="Arial" w:hAnsi="Arial" w:cs="Arial"/>
          <w:b/>
          <w:bCs/>
          <w:sz w:val="22"/>
        </w:rPr>
        <w:t>6</w:t>
      </w:r>
      <w:r w:rsidRPr="007064CB">
        <w:rPr>
          <w:rFonts w:ascii="Arial" w:hAnsi="Arial" w:cs="Arial"/>
          <w:sz w:val="22"/>
        </w:rPr>
        <w:t>, (2016).</w:t>
      </w:r>
    </w:p>
    <w:p w:rsidRPr="007064CB" w:rsidR="007064CB" w:rsidP="007064CB" w:rsidRDefault="007064CB" w14:paraId="06C808B0" w14:textId="77777777">
      <w:pPr>
        <w:pStyle w:val="Bibliography"/>
        <w:rPr>
          <w:rFonts w:ascii="Arial" w:hAnsi="Arial" w:cs="Arial"/>
          <w:sz w:val="22"/>
        </w:rPr>
      </w:pPr>
      <w:r w:rsidRPr="007064CB">
        <w:rPr>
          <w:rFonts w:ascii="Arial" w:hAnsi="Arial" w:cs="Arial"/>
          <w:sz w:val="22"/>
        </w:rPr>
        <w:lastRenderedPageBreak/>
        <w:t>41.</w:t>
      </w:r>
      <w:r w:rsidRPr="007064CB">
        <w:rPr>
          <w:rFonts w:ascii="Arial" w:hAnsi="Arial" w:cs="Arial"/>
          <w:sz w:val="22"/>
        </w:rPr>
        <w:tab/>
      </w:r>
      <w:r w:rsidRPr="007064CB">
        <w:rPr>
          <w:rFonts w:ascii="Arial" w:hAnsi="Arial" w:cs="Arial"/>
          <w:sz w:val="22"/>
        </w:rPr>
        <w:t xml:space="preserve">Zhu, L., Wang, J. &amp; </w:t>
      </w:r>
      <w:proofErr w:type="spellStart"/>
      <w:r w:rsidRPr="007064CB">
        <w:rPr>
          <w:rFonts w:ascii="Arial" w:hAnsi="Arial" w:cs="Arial"/>
          <w:sz w:val="22"/>
        </w:rPr>
        <w:t>Bahrndorff</w:t>
      </w:r>
      <w:proofErr w:type="spellEnd"/>
      <w:r w:rsidRPr="007064CB">
        <w:rPr>
          <w:rFonts w:ascii="Arial" w:hAnsi="Arial" w:cs="Arial"/>
          <w:sz w:val="22"/>
        </w:rPr>
        <w:t xml:space="preserve">, S. Editorial: The Wildlife Gut Microbiome and Its Implication for Conservation Biology. </w:t>
      </w:r>
      <w:r w:rsidRPr="007064CB">
        <w:rPr>
          <w:rFonts w:ascii="Arial" w:hAnsi="Arial" w:cs="Arial"/>
          <w:i/>
          <w:iCs/>
          <w:sz w:val="22"/>
        </w:rPr>
        <w:t>Frontiers in Microbiology</w:t>
      </w:r>
      <w:r w:rsidRPr="007064CB">
        <w:rPr>
          <w:rFonts w:ascii="Arial" w:hAnsi="Arial" w:cs="Arial"/>
          <w:sz w:val="22"/>
        </w:rPr>
        <w:t xml:space="preserve"> </w:t>
      </w:r>
      <w:r w:rsidRPr="007064CB">
        <w:rPr>
          <w:rFonts w:ascii="Arial" w:hAnsi="Arial" w:cs="Arial"/>
          <w:b/>
          <w:bCs/>
          <w:sz w:val="22"/>
        </w:rPr>
        <w:t>12</w:t>
      </w:r>
      <w:r w:rsidRPr="007064CB">
        <w:rPr>
          <w:rFonts w:ascii="Arial" w:hAnsi="Arial" w:cs="Arial"/>
          <w:sz w:val="22"/>
        </w:rPr>
        <w:t>, (2021).</w:t>
      </w:r>
    </w:p>
    <w:p w:rsidRPr="007064CB" w:rsidR="007064CB" w:rsidP="007064CB" w:rsidRDefault="007064CB" w14:paraId="43020B39" w14:textId="77777777">
      <w:pPr>
        <w:pStyle w:val="Bibliography"/>
        <w:rPr>
          <w:rFonts w:ascii="Arial" w:hAnsi="Arial" w:cs="Arial"/>
          <w:sz w:val="22"/>
        </w:rPr>
      </w:pPr>
      <w:r w:rsidRPr="007064CB">
        <w:rPr>
          <w:rFonts w:ascii="Arial" w:hAnsi="Arial" w:cs="Arial"/>
          <w:sz w:val="22"/>
        </w:rPr>
        <w:t>42.</w:t>
      </w:r>
      <w:r w:rsidRPr="007064CB">
        <w:rPr>
          <w:rFonts w:ascii="Arial" w:hAnsi="Arial" w:cs="Arial"/>
          <w:sz w:val="22"/>
        </w:rPr>
        <w:tab/>
      </w:r>
      <w:r w:rsidRPr="007064CB">
        <w:rPr>
          <w:rFonts w:ascii="Arial" w:hAnsi="Arial" w:cs="Arial"/>
          <w:sz w:val="22"/>
        </w:rPr>
        <w:t xml:space="preserve">Uren Webster, T. M. </w:t>
      </w:r>
      <w:r w:rsidRPr="007064CB">
        <w:rPr>
          <w:rFonts w:ascii="Arial" w:hAnsi="Arial" w:cs="Arial"/>
          <w:i/>
          <w:iCs/>
          <w:sz w:val="22"/>
        </w:rPr>
        <w:t>et al.</w:t>
      </w:r>
      <w:r w:rsidRPr="007064CB">
        <w:rPr>
          <w:rFonts w:ascii="Arial" w:hAnsi="Arial" w:cs="Arial"/>
          <w:sz w:val="22"/>
        </w:rPr>
        <w:t xml:space="preserve"> Environmental plasticity and </w:t>
      </w:r>
      <w:proofErr w:type="spellStart"/>
      <w:r w:rsidRPr="007064CB">
        <w:rPr>
          <w:rFonts w:ascii="Arial" w:hAnsi="Arial" w:cs="Arial"/>
          <w:sz w:val="22"/>
        </w:rPr>
        <w:t>colonisation</w:t>
      </w:r>
      <w:proofErr w:type="spellEnd"/>
      <w:r w:rsidRPr="007064CB">
        <w:rPr>
          <w:rFonts w:ascii="Arial" w:hAnsi="Arial" w:cs="Arial"/>
          <w:sz w:val="22"/>
        </w:rPr>
        <w:t xml:space="preserve"> history in the Atlantic salmon microbiome: A translocation experiment. </w:t>
      </w:r>
      <w:r w:rsidRPr="007064CB">
        <w:rPr>
          <w:rFonts w:ascii="Arial" w:hAnsi="Arial" w:cs="Arial"/>
          <w:i/>
          <w:iCs/>
          <w:sz w:val="22"/>
        </w:rPr>
        <w:t>Molecular Ecology</w:t>
      </w:r>
      <w:r w:rsidRPr="007064CB">
        <w:rPr>
          <w:rFonts w:ascii="Arial" w:hAnsi="Arial" w:cs="Arial"/>
          <w:sz w:val="22"/>
        </w:rPr>
        <w:t xml:space="preserve"> </w:t>
      </w:r>
      <w:r w:rsidRPr="007064CB">
        <w:rPr>
          <w:rFonts w:ascii="Arial" w:hAnsi="Arial" w:cs="Arial"/>
          <w:b/>
          <w:bCs/>
          <w:sz w:val="22"/>
        </w:rPr>
        <w:t>29</w:t>
      </w:r>
      <w:r w:rsidRPr="007064CB">
        <w:rPr>
          <w:rFonts w:ascii="Arial" w:hAnsi="Arial" w:cs="Arial"/>
          <w:sz w:val="22"/>
        </w:rPr>
        <w:t>, 886–898 (2020).</w:t>
      </w:r>
    </w:p>
    <w:p w:rsidR="00010C55" w:rsidRDefault="00010C55" w14:paraId="6F28EA20" w14:textId="5D5ABAB9">
      <w:pPr>
        <w:rPr>
          <w:rFonts w:ascii="Arial" w:hAnsi="Arial" w:cs="Arial"/>
          <w:b/>
          <w:bCs/>
          <w:sz w:val="22"/>
          <w:szCs w:val="22"/>
        </w:rPr>
      </w:pPr>
      <w:r>
        <w:rPr>
          <w:rFonts w:ascii="Arial" w:hAnsi="Arial" w:cs="Arial"/>
          <w:b/>
          <w:bCs/>
          <w:sz w:val="22"/>
          <w:szCs w:val="22"/>
        </w:rPr>
        <w:fldChar w:fldCharType="end"/>
      </w:r>
      <w:r>
        <w:rPr>
          <w:rFonts w:ascii="Arial" w:hAnsi="Arial" w:cs="Arial"/>
          <w:b/>
          <w:bCs/>
          <w:sz w:val="22"/>
          <w:szCs w:val="22"/>
        </w:rPr>
        <w:br w:type="page"/>
      </w:r>
    </w:p>
    <w:p w:rsidRPr="001878A2" w:rsidR="001D064F" w:rsidP="00451272" w:rsidRDefault="00431D91" w14:paraId="51FBB5F4" w14:textId="5C922F2E">
      <w:pPr>
        <w:spacing w:line="276" w:lineRule="auto"/>
        <w:rPr>
          <w:rFonts w:ascii="Arial" w:hAnsi="Arial" w:cs="Arial"/>
          <w:b/>
          <w:bCs/>
          <w:sz w:val="22"/>
          <w:szCs w:val="22"/>
        </w:rPr>
      </w:pPr>
      <w:r w:rsidRPr="001878A2">
        <w:rPr>
          <w:rFonts w:ascii="Arial" w:hAnsi="Arial" w:cs="Arial"/>
          <w:b/>
          <w:bCs/>
          <w:sz w:val="22"/>
          <w:szCs w:val="22"/>
        </w:rPr>
        <w:lastRenderedPageBreak/>
        <w:t>Supplementary Tables and Figures</w:t>
      </w:r>
    </w:p>
    <w:p w:rsidRPr="001878A2" w:rsidR="001D064F" w:rsidP="00451272" w:rsidRDefault="001D064F" w14:paraId="6E0B42E4" w14:textId="5BAF82D8">
      <w:pPr>
        <w:spacing w:line="276" w:lineRule="auto"/>
        <w:rPr>
          <w:rFonts w:ascii="Arial" w:hAnsi="Arial" w:cs="Arial"/>
          <w:sz w:val="22"/>
          <w:szCs w:val="22"/>
        </w:rPr>
      </w:pPr>
    </w:p>
    <w:p w:rsidRPr="001878A2" w:rsidR="00B35D66" w:rsidP="00E55A63" w:rsidRDefault="00E55A63" w14:paraId="773B83C3" w14:textId="216087A9">
      <w:pPr>
        <w:spacing w:line="276" w:lineRule="auto"/>
        <w:rPr>
          <w:rFonts w:ascii="Arial" w:hAnsi="Arial" w:cs="Arial"/>
          <w:b/>
          <w:bCs/>
          <w:sz w:val="22"/>
          <w:szCs w:val="22"/>
        </w:rPr>
      </w:pPr>
      <w:r w:rsidRPr="001878A2">
        <w:rPr>
          <w:rFonts w:ascii="Arial" w:hAnsi="Arial" w:cs="Arial"/>
          <w:b/>
          <w:bCs/>
          <w:sz w:val="22"/>
          <w:szCs w:val="22"/>
        </w:rPr>
        <w:t xml:space="preserve">1) </w:t>
      </w:r>
      <w:r w:rsidRPr="001878A2" w:rsidR="00B35D66">
        <w:rPr>
          <w:rFonts w:ascii="Arial" w:hAnsi="Arial" w:cs="Arial"/>
          <w:b/>
          <w:bCs/>
          <w:sz w:val="22"/>
          <w:szCs w:val="22"/>
        </w:rPr>
        <w:t xml:space="preserve">Diet </w:t>
      </w:r>
    </w:p>
    <w:p w:rsidRPr="001878A2" w:rsidR="009A404A" w:rsidP="00E55A63" w:rsidRDefault="009A404A" w14:paraId="0F411C37" w14:textId="77777777">
      <w:pPr>
        <w:spacing w:line="276" w:lineRule="auto"/>
        <w:rPr>
          <w:rFonts w:ascii="Arial" w:hAnsi="Arial" w:cs="Arial"/>
          <w:b/>
          <w:bCs/>
          <w:sz w:val="22"/>
          <w:szCs w:val="22"/>
        </w:rPr>
      </w:pPr>
    </w:p>
    <w:p w:rsidRPr="001878A2" w:rsidR="001D064F" w:rsidP="00E55A63" w:rsidRDefault="00E55A63" w14:paraId="6D74747C" w14:textId="7563B489">
      <w:pPr>
        <w:spacing w:line="276" w:lineRule="auto"/>
        <w:rPr>
          <w:rFonts w:ascii="Arial" w:hAnsi="Arial" w:cs="Arial"/>
          <w:b/>
          <w:bCs/>
          <w:sz w:val="22"/>
          <w:szCs w:val="22"/>
        </w:rPr>
      </w:pPr>
      <w:r w:rsidRPr="001878A2">
        <w:rPr>
          <w:rFonts w:ascii="Arial" w:hAnsi="Arial" w:cs="Arial"/>
          <w:b/>
          <w:bCs/>
          <w:sz w:val="22"/>
          <w:szCs w:val="22"/>
        </w:rPr>
        <w:t xml:space="preserve">1.1) </w:t>
      </w:r>
      <w:r w:rsidRPr="001878A2" w:rsidR="001535A3">
        <w:rPr>
          <w:rFonts w:ascii="Arial" w:hAnsi="Arial" w:cs="Arial"/>
          <w:b/>
          <w:bCs/>
          <w:sz w:val="22"/>
          <w:szCs w:val="22"/>
        </w:rPr>
        <w:t>Physiology</w:t>
      </w:r>
    </w:p>
    <w:p w:rsidRPr="001878A2" w:rsidR="001D064F" w:rsidP="00451272" w:rsidRDefault="0015130C" w14:paraId="7A3634E8" w14:textId="2BB38538">
      <w:pPr>
        <w:spacing w:line="276" w:lineRule="auto"/>
        <w:rPr>
          <w:rFonts w:ascii="Arial" w:hAnsi="Arial" w:cs="Arial"/>
          <w:sz w:val="22"/>
          <w:szCs w:val="22"/>
        </w:rPr>
      </w:pPr>
      <w:r w:rsidRPr="001878A2">
        <w:rPr>
          <w:rFonts w:ascii="Arial" w:hAnsi="Arial" w:cs="Arial"/>
          <w:sz w:val="22"/>
          <w:szCs w:val="22"/>
        </w:rPr>
        <w:t>1.1.1)</w:t>
      </w:r>
      <w:r w:rsidRPr="001878A2" w:rsidR="007C5197">
        <w:rPr>
          <w:rFonts w:ascii="Arial" w:hAnsi="Arial" w:cs="Arial"/>
          <w:noProof/>
          <w:sz w:val="22"/>
          <w:szCs w:val="22"/>
        </w:rPr>
        <w:drawing>
          <wp:inline distT="0" distB="0" distL="0" distR="0" wp14:anchorId="75556215" wp14:editId="2F60F136">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rsidRPr="001878A2" w:rsidR="001535A3" w:rsidP="00451272" w:rsidRDefault="0015130C" w14:paraId="0A541A96" w14:textId="210A878B">
      <w:pPr>
        <w:spacing w:line="276" w:lineRule="auto"/>
        <w:rPr>
          <w:rFonts w:ascii="Arial" w:hAnsi="Arial" w:cs="Arial"/>
          <w:sz w:val="22"/>
          <w:szCs w:val="22"/>
        </w:rPr>
      </w:pPr>
      <w:r w:rsidRPr="001878A2">
        <w:rPr>
          <w:rFonts w:ascii="Arial" w:hAnsi="Arial" w:cs="Arial"/>
          <w:sz w:val="22"/>
          <w:szCs w:val="22"/>
        </w:rPr>
        <w:t>1.1.2)</w:t>
      </w:r>
      <w:r w:rsidRPr="001878A2" w:rsidR="00543666">
        <w:rPr>
          <w:rFonts w:ascii="Arial" w:hAnsi="Arial" w:cs="Arial"/>
          <w:noProof/>
          <w:sz w:val="22"/>
          <w:szCs w:val="22"/>
        </w:rPr>
        <w:drawing>
          <wp:inline distT="0" distB="0" distL="0" distR="0" wp14:anchorId="0D9F5F6E" wp14:editId="366951AB">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rsidRPr="001878A2" w:rsidR="00E73802" w:rsidP="00451272" w:rsidRDefault="0015130C" w14:paraId="47B57794" w14:textId="2BFE9CF0">
      <w:pPr>
        <w:spacing w:line="276" w:lineRule="auto"/>
        <w:rPr>
          <w:rFonts w:ascii="Arial" w:hAnsi="Arial" w:cs="Arial"/>
          <w:sz w:val="22"/>
          <w:szCs w:val="22"/>
        </w:rPr>
      </w:pPr>
      <w:r w:rsidRPr="001878A2">
        <w:rPr>
          <w:rFonts w:ascii="Arial" w:hAnsi="Arial" w:cs="Arial"/>
          <w:sz w:val="22"/>
          <w:szCs w:val="22"/>
        </w:rPr>
        <w:t>1.1.3)</w:t>
      </w:r>
      <w:r w:rsidRPr="001878A2" w:rsidR="00F03245">
        <w:rPr>
          <w:rFonts w:ascii="Arial" w:hAnsi="Arial" w:cs="Arial"/>
          <w:noProof/>
          <w:sz w:val="22"/>
          <w:szCs w:val="22"/>
        </w:rPr>
        <w:drawing>
          <wp:inline distT="0" distB="0" distL="0" distR="0" wp14:anchorId="75B8B71B" wp14:editId="7C4A3767">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rsidRPr="001878A2" w:rsidR="001535A3" w:rsidP="00451272" w:rsidRDefault="0015130C" w14:paraId="0DB1DE7C" w14:textId="61D77AED">
      <w:pPr>
        <w:spacing w:line="276" w:lineRule="auto"/>
        <w:rPr>
          <w:rFonts w:ascii="Arial" w:hAnsi="Arial" w:cs="Arial"/>
          <w:sz w:val="22"/>
          <w:szCs w:val="22"/>
        </w:rPr>
      </w:pPr>
      <w:r w:rsidRPr="001878A2">
        <w:rPr>
          <w:rFonts w:ascii="Arial" w:hAnsi="Arial" w:cs="Arial"/>
          <w:sz w:val="22"/>
          <w:szCs w:val="22"/>
        </w:rPr>
        <w:t>1.1.4)</w:t>
      </w:r>
      <w:r w:rsidRPr="001878A2" w:rsidR="00F03245">
        <w:rPr>
          <w:rFonts w:ascii="Arial" w:hAnsi="Arial" w:cs="Arial"/>
          <w:noProof/>
          <w:sz w:val="22"/>
          <w:szCs w:val="22"/>
        </w:rPr>
        <w:drawing>
          <wp:inline distT="0" distB="0" distL="0" distR="0" wp14:anchorId="004CA2E4" wp14:editId="57E71990">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rsidRPr="001878A2" w:rsidR="005D7286" w:rsidP="00451272" w:rsidRDefault="005D7286" w14:paraId="38B9B899" w14:textId="77777777">
      <w:pPr>
        <w:spacing w:line="276" w:lineRule="auto"/>
        <w:rPr>
          <w:rFonts w:ascii="Arial" w:hAnsi="Arial" w:cs="Arial"/>
          <w:sz w:val="22"/>
          <w:szCs w:val="22"/>
        </w:rPr>
      </w:pPr>
    </w:p>
    <w:p w:rsidRPr="001878A2" w:rsidR="001535A3" w:rsidP="00451272" w:rsidRDefault="00E55A63" w14:paraId="2E703BA1" w14:textId="17028D06">
      <w:pPr>
        <w:spacing w:line="276" w:lineRule="auto"/>
        <w:rPr>
          <w:rFonts w:ascii="Arial" w:hAnsi="Arial" w:cs="Arial"/>
          <w:b/>
          <w:bCs/>
          <w:sz w:val="22"/>
          <w:szCs w:val="22"/>
        </w:rPr>
      </w:pPr>
      <w:r w:rsidRPr="001878A2">
        <w:rPr>
          <w:rFonts w:ascii="Arial" w:hAnsi="Arial" w:cs="Arial"/>
          <w:b/>
          <w:bCs/>
          <w:sz w:val="22"/>
          <w:szCs w:val="22"/>
        </w:rPr>
        <w:t xml:space="preserve">1.2) </w:t>
      </w:r>
      <w:r w:rsidRPr="001878A2" w:rsidR="00412AB9">
        <w:rPr>
          <w:rFonts w:ascii="Arial" w:hAnsi="Arial" w:cs="Arial"/>
          <w:b/>
          <w:bCs/>
          <w:sz w:val="22"/>
          <w:szCs w:val="22"/>
        </w:rPr>
        <w:t>Alpha-diversity</w:t>
      </w:r>
    </w:p>
    <w:p w:rsidRPr="001878A2" w:rsidR="00475E33" w:rsidP="00451272" w:rsidRDefault="00475E33" w14:paraId="242D5836" w14:textId="77777777">
      <w:pPr>
        <w:spacing w:line="276" w:lineRule="auto"/>
        <w:rPr>
          <w:rFonts w:ascii="Arial" w:hAnsi="Arial" w:cs="Arial"/>
          <w:sz w:val="22"/>
          <w:szCs w:val="22"/>
        </w:rPr>
      </w:pPr>
    </w:p>
    <w:p w:rsidRPr="001878A2" w:rsidR="001535A3" w:rsidP="00451272" w:rsidRDefault="0015130C" w14:paraId="4BED94F9" w14:textId="1AD94D6F">
      <w:pPr>
        <w:spacing w:line="276" w:lineRule="auto"/>
        <w:rPr>
          <w:rFonts w:ascii="Arial" w:hAnsi="Arial" w:cs="Arial"/>
          <w:sz w:val="22"/>
          <w:szCs w:val="22"/>
        </w:rPr>
      </w:pPr>
      <w:r w:rsidRPr="001878A2">
        <w:rPr>
          <w:rFonts w:ascii="Arial" w:hAnsi="Arial" w:cs="Arial"/>
          <w:sz w:val="22"/>
          <w:szCs w:val="22"/>
        </w:rPr>
        <w:lastRenderedPageBreak/>
        <w:t>1.2.1)</w:t>
      </w:r>
      <w:r w:rsidRPr="001878A2" w:rsidR="00475E33">
        <w:rPr>
          <w:rFonts w:ascii="Arial" w:hAnsi="Arial" w:cs="Arial"/>
          <w:noProof/>
          <w:sz w:val="22"/>
          <w:szCs w:val="22"/>
        </w:rPr>
        <w:t xml:space="preserve"> </w:t>
      </w:r>
      <w:r w:rsidRPr="001878A2" w:rsidR="0060479E">
        <w:rPr>
          <w:rFonts w:ascii="Arial" w:hAnsi="Arial" w:cs="Arial"/>
          <w:noProof/>
          <w:sz w:val="22"/>
          <w:szCs w:val="22"/>
        </w:rPr>
        <w:drawing>
          <wp:inline distT="0" distB="0" distL="0" distR="0" wp14:anchorId="48DEE791" wp14:editId="22FA9198">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rsidRPr="001878A2" w:rsidR="00475E33" w:rsidP="00451272" w:rsidRDefault="00475E33" w14:paraId="125D955E" w14:textId="77777777">
      <w:pPr>
        <w:spacing w:line="276" w:lineRule="auto"/>
        <w:rPr>
          <w:rFonts w:ascii="Arial" w:hAnsi="Arial" w:cs="Arial"/>
          <w:sz w:val="22"/>
          <w:szCs w:val="22"/>
        </w:rPr>
      </w:pPr>
    </w:p>
    <w:p w:rsidRPr="001878A2" w:rsidR="00E303B6" w:rsidP="00400301" w:rsidRDefault="00794EF0" w14:paraId="274E70F8" w14:textId="77777777">
      <w:pPr>
        <w:spacing w:line="276" w:lineRule="auto"/>
        <w:rPr>
          <w:rFonts w:ascii="Arial" w:hAnsi="Arial" w:cs="Arial"/>
          <w:sz w:val="22"/>
          <w:szCs w:val="22"/>
        </w:rPr>
      </w:pPr>
      <w:r w:rsidRPr="001878A2">
        <w:rPr>
          <w:rFonts w:ascii="Arial" w:hAnsi="Arial" w:cs="Arial"/>
          <w:sz w:val="22"/>
          <w:szCs w:val="22"/>
        </w:rPr>
        <w:t xml:space="preserve">1.2.2) </w:t>
      </w:r>
      <w:r w:rsidRPr="001878A2" w:rsidR="0060479E">
        <w:rPr>
          <w:rFonts w:ascii="Arial" w:hAnsi="Arial" w:cs="Arial"/>
          <w:noProof/>
          <w:sz w:val="22"/>
          <w:szCs w:val="22"/>
        </w:rPr>
        <w:drawing>
          <wp:inline distT="0" distB="0" distL="0" distR="0" wp14:anchorId="08A35D30" wp14:editId="58A3EF08">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1878A2" w:rsidR="00400301">
        <w:rPr>
          <w:rFonts w:ascii="Arial" w:hAnsi="Arial" w:cs="Arial"/>
          <w:sz w:val="22"/>
          <w:szCs w:val="22"/>
        </w:rPr>
        <w:t xml:space="preserve"> </w:t>
      </w:r>
    </w:p>
    <w:p w:rsidRPr="001878A2" w:rsidR="00475E33" w:rsidP="00400301" w:rsidRDefault="00E303B6" w14:paraId="1307395B" w14:textId="1F75F618">
      <w:pPr>
        <w:spacing w:line="276" w:lineRule="auto"/>
        <w:rPr>
          <w:rFonts w:ascii="Arial" w:hAnsi="Arial" w:cs="Arial"/>
          <w:sz w:val="22"/>
          <w:szCs w:val="22"/>
        </w:rPr>
      </w:pPr>
      <w:r w:rsidRPr="001878A2">
        <w:rPr>
          <w:rFonts w:ascii="Arial" w:hAnsi="Arial" w:cs="Arial"/>
          <w:sz w:val="22"/>
          <w:szCs w:val="22"/>
        </w:rPr>
        <w:lastRenderedPageBreak/>
        <w:t>1.2.3)</w:t>
      </w:r>
      <w:r w:rsidRPr="001878A2" w:rsidR="00D700A2">
        <w:rPr>
          <w:rFonts w:ascii="Arial" w:hAnsi="Arial" w:cs="Arial"/>
          <w:noProof/>
          <w:sz w:val="22"/>
          <w:szCs w:val="22"/>
        </w:rPr>
        <w:drawing>
          <wp:inline distT="0" distB="0" distL="0" distR="0" wp14:anchorId="6890144D" wp14:editId="7B6D0478">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rsidRPr="001878A2" w:rsidR="001535A3" w:rsidP="00451272" w:rsidRDefault="001535A3" w14:paraId="4A0F9BAC" w14:textId="53D3F012">
      <w:pPr>
        <w:spacing w:line="276" w:lineRule="auto"/>
        <w:rPr>
          <w:rFonts w:ascii="Arial" w:hAnsi="Arial" w:cs="Arial"/>
          <w:sz w:val="22"/>
          <w:szCs w:val="22"/>
        </w:rPr>
      </w:pPr>
    </w:p>
    <w:p w:rsidRPr="001878A2" w:rsidR="001535A3" w:rsidP="00451272" w:rsidRDefault="00E55A63" w14:paraId="04ADD389" w14:textId="4256E891">
      <w:pPr>
        <w:spacing w:line="276" w:lineRule="auto"/>
        <w:rPr>
          <w:rFonts w:ascii="Arial" w:hAnsi="Arial" w:cs="Arial"/>
          <w:b/>
          <w:bCs/>
          <w:sz w:val="22"/>
          <w:szCs w:val="22"/>
        </w:rPr>
      </w:pPr>
      <w:r w:rsidRPr="001878A2">
        <w:rPr>
          <w:rFonts w:ascii="Arial" w:hAnsi="Arial" w:cs="Arial"/>
          <w:b/>
          <w:bCs/>
          <w:sz w:val="22"/>
          <w:szCs w:val="22"/>
        </w:rPr>
        <w:t xml:space="preserve">1.3) </w:t>
      </w:r>
      <w:r w:rsidRPr="001878A2" w:rsidR="00412AB9">
        <w:rPr>
          <w:rFonts w:ascii="Arial" w:hAnsi="Arial" w:cs="Arial"/>
          <w:b/>
          <w:bCs/>
          <w:sz w:val="22"/>
          <w:szCs w:val="22"/>
        </w:rPr>
        <w:t>Beta-diversity</w:t>
      </w:r>
    </w:p>
    <w:p w:rsidRPr="001878A2" w:rsidR="001535A3" w:rsidP="00451272" w:rsidRDefault="00072827" w14:paraId="5C9A3F74" w14:textId="083E871C">
      <w:pPr>
        <w:spacing w:line="276" w:lineRule="auto"/>
        <w:rPr>
          <w:rFonts w:ascii="Arial" w:hAnsi="Arial" w:cs="Arial"/>
          <w:sz w:val="22"/>
          <w:szCs w:val="22"/>
        </w:rPr>
      </w:pPr>
      <w:r w:rsidRPr="001878A2">
        <w:rPr>
          <w:rFonts w:ascii="Arial" w:hAnsi="Arial" w:cs="Arial"/>
          <w:sz w:val="22"/>
          <w:szCs w:val="22"/>
        </w:rPr>
        <w:t>1.3.1)</w:t>
      </w:r>
      <w:r w:rsidRPr="001878A2" w:rsidR="00D700A2">
        <w:rPr>
          <w:rFonts w:ascii="Arial" w:hAnsi="Arial" w:cs="Arial"/>
          <w:noProof/>
          <w:sz w:val="22"/>
          <w:szCs w:val="22"/>
        </w:rPr>
        <w:drawing>
          <wp:inline distT="0" distB="0" distL="0" distR="0" wp14:anchorId="5D5CD97D" wp14:editId="7017406F">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rsidRPr="001878A2" w:rsidR="004E7473" w:rsidP="00451272" w:rsidRDefault="004E7473" w14:paraId="0F5A9F2D" w14:textId="229947C8">
      <w:pPr>
        <w:spacing w:line="276" w:lineRule="auto"/>
        <w:rPr>
          <w:rFonts w:ascii="Arial" w:hAnsi="Arial" w:cs="Arial"/>
          <w:sz w:val="22"/>
          <w:szCs w:val="22"/>
        </w:rPr>
      </w:pPr>
    </w:p>
    <w:p w:rsidRPr="001878A2" w:rsidR="005D14A5" w:rsidP="00451272" w:rsidRDefault="00E55A63" w14:paraId="308B4AC3" w14:textId="4626F49E">
      <w:pPr>
        <w:spacing w:line="276" w:lineRule="auto"/>
        <w:rPr>
          <w:rFonts w:ascii="Arial" w:hAnsi="Arial" w:cs="Arial"/>
          <w:b/>
          <w:bCs/>
          <w:sz w:val="22"/>
          <w:szCs w:val="22"/>
        </w:rPr>
      </w:pPr>
      <w:r w:rsidRPr="001878A2">
        <w:rPr>
          <w:rFonts w:ascii="Arial" w:hAnsi="Arial" w:cs="Arial"/>
          <w:b/>
          <w:bCs/>
          <w:sz w:val="22"/>
          <w:szCs w:val="22"/>
        </w:rPr>
        <w:t xml:space="preserve">1.4) </w:t>
      </w:r>
      <w:r w:rsidRPr="001878A2" w:rsidR="004E7473">
        <w:rPr>
          <w:rFonts w:ascii="Arial" w:hAnsi="Arial" w:cs="Arial"/>
          <w:b/>
          <w:bCs/>
          <w:sz w:val="22"/>
          <w:szCs w:val="22"/>
        </w:rPr>
        <w:t>Beta-Dispersion</w:t>
      </w:r>
    </w:p>
    <w:p w:rsidRPr="001878A2" w:rsidR="005D14A5" w:rsidP="00451272" w:rsidRDefault="005D14A5" w14:paraId="03E256D1" w14:textId="511163C0">
      <w:pPr>
        <w:spacing w:line="276" w:lineRule="auto"/>
        <w:rPr>
          <w:rFonts w:ascii="Arial" w:hAnsi="Arial" w:cs="Arial"/>
          <w:sz w:val="22"/>
          <w:szCs w:val="22"/>
        </w:rPr>
      </w:pPr>
    </w:p>
    <w:p w:rsidRPr="001878A2" w:rsidR="005D14A5" w:rsidP="00451272" w:rsidRDefault="00F900A8" w14:paraId="232C9D56" w14:textId="38C2BC7D">
      <w:pPr>
        <w:spacing w:line="276" w:lineRule="auto"/>
        <w:rPr>
          <w:rFonts w:ascii="Arial" w:hAnsi="Arial" w:cs="Arial"/>
          <w:sz w:val="22"/>
          <w:szCs w:val="22"/>
        </w:rPr>
      </w:pPr>
      <w:r w:rsidRPr="001878A2">
        <w:rPr>
          <w:rFonts w:ascii="Arial" w:hAnsi="Arial" w:cs="Arial"/>
          <w:sz w:val="22"/>
          <w:szCs w:val="22"/>
        </w:rPr>
        <w:t xml:space="preserve">1.4.1) </w:t>
      </w:r>
      <w:r w:rsidRPr="001878A2" w:rsidR="005D14A5">
        <w:rPr>
          <w:rFonts w:ascii="Arial" w:hAnsi="Arial" w:cs="Arial"/>
          <w:sz w:val="22"/>
          <w:szCs w:val="22"/>
        </w:rPr>
        <w:t>Diet</w:t>
      </w:r>
    </w:p>
    <w:p w:rsidRPr="001878A2" w:rsidR="00812911" w:rsidP="00451272" w:rsidRDefault="00812911" w14:paraId="21C5E081" w14:textId="05BF9731">
      <w:pPr>
        <w:spacing w:line="276" w:lineRule="auto"/>
        <w:rPr>
          <w:rFonts w:ascii="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Pr="001878A2" w:rsidR="00812911" w:rsidTr="00812911" w14:paraId="7CA7AF59" w14:textId="77777777">
        <w:tc>
          <w:tcPr>
            <w:tcW w:w="3600" w:type="dxa"/>
          </w:tcPr>
          <w:p w:rsidRPr="001878A2" w:rsidR="00812911" w:rsidP="00812911" w:rsidRDefault="00812911" w14:paraId="3AB9B9AA" w14:textId="77777777">
            <w:pPr>
              <w:spacing w:line="276" w:lineRule="auto"/>
              <w:rPr>
                <w:rFonts w:ascii="Arial" w:hAnsi="Arial" w:cs="Arial"/>
                <w:sz w:val="22"/>
                <w:szCs w:val="22"/>
              </w:rPr>
            </w:pPr>
            <w:r w:rsidRPr="001878A2">
              <w:rPr>
                <w:rFonts w:ascii="Arial" w:hAnsi="Arial" w:cs="Arial"/>
                <w:sz w:val="22"/>
                <w:szCs w:val="22"/>
              </w:rPr>
              <w:t>Bray-Curtis</w:t>
            </w:r>
          </w:p>
          <w:p w:rsidRPr="001878A2" w:rsidR="00812911" w:rsidP="00812911" w:rsidRDefault="00812911" w14:paraId="53A3C811" w14:textId="0214711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5428FDC" wp14:editId="4595E056">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rsidRPr="001878A2" w:rsidR="00812911" w:rsidP="00812911" w:rsidRDefault="00812911" w14:paraId="524ECDFB" w14:textId="77777777">
            <w:pPr>
              <w:spacing w:line="276" w:lineRule="auto"/>
              <w:rPr>
                <w:rFonts w:ascii="Arial" w:hAnsi="Arial" w:cs="Arial"/>
                <w:sz w:val="22"/>
                <w:szCs w:val="22"/>
              </w:rPr>
            </w:pPr>
            <w:r w:rsidRPr="001878A2">
              <w:rPr>
                <w:rFonts w:ascii="Arial" w:hAnsi="Arial" w:cs="Arial"/>
                <w:sz w:val="22"/>
                <w:szCs w:val="22"/>
              </w:rPr>
              <w:t>Canberra</w:t>
            </w:r>
          </w:p>
          <w:p w:rsidRPr="001878A2" w:rsidR="00812911" w:rsidP="00812911" w:rsidRDefault="00812911" w14:paraId="4D3F1C2D" w14:textId="3440E77B">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8FD3698" wp14:editId="6524480C">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2074784" cy="1280411"/>
                          </a:xfrm>
                          <a:prstGeom prst="rect">
                            <a:avLst/>
                          </a:prstGeom>
                        </pic:spPr>
                      </pic:pic>
                    </a:graphicData>
                  </a:graphic>
                </wp:inline>
              </w:drawing>
            </w:r>
          </w:p>
        </w:tc>
        <w:tc>
          <w:tcPr>
            <w:tcW w:w="3595" w:type="dxa"/>
          </w:tcPr>
          <w:p w:rsidRPr="001878A2" w:rsidR="00812911" w:rsidP="00812911" w:rsidRDefault="00812911" w14:paraId="131CDA18" w14:textId="77777777">
            <w:pPr>
              <w:spacing w:line="276" w:lineRule="auto"/>
              <w:rPr>
                <w:rFonts w:ascii="Arial" w:hAnsi="Arial" w:cs="Arial"/>
                <w:sz w:val="22"/>
                <w:szCs w:val="22"/>
              </w:rPr>
            </w:pPr>
            <w:r w:rsidRPr="001878A2">
              <w:rPr>
                <w:rFonts w:ascii="Arial" w:hAnsi="Arial" w:cs="Arial"/>
                <w:sz w:val="22"/>
                <w:szCs w:val="22"/>
              </w:rPr>
              <w:t>Sorensen</w:t>
            </w:r>
          </w:p>
          <w:p w:rsidRPr="001878A2" w:rsidR="00812911" w:rsidP="00812911" w:rsidRDefault="00812911" w14:paraId="0928C8B0" w14:textId="54E780B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042D170" wp14:editId="2E699C6A">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Pr="001878A2" w:rsidR="00812911" w:rsidTr="00812911" w14:paraId="370AEDB8" w14:textId="77777777">
        <w:tc>
          <w:tcPr>
            <w:tcW w:w="3600" w:type="dxa"/>
          </w:tcPr>
          <w:p w:rsidRPr="001878A2" w:rsidR="00812911" w:rsidP="00812911" w:rsidRDefault="00450FF4" w14:paraId="47FED800" w14:textId="17484896">
            <w:pPr>
              <w:spacing w:line="276" w:lineRule="auto"/>
              <w:rPr>
                <w:rFonts w:ascii="Arial" w:hAnsi="Arial" w:cs="Arial"/>
                <w:sz w:val="22"/>
                <w:szCs w:val="22"/>
              </w:rPr>
            </w:pPr>
            <w:r w:rsidRPr="001878A2">
              <w:rPr>
                <w:rFonts w:ascii="Arial" w:hAnsi="Arial" w:cs="Arial"/>
                <w:noProof/>
                <w:sz w:val="22"/>
                <w:szCs w:val="22"/>
              </w:rPr>
              <w:lastRenderedPageBreak/>
              <w:drawing>
                <wp:inline distT="0" distB="0" distL="0" distR="0" wp14:anchorId="0E818721" wp14:editId="0B1A6222">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ackground pattern&#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1878A2">
              <w:rPr>
                <w:rFonts w:ascii="Arial" w:hAnsi="Arial" w:cs="Arial"/>
                <w:noProof/>
                <w:sz w:val="22"/>
                <w:szCs w:val="22"/>
              </w:rPr>
              <w:drawing>
                <wp:inline distT="0" distB="0" distL="0" distR="0" wp14:anchorId="4B15519F" wp14:editId="694FA64B">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rsidRPr="001878A2" w:rsidR="00812911" w:rsidP="00812911" w:rsidRDefault="00450FF4" w14:paraId="16B15CC8" w14:textId="2E7D721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382FCCD" wp14:editId="7B5694EA">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ground patter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1878A2">
              <w:rPr>
                <w:rFonts w:ascii="Arial" w:hAnsi="Arial" w:cs="Arial"/>
                <w:noProof/>
                <w:sz w:val="22"/>
                <w:szCs w:val="22"/>
              </w:rPr>
              <w:drawing>
                <wp:inline distT="0" distB="0" distL="0" distR="0" wp14:anchorId="1D8FAE49" wp14:editId="6A3FA470">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rsidRPr="001878A2" w:rsidR="00812911" w:rsidP="00812911" w:rsidRDefault="009A0CA8" w14:paraId="2D4123E6" w14:textId="71CB9C6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29AE0A0E" wp14:editId="7B11307A">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1878A2">
              <w:rPr>
                <w:rFonts w:ascii="Arial" w:hAnsi="Arial" w:cs="Arial"/>
                <w:noProof/>
                <w:sz w:val="22"/>
                <w:szCs w:val="22"/>
              </w:rPr>
              <w:drawing>
                <wp:inline distT="0" distB="0" distL="0" distR="0" wp14:anchorId="2B3C74F0" wp14:editId="3E21BFDF">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rsidRPr="001878A2" w:rsidR="00812911" w:rsidP="00451272" w:rsidRDefault="00812911" w14:paraId="2217DCB0" w14:textId="087A1406">
      <w:pPr>
        <w:spacing w:line="276" w:lineRule="auto"/>
        <w:rPr>
          <w:rFonts w:ascii="Arial" w:hAnsi="Arial" w:cs="Arial"/>
          <w:sz w:val="22"/>
          <w:szCs w:val="22"/>
        </w:rPr>
      </w:pPr>
    </w:p>
    <w:p w:rsidRPr="001878A2" w:rsidR="00812911" w:rsidP="00451272" w:rsidRDefault="00812911" w14:paraId="4E5ED39D" w14:textId="77777777">
      <w:pPr>
        <w:spacing w:line="276" w:lineRule="auto"/>
        <w:rPr>
          <w:rFonts w:ascii="Arial" w:hAnsi="Arial" w:cs="Arial"/>
          <w:sz w:val="22"/>
          <w:szCs w:val="22"/>
        </w:rPr>
      </w:pPr>
    </w:p>
    <w:p w:rsidRPr="001878A2" w:rsidR="004E7473" w:rsidP="00451272" w:rsidRDefault="004E7473" w14:paraId="26B86B08" w14:textId="05D4B241">
      <w:pPr>
        <w:spacing w:line="276" w:lineRule="auto"/>
        <w:rPr>
          <w:rFonts w:ascii="Arial" w:hAnsi="Arial" w:cs="Arial"/>
          <w:sz w:val="22"/>
          <w:szCs w:val="22"/>
        </w:rPr>
      </w:pPr>
    </w:p>
    <w:p w:rsidRPr="001878A2" w:rsidR="00546648" w:rsidRDefault="00546648" w14:paraId="1769A721" w14:textId="77777777">
      <w:pPr>
        <w:rPr>
          <w:rFonts w:ascii="Arial" w:hAnsi="Arial" w:cs="Arial"/>
          <w:sz w:val="22"/>
          <w:szCs w:val="22"/>
        </w:rPr>
      </w:pPr>
      <w:r w:rsidRPr="001878A2">
        <w:rPr>
          <w:rFonts w:ascii="Arial" w:hAnsi="Arial" w:cs="Arial"/>
          <w:sz w:val="22"/>
          <w:szCs w:val="22"/>
        </w:rPr>
        <w:t>1.5) Differential Abundance</w:t>
      </w:r>
    </w:p>
    <w:p w:rsidRPr="001878A2" w:rsidR="00546648" w:rsidRDefault="00546648" w14:paraId="1EED2155" w14:textId="77777777">
      <w:pPr>
        <w:rPr>
          <w:rFonts w:ascii="Arial" w:hAnsi="Arial" w:cs="Arial"/>
          <w:sz w:val="22"/>
          <w:szCs w:val="22"/>
        </w:rPr>
      </w:pPr>
    </w:p>
    <w:p w:rsidRPr="001878A2" w:rsidR="00546648" w:rsidRDefault="00546648" w14:paraId="322FD818" w14:textId="295DAAC4">
      <w:pPr>
        <w:rPr>
          <w:rFonts w:ascii="Arial" w:hAnsi="Arial" w:cs="Arial"/>
          <w:sz w:val="22"/>
          <w:szCs w:val="22"/>
        </w:rPr>
      </w:pPr>
      <w:r w:rsidRPr="001878A2">
        <w:rPr>
          <w:rFonts w:ascii="Arial" w:hAnsi="Arial" w:cs="Arial"/>
          <w:sz w:val="22"/>
          <w:szCs w:val="22"/>
        </w:rPr>
        <w:lastRenderedPageBreak/>
        <w:t>1.5.1)</w:t>
      </w:r>
      <w:r w:rsidRPr="001878A2" w:rsidR="00D8725D">
        <w:rPr>
          <w:rFonts w:ascii="Arial" w:hAnsi="Arial" w:cs="Arial"/>
          <w:sz w:val="22"/>
          <w:szCs w:val="22"/>
        </w:rPr>
        <w:t xml:space="preserve"> </w:t>
      </w:r>
      <w:r w:rsidR="00D0316F">
        <w:rPr>
          <w:rFonts w:ascii="Arial" w:hAnsi="Arial" w:cs="Arial"/>
          <w:noProof/>
          <w:sz w:val="22"/>
          <w:szCs w:val="22"/>
        </w:rPr>
        <w:drawing>
          <wp:inline distT="0" distB="0" distL="0" distR="0" wp14:anchorId="096CF49A" wp14:editId="602655F1">
            <wp:extent cx="6858000" cy="8874760"/>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00481A44" w:rsidRDefault="00792A3A" w14:paraId="1F17E143" w14:textId="61D1E99A">
      <w:pPr>
        <w:rPr>
          <w:rFonts w:ascii="Arial" w:hAnsi="Arial" w:cs="Arial"/>
          <w:sz w:val="22"/>
          <w:szCs w:val="22"/>
        </w:rPr>
      </w:pPr>
      <w:r>
        <w:rPr>
          <w:rFonts w:ascii="Arial" w:hAnsi="Arial" w:cs="Arial"/>
          <w:noProof/>
          <w:sz w:val="22"/>
          <w:szCs w:val="22"/>
        </w:rPr>
        <w:lastRenderedPageBreak/>
        <w:drawing>
          <wp:inline distT="0" distB="0" distL="0" distR="0" wp14:anchorId="015BC308" wp14:editId="523C86A2">
            <wp:extent cx="6202680"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2680" cy="9144000"/>
                    </a:xfrm>
                    <a:prstGeom prst="rect">
                      <a:avLst/>
                    </a:prstGeom>
                  </pic:spPr>
                </pic:pic>
              </a:graphicData>
            </a:graphic>
          </wp:inline>
        </w:drawing>
      </w:r>
    </w:p>
    <w:p w:rsidR="002C4E35" w:rsidRDefault="00481A44" w14:paraId="2B1979D7" w14:textId="77777777">
      <w:pPr>
        <w:rPr>
          <w:rFonts w:ascii="Arial" w:hAnsi="Arial" w:cs="Arial"/>
          <w:sz w:val="22"/>
          <w:szCs w:val="22"/>
        </w:rPr>
      </w:pPr>
      <w:r w:rsidRPr="001878A2">
        <w:rPr>
          <w:rFonts w:ascii="Arial" w:hAnsi="Arial" w:cs="Arial"/>
          <w:sz w:val="22"/>
          <w:szCs w:val="22"/>
        </w:rPr>
        <w:lastRenderedPageBreak/>
        <w:t>1.5.2)</w:t>
      </w:r>
    </w:p>
    <w:p w:rsidR="00741762" w:rsidRDefault="00741762" w14:paraId="322BF21F" w14:textId="77777777">
      <w:pPr>
        <w:rPr>
          <w:rFonts w:ascii="Arial" w:hAnsi="Arial" w:cs="Arial"/>
          <w:sz w:val="22"/>
          <w:szCs w:val="22"/>
        </w:rPr>
      </w:pPr>
    </w:p>
    <w:p w:rsidR="00B02EB3" w:rsidRDefault="00741762" w14:paraId="55B4C39D" w14:textId="77777777">
      <w:pPr>
        <w:rPr>
          <w:rFonts w:ascii="Arial" w:hAnsi="Arial" w:cs="Arial"/>
          <w:sz w:val="22"/>
          <w:szCs w:val="22"/>
        </w:rPr>
      </w:pPr>
      <w:r>
        <w:rPr>
          <w:rFonts w:ascii="Arial" w:hAnsi="Arial" w:cs="Arial"/>
          <w:noProof/>
          <w:sz w:val="22"/>
          <w:szCs w:val="22"/>
        </w:rPr>
        <w:lastRenderedPageBreak/>
        <w:drawing>
          <wp:inline distT="0" distB="0" distL="0" distR="0" wp14:anchorId="09285F75" wp14:editId="73D3D868">
            <wp:extent cx="6858000" cy="8874760"/>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00440E86" w:rsidRDefault="00B02EB3" w14:paraId="0CDE2333" w14:textId="193601CD">
      <w:pPr>
        <w:rPr>
          <w:rFonts w:ascii="Arial" w:hAnsi="Arial" w:cs="Arial"/>
          <w:sz w:val="22"/>
          <w:szCs w:val="22"/>
        </w:rPr>
      </w:pPr>
      <w:r>
        <w:rPr>
          <w:rFonts w:ascii="Arial" w:hAnsi="Arial" w:cs="Arial"/>
          <w:noProof/>
          <w:sz w:val="22"/>
          <w:szCs w:val="22"/>
        </w:rPr>
        <w:lastRenderedPageBreak/>
        <w:drawing>
          <wp:inline distT="0" distB="0" distL="0" distR="0" wp14:anchorId="47EFCCEB" wp14:editId="141DB8A5">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1878A2" w:rsidR="00440E86">
        <w:rPr>
          <w:rFonts w:ascii="Arial" w:hAnsi="Arial" w:cs="Arial"/>
          <w:sz w:val="22"/>
          <w:szCs w:val="22"/>
        </w:rPr>
        <w:br w:type="page"/>
      </w:r>
    </w:p>
    <w:p w:rsidRPr="001878A2" w:rsidR="00481A44" w:rsidRDefault="00481A44" w14:paraId="530E6EF9" w14:textId="77777777">
      <w:pPr>
        <w:rPr>
          <w:rFonts w:ascii="Arial" w:hAnsi="Arial" w:cs="Arial"/>
          <w:sz w:val="22"/>
          <w:szCs w:val="22"/>
        </w:rPr>
      </w:pPr>
    </w:p>
    <w:p w:rsidRPr="001878A2" w:rsidR="001535A3" w:rsidP="00451272" w:rsidRDefault="00E55A63" w14:paraId="2548AB9E" w14:textId="53AB854F">
      <w:pPr>
        <w:spacing w:line="276" w:lineRule="auto"/>
        <w:rPr>
          <w:rFonts w:ascii="Arial" w:hAnsi="Arial" w:cs="Arial"/>
          <w:b/>
          <w:bCs/>
          <w:sz w:val="22"/>
          <w:szCs w:val="22"/>
        </w:rPr>
      </w:pPr>
      <w:r w:rsidRPr="001878A2">
        <w:rPr>
          <w:rFonts w:ascii="Arial" w:hAnsi="Arial" w:cs="Arial"/>
          <w:b/>
          <w:bCs/>
          <w:sz w:val="22"/>
          <w:szCs w:val="22"/>
        </w:rPr>
        <w:t xml:space="preserve">2) </w:t>
      </w:r>
      <w:r w:rsidRPr="001878A2" w:rsidR="00440E86">
        <w:rPr>
          <w:rFonts w:ascii="Arial" w:hAnsi="Arial" w:cs="Arial"/>
          <w:b/>
          <w:bCs/>
          <w:sz w:val="22"/>
          <w:szCs w:val="22"/>
        </w:rPr>
        <w:t>Development</w:t>
      </w:r>
    </w:p>
    <w:p w:rsidRPr="001878A2" w:rsidR="007252C3" w:rsidP="00451272" w:rsidRDefault="007252C3" w14:paraId="4B746007" w14:textId="77777777">
      <w:pPr>
        <w:spacing w:line="276" w:lineRule="auto"/>
        <w:rPr>
          <w:rFonts w:ascii="Arial" w:hAnsi="Arial" w:cs="Arial"/>
          <w:sz w:val="22"/>
          <w:szCs w:val="22"/>
        </w:rPr>
      </w:pPr>
    </w:p>
    <w:p w:rsidRPr="001878A2" w:rsidR="00440E86" w:rsidP="00451272" w:rsidRDefault="00E55A63" w14:paraId="77CF6131" w14:textId="53A3BC1C">
      <w:pPr>
        <w:spacing w:line="276" w:lineRule="auto"/>
        <w:rPr>
          <w:rFonts w:ascii="Arial" w:hAnsi="Arial" w:cs="Arial"/>
          <w:b/>
          <w:bCs/>
          <w:sz w:val="22"/>
          <w:szCs w:val="22"/>
        </w:rPr>
      </w:pPr>
      <w:r w:rsidRPr="001878A2">
        <w:rPr>
          <w:rFonts w:ascii="Arial" w:hAnsi="Arial" w:cs="Arial"/>
          <w:b/>
          <w:bCs/>
          <w:sz w:val="22"/>
          <w:szCs w:val="22"/>
        </w:rPr>
        <w:t xml:space="preserve">2.1) </w:t>
      </w:r>
      <w:r w:rsidRPr="001878A2" w:rsidR="00440E86">
        <w:rPr>
          <w:rFonts w:ascii="Arial" w:hAnsi="Arial" w:cs="Arial"/>
          <w:b/>
          <w:bCs/>
          <w:sz w:val="22"/>
          <w:szCs w:val="22"/>
        </w:rPr>
        <w:t>Physiology</w:t>
      </w:r>
    </w:p>
    <w:p w:rsidRPr="001878A2" w:rsidR="00440E86" w:rsidP="00451272" w:rsidRDefault="00541196" w14:paraId="4C72AC33" w14:textId="6E542B7C">
      <w:pPr>
        <w:spacing w:line="276" w:lineRule="auto"/>
        <w:rPr>
          <w:rFonts w:ascii="Arial" w:hAnsi="Arial" w:cs="Arial"/>
          <w:sz w:val="22"/>
          <w:szCs w:val="22"/>
        </w:rPr>
      </w:pPr>
      <w:r w:rsidRPr="001878A2">
        <w:rPr>
          <w:rFonts w:ascii="Arial" w:hAnsi="Arial" w:cs="Arial"/>
          <w:sz w:val="22"/>
          <w:szCs w:val="22"/>
        </w:rPr>
        <w:t>2.1.1)</w:t>
      </w:r>
      <w:r w:rsidR="00A934AD">
        <w:rPr>
          <w:rFonts w:ascii="Arial" w:hAnsi="Arial" w:cs="Arial"/>
          <w:noProof/>
          <w:sz w:val="22"/>
          <w:szCs w:val="22"/>
        </w:rPr>
        <w:drawing>
          <wp:inline distT="0" distB="0" distL="0" distR="0" wp14:anchorId="53B51037" wp14:editId="297E5D3B">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rsidRPr="001878A2" w:rsidR="00541196" w:rsidP="00451272" w:rsidRDefault="00541196" w14:paraId="101E50E6" w14:textId="77777777">
      <w:pPr>
        <w:spacing w:line="276" w:lineRule="auto"/>
        <w:rPr>
          <w:rFonts w:ascii="Arial" w:hAnsi="Arial" w:cs="Arial"/>
          <w:sz w:val="22"/>
          <w:szCs w:val="22"/>
        </w:rPr>
      </w:pPr>
    </w:p>
    <w:p w:rsidRPr="001878A2" w:rsidR="003A43FB" w:rsidP="00451272" w:rsidRDefault="00E55A63" w14:paraId="4F970DF9" w14:textId="061B948C">
      <w:pPr>
        <w:spacing w:line="276" w:lineRule="auto"/>
        <w:rPr>
          <w:rFonts w:ascii="Arial" w:hAnsi="Arial" w:cs="Arial"/>
          <w:b/>
          <w:bCs/>
          <w:sz w:val="22"/>
          <w:szCs w:val="22"/>
        </w:rPr>
      </w:pPr>
      <w:r w:rsidRPr="001878A2">
        <w:rPr>
          <w:rFonts w:ascii="Arial" w:hAnsi="Arial" w:cs="Arial"/>
          <w:b/>
          <w:bCs/>
          <w:sz w:val="22"/>
          <w:szCs w:val="22"/>
        </w:rPr>
        <w:t xml:space="preserve">2.2) </w:t>
      </w:r>
      <w:r w:rsidRPr="001878A2" w:rsidR="003A43FB">
        <w:rPr>
          <w:rFonts w:ascii="Arial" w:hAnsi="Arial" w:cs="Arial"/>
          <w:b/>
          <w:bCs/>
          <w:sz w:val="22"/>
          <w:szCs w:val="22"/>
        </w:rPr>
        <w:t xml:space="preserve">Physiology ~ </w:t>
      </w:r>
      <w:r w:rsidRPr="001878A2" w:rsidR="006C7931">
        <w:rPr>
          <w:rFonts w:ascii="Arial" w:hAnsi="Arial" w:cs="Arial"/>
          <w:b/>
          <w:bCs/>
          <w:sz w:val="22"/>
          <w:szCs w:val="22"/>
        </w:rPr>
        <w:t>Microbiome</w:t>
      </w:r>
    </w:p>
    <w:p w:rsidRPr="001878A2" w:rsidR="004C0565" w:rsidP="00451272" w:rsidRDefault="004C0565" w14:paraId="0C362CBF" w14:textId="77777777">
      <w:pPr>
        <w:spacing w:line="276" w:lineRule="auto"/>
        <w:rPr>
          <w:rFonts w:ascii="Arial" w:hAnsi="Arial" w:cs="Arial"/>
          <w:sz w:val="22"/>
          <w:szCs w:val="22"/>
        </w:rPr>
      </w:pPr>
    </w:p>
    <w:p w:rsidRPr="001878A2" w:rsidR="00A25640" w:rsidP="00451272" w:rsidRDefault="00CF1066" w14:paraId="020E4927" w14:textId="2E152BC9">
      <w:pPr>
        <w:spacing w:line="276" w:lineRule="auto"/>
        <w:rPr>
          <w:rFonts w:ascii="Arial" w:hAnsi="Arial" w:cs="Arial"/>
          <w:noProof/>
          <w:sz w:val="22"/>
          <w:szCs w:val="22"/>
        </w:rPr>
      </w:pPr>
      <w:r w:rsidRPr="001878A2">
        <w:rPr>
          <w:rFonts w:ascii="Arial" w:hAnsi="Arial" w:cs="Arial"/>
          <w:sz w:val="22"/>
          <w:szCs w:val="22"/>
        </w:rPr>
        <w:t>2.2.</w:t>
      </w:r>
      <w:r w:rsidRPr="001878A2" w:rsidR="006C7931">
        <w:rPr>
          <w:rFonts w:ascii="Arial" w:hAnsi="Arial" w:cs="Arial"/>
          <w:sz w:val="22"/>
          <w:szCs w:val="22"/>
        </w:rPr>
        <w:t>1</w:t>
      </w:r>
      <w:r w:rsidRPr="001878A2">
        <w:rPr>
          <w:rFonts w:ascii="Arial" w:hAnsi="Arial" w:cs="Arial"/>
          <w:sz w:val="22"/>
          <w:szCs w:val="22"/>
        </w:rPr>
        <w:t>)</w:t>
      </w:r>
      <w:r w:rsidRPr="001878A2" w:rsidR="00987AE4">
        <w:rPr>
          <w:rFonts w:ascii="Arial" w:hAnsi="Arial" w:cs="Arial"/>
          <w:noProof/>
          <w:sz w:val="22"/>
          <w:szCs w:val="22"/>
        </w:rPr>
        <w:t xml:space="preserve"> </w:t>
      </w:r>
      <w:r w:rsidR="0044700A">
        <w:rPr>
          <w:rFonts w:ascii="Arial" w:hAnsi="Arial" w:cs="Arial"/>
          <w:noProof/>
          <w:sz w:val="22"/>
          <w:szCs w:val="22"/>
        </w:rPr>
        <w:drawing>
          <wp:inline distT="0" distB="0" distL="0" distR="0" wp14:anchorId="31213D27" wp14:editId="74C414FA">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rsidRPr="001878A2" w:rsidR="006C7931" w:rsidP="00451272" w:rsidRDefault="006C7931" w14:paraId="0B0973ED" w14:textId="04B0F92F">
      <w:pPr>
        <w:spacing w:line="276" w:lineRule="auto"/>
        <w:rPr>
          <w:rFonts w:ascii="Arial" w:hAnsi="Arial" w:cs="Arial"/>
          <w:noProof/>
          <w:sz w:val="22"/>
          <w:szCs w:val="22"/>
        </w:rPr>
      </w:pPr>
    </w:p>
    <w:p w:rsidRPr="001878A2" w:rsidR="006C7931" w:rsidP="00451272" w:rsidRDefault="006C7931" w14:paraId="14542863" w14:textId="7D3D7BAF">
      <w:pPr>
        <w:spacing w:line="276" w:lineRule="auto"/>
        <w:rPr>
          <w:rFonts w:ascii="Arial" w:hAnsi="Arial" w:cs="Arial"/>
          <w:sz w:val="22"/>
          <w:szCs w:val="22"/>
        </w:rPr>
      </w:pPr>
      <w:r w:rsidRPr="001878A2">
        <w:rPr>
          <w:rFonts w:ascii="Arial" w:hAnsi="Arial" w:cs="Arial"/>
          <w:noProof/>
          <w:sz w:val="22"/>
          <w:szCs w:val="22"/>
        </w:rPr>
        <w:lastRenderedPageBreak/>
        <w:t xml:space="preserve">2.2.2) </w:t>
      </w:r>
      <w:r w:rsidRPr="001878A2" w:rsidR="009858AC">
        <w:rPr>
          <w:rFonts w:ascii="Arial" w:hAnsi="Arial" w:cs="Arial"/>
          <w:noProof/>
          <w:sz w:val="22"/>
          <w:szCs w:val="22"/>
        </w:rPr>
        <w:drawing>
          <wp:inline distT="0" distB="0" distL="0" distR="0" wp14:anchorId="0C4F9E9B" wp14:editId="39F7DE74">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rsidRPr="001878A2" w:rsidR="004B7046" w:rsidP="00451272" w:rsidRDefault="004B7046" w14:paraId="1BACDC82" w14:textId="77777777">
      <w:pPr>
        <w:spacing w:line="276" w:lineRule="auto"/>
        <w:rPr>
          <w:rFonts w:ascii="Arial" w:hAnsi="Arial" w:cs="Arial"/>
          <w:sz w:val="22"/>
          <w:szCs w:val="22"/>
        </w:rPr>
      </w:pPr>
    </w:p>
    <w:p w:rsidRPr="001878A2" w:rsidR="00440E86" w:rsidP="00451272" w:rsidRDefault="00E55A63" w14:paraId="017080DD" w14:textId="148808DA">
      <w:pPr>
        <w:spacing w:line="276" w:lineRule="auto"/>
        <w:rPr>
          <w:rFonts w:ascii="Arial" w:hAnsi="Arial" w:cs="Arial"/>
          <w:b/>
          <w:bCs/>
          <w:sz w:val="22"/>
          <w:szCs w:val="22"/>
        </w:rPr>
      </w:pPr>
      <w:r w:rsidRPr="001878A2">
        <w:rPr>
          <w:rFonts w:ascii="Arial" w:hAnsi="Arial" w:cs="Arial"/>
          <w:b/>
          <w:bCs/>
          <w:sz w:val="22"/>
          <w:szCs w:val="22"/>
        </w:rPr>
        <w:t xml:space="preserve">2.3) </w:t>
      </w:r>
      <w:r w:rsidRPr="001878A2" w:rsidR="00412AB9">
        <w:rPr>
          <w:rFonts w:ascii="Arial" w:hAnsi="Arial" w:cs="Arial"/>
          <w:b/>
          <w:bCs/>
          <w:sz w:val="22"/>
          <w:szCs w:val="22"/>
        </w:rPr>
        <w:t>Alpha-diversity</w:t>
      </w:r>
    </w:p>
    <w:p w:rsidRPr="001878A2" w:rsidR="00604B0C" w:rsidP="00451272" w:rsidRDefault="00604B0C" w14:paraId="1E6E74D3" w14:textId="0E8492C1">
      <w:pPr>
        <w:spacing w:line="276" w:lineRule="auto"/>
        <w:rPr>
          <w:rFonts w:ascii="Arial" w:hAnsi="Arial" w:cs="Arial"/>
          <w:sz w:val="22"/>
          <w:szCs w:val="22"/>
        </w:rPr>
      </w:pPr>
    </w:p>
    <w:p w:rsidRPr="001878A2" w:rsidR="00604B0C" w:rsidP="00451272" w:rsidRDefault="00604B0C" w14:paraId="0EFEB043" w14:textId="5BBCAC04">
      <w:pPr>
        <w:spacing w:line="276" w:lineRule="auto"/>
        <w:rPr>
          <w:rFonts w:ascii="Arial" w:hAnsi="Arial" w:cs="Arial"/>
          <w:sz w:val="22"/>
          <w:szCs w:val="22"/>
        </w:rPr>
      </w:pPr>
    </w:p>
    <w:p w:rsidRPr="001878A2" w:rsidR="00604B0C" w:rsidP="00451272" w:rsidRDefault="00604B0C" w14:paraId="701FFFB3" w14:textId="71BAB24F">
      <w:pPr>
        <w:spacing w:line="276" w:lineRule="auto"/>
        <w:rPr>
          <w:rFonts w:ascii="Arial" w:hAnsi="Arial" w:cs="Arial"/>
          <w:sz w:val="22"/>
          <w:szCs w:val="22"/>
        </w:rPr>
      </w:pPr>
      <w:r w:rsidRPr="001878A2">
        <w:rPr>
          <w:rFonts w:ascii="Arial" w:hAnsi="Arial" w:cs="Arial"/>
          <w:sz w:val="22"/>
          <w:szCs w:val="22"/>
        </w:rPr>
        <w:t xml:space="preserve">2.3.1) </w:t>
      </w:r>
      <w:r w:rsidRPr="001878A2">
        <w:rPr>
          <w:rFonts w:ascii="Arial" w:hAnsi="Arial" w:cs="Arial"/>
          <w:b/>
          <w:bCs/>
          <w:sz w:val="22"/>
          <w:szCs w:val="22"/>
        </w:rPr>
        <w:t>Time</w:t>
      </w:r>
    </w:p>
    <w:p w:rsidRPr="001878A2" w:rsidR="009D452D" w:rsidP="00D210B0" w:rsidRDefault="00B00468" w14:paraId="244299F6" w14:textId="4606ADDE">
      <w:pPr>
        <w:spacing w:line="276" w:lineRule="auto"/>
        <w:rPr>
          <w:rFonts w:ascii="Arial" w:hAnsi="Arial" w:cs="Arial"/>
          <w:sz w:val="22"/>
          <w:szCs w:val="22"/>
        </w:rPr>
      </w:pPr>
      <w:r w:rsidRPr="001878A2">
        <w:rPr>
          <w:rFonts w:ascii="Arial" w:hAnsi="Arial" w:cs="Arial"/>
          <w:sz w:val="22"/>
          <w:szCs w:val="22"/>
        </w:rPr>
        <w:t>2.3.1</w:t>
      </w:r>
      <w:r w:rsidRPr="001878A2" w:rsidR="00604B0C">
        <w:rPr>
          <w:rFonts w:ascii="Arial" w:hAnsi="Arial" w:cs="Arial"/>
          <w:sz w:val="22"/>
          <w:szCs w:val="22"/>
        </w:rPr>
        <w:t>.1</w:t>
      </w:r>
      <w:r w:rsidRPr="001878A2">
        <w:rPr>
          <w:rFonts w:ascii="Arial" w:hAnsi="Arial" w:cs="Arial"/>
          <w:sz w:val="22"/>
          <w:szCs w:val="22"/>
        </w:rPr>
        <w:t>)</w:t>
      </w:r>
      <w:r w:rsidRPr="001878A2" w:rsidR="00D210B0">
        <w:rPr>
          <w:rFonts w:ascii="Arial" w:hAnsi="Arial" w:cs="Arial"/>
          <w:noProof/>
          <w:sz w:val="22"/>
          <w:szCs w:val="22"/>
        </w:rPr>
        <w:t xml:space="preserve"> </w:t>
      </w:r>
      <w:r w:rsidRPr="001878A2" w:rsidR="00B83256">
        <w:rPr>
          <w:rFonts w:ascii="Arial" w:hAnsi="Arial" w:cs="Arial"/>
          <w:noProof/>
          <w:sz w:val="22"/>
          <w:szCs w:val="22"/>
        </w:rPr>
        <w:drawing>
          <wp:inline distT="0" distB="0" distL="0" distR="0" wp14:anchorId="6B521DF3" wp14:editId="7271D359">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1878A2" w:rsidR="00D210B0">
        <w:rPr>
          <w:rFonts w:ascii="Arial" w:hAnsi="Arial" w:cs="Arial"/>
          <w:sz w:val="22"/>
          <w:szCs w:val="22"/>
        </w:rPr>
        <w:t xml:space="preserve"> </w:t>
      </w:r>
    </w:p>
    <w:p w:rsidRPr="001878A2" w:rsidR="00D210B0" w:rsidP="00D210B0" w:rsidRDefault="00D210B0" w14:paraId="7603AE40" w14:textId="49C9E588">
      <w:pPr>
        <w:spacing w:line="276" w:lineRule="auto"/>
        <w:rPr>
          <w:rFonts w:ascii="Arial" w:hAnsi="Arial" w:cs="Arial"/>
          <w:sz w:val="22"/>
          <w:szCs w:val="22"/>
        </w:rPr>
      </w:pPr>
    </w:p>
    <w:p w:rsidRPr="001878A2" w:rsidR="00D210B0" w:rsidP="00D210B0" w:rsidRDefault="00D210B0" w14:paraId="61777AEE" w14:textId="09490667">
      <w:pPr>
        <w:spacing w:line="276" w:lineRule="auto"/>
        <w:rPr>
          <w:rFonts w:ascii="Arial" w:hAnsi="Arial" w:cs="Arial"/>
          <w:sz w:val="22"/>
          <w:szCs w:val="22"/>
        </w:rPr>
      </w:pPr>
      <w:r w:rsidRPr="001878A2">
        <w:rPr>
          <w:rFonts w:ascii="Arial" w:hAnsi="Arial" w:cs="Arial"/>
          <w:sz w:val="22"/>
          <w:szCs w:val="22"/>
        </w:rPr>
        <w:lastRenderedPageBreak/>
        <w:t>2.3.</w:t>
      </w:r>
      <w:r w:rsidRPr="001878A2" w:rsidR="00604B0C">
        <w:rPr>
          <w:rFonts w:ascii="Arial" w:hAnsi="Arial" w:cs="Arial"/>
          <w:sz w:val="22"/>
          <w:szCs w:val="22"/>
        </w:rPr>
        <w:t>1.</w:t>
      </w:r>
      <w:r w:rsidRPr="001878A2">
        <w:rPr>
          <w:rFonts w:ascii="Arial" w:hAnsi="Arial" w:cs="Arial"/>
          <w:sz w:val="22"/>
          <w:szCs w:val="22"/>
        </w:rPr>
        <w:t xml:space="preserve">2) </w:t>
      </w:r>
      <w:r w:rsidRPr="001878A2" w:rsidR="00B83256">
        <w:rPr>
          <w:rFonts w:ascii="Arial" w:hAnsi="Arial" w:cs="Arial"/>
          <w:noProof/>
          <w:sz w:val="22"/>
          <w:szCs w:val="22"/>
        </w:rPr>
        <w:drawing>
          <wp:inline distT="0" distB="0" distL="0" distR="0" wp14:anchorId="5A26312C" wp14:editId="6EBE1725">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rsidRPr="001878A2" w:rsidR="00D210B0" w:rsidP="00D210B0" w:rsidRDefault="00D210B0" w14:paraId="220F240D" w14:textId="77777777">
      <w:pPr>
        <w:spacing w:line="276" w:lineRule="auto"/>
        <w:rPr>
          <w:rFonts w:ascii="Arial" w:hAnsi="Arial" w:cs="Arial"/>
          <w:sz w:val="22"/>
          <w:szCs w:val="22"/>
        </w:rPr>
      </w:pPr>
    </w:p>
    <w:p w:rsidRPr="001878A2" w:rsidR="00D210B0" w:rsidP="00D210B0" w:rsidRDefault="00D61849" w14:paraId="5CCC83FA" w14:textId="51874E58">
      <w:pPr>
        <w:spacing w:line="276" w:lineRule="auto"/>
        <w:rPr>
          <w:rFonts w:ascii="Arial" w:hAnsi="Arial" w:cs="Arial"/>
          <w:sz w:val="22"/>
          <w:szCs w:val="22"/>
        </w:rPr>
      </w:pPr>
      <w:r w:rsidRPr="001878A2">
        <w:rPr>
          <w:rFonts w:ascii="Arial" w:hAnsi="Arial" w:cs="Arial"/>
          <w:sz w:val="22"/>
          <w:szCs w:val="22"/>
        </w:rPr>
        <w:t>2</w:t>
      </w:r>
      <w:r w:rsidRPr="001878A2" w:rsidR="00D210B0">
        <w:rPr>
          <w:rFonts w:ascii="Arial" w:hAnsi="Arial" w:cs="Arial"/>
          <w:sz w:val="22"/>
          <w:szCs w:val="22"/>
        </w:rPr>
        <w:t>.2.</w:t>
      </w:r>
      <w:r w:rsidRPr="001878A2" w:rsidR="00604B0C">
        <w:rPr>
          <w:rFonts w:ascii="Arial" w:hAnsi="Arial" w:cs="Arial"/>
          <w:sz w:val="22"/>
          <w:szCs w:val="22"/>
        </w:rPr>
        <w:t>1.</w:t>
      </w:r>
      <w:r w:rsidRPr="001878A2" w:rsidR="00D210B0">
        <w:rPr>
          <w:rFonts w:ascii="Arial" w:hAnsi="Arial" w:cs="Arial"/>
          <w:sz w:val="22"/>
          <w:szCs w:val="22"/>
        </w:rPr>
        <w:t xml:space="preserve">3) </w:t>
      </w:r>
      <w:r w:rsidRPr="001878A2" w:rsidR="00B83256">
        <w:rPr>
          <w:rFonts w:ascii="Arial" w:hAnsi="Arial" w:cs="Arial"/>
          <w:noProof/>
          <w:sz w:val="22"/>
          <w:szCs w:val="22"/>
        </w:rPr>
        <w:drawing>
          <wp:inline distT="0" distB="0" distL="0" distR="0" wp14:anchorId="23E3896D" wp14:editId="7C3676BF">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rsidRPr="001878A2" w:rsidR="009D452D" w:rsidP="00451272" w:rsidRDefault="009D452D" w14:paraId="11C05382" w14:textId="49CBE0BF">
      <w:pPr>
        <w:spacing w:line="276" w:lineRule="auto"/>
        <w:rPr>
          <w:rFonts w:ascii="Arial" w:hAnsi="Arial" w:cs="Arial"/>
          <w:sz w:val="22"/>
          <w:szCs w:val="22"/>
        </w:rPr>
      </w:pPr>
    </w:p>
    <w:p w:rsidRPr="001878A2" w:rsidR="00376B30" w:rsidP="00451272" w:rsidRDefault="00D61849" w14:paraId="2D79D555" w14:textId="6FC2F338">
      <w:pPr>
        <w:spacing w:line="276" w:lineRule="auto"/>
        <w:rPr>
          <w:rFonts w:ascii="Arial" w:hAnsi="Arial" w:cs="Arial"/>
          <w:sz w:val="22"/>
          <w:szCs w:val="22"/>
        </w:rPr>
      </w:pPr>
      <w:r w:rsidRPr="001878A2">
        <w:rPr>
          <w:rFonts w:ascii="Arial" w:hAnsi="Arial" w:cs="Arial"/>
          <w:sz w:val="22"/>
          <w:szCs w:val="22"/>
        </w:rPr>
        <w:t>2</w:t>
      </w:r>
      <w:r w:rsidRPr="001878A2" w:rsidR="00376B30">
        <w:rPr>
          <w:rFonts w:ascii="Arial" w:hAnsi="Arial" w:cs="Arial"/>
          <w:sz w:val="22"/>
          <w:szCs w:val="22"/>
        </w:rPr>
        <w:t xml:space="preserve">.2.2) </w:t>
      </w:r>
      <w:proofErr w:type="spellStart"/>
      <w:proofErr w:type="gramStart"/>
      <w:r w:rsidRPr="001878A2" w:rsidR="00376B30">
        <w:rPr>
          <w:rFonts w:ascii="Arial" w:hAnsi="Arial" w:cs="Arial"/>
          <w:b/>
          <w:bCs/>
          <w:sz w:val="22"/>
          <w:szCs w:val="22"/>
        </w:rPr>
        <w:t>Time:Diet</w:t>
      </w:r>
      <w:proofErr w:type="spellEnd"/>
      <w:proofErr w:type="gramEnd"/>
    </w:p>
    <w:p w:rsidRPr="001878A2" w:rsidR="00376B30" w:rsidP="00451272" w:rsidRDefault="00376B30" w14:paraId="7DB2A75F" w14:textId="623E23E3">
      <w:pPr>
        <w:spacing w:line="276" w:lineRule="auto"/>
        <w:rPr>
          <w:rFonts w:ascii="Arial" w:hAnsi="Arial" w:cs="Arial"/>
          <w:sz w:val="22"/>
          <w:szCs w:val="22"/>
        </w:rPr>
      </w:pPr>
    </w:p>
    <w:p w:rsidRPr="001878A2" w:rsidR="00376B30" w:rsidP="00451272" w:rsidRDefault="00B11191" w14:paraId="04F39DA0" w14:textId="4ED57742">
      <w:pPr>
        <w:spacing w:line="276" w:lineRule="auto"/>
        <w:rPr>
          <w:rFonts w:ascii="Arial" w:hAnsi="Arial" w:cs="Arial"/>
          <w:sz w:val="22"/>
          <w:szCs w:val="22"/>
        </w:rPr>
      </w:pPr>
      <w:r w:rsidRPr="001878A2">
        <w:rPr>
          <w:rFonts w:ascii="Arial" w:hAnsi="Arial" w:cs="Arial"/>
          <w:sz w:val="22"/>
          <w:szCs w:val="22"/>
        </w:rPr>
        <w:lastRenderedPageBreak/>
        <w:t>2</w:t>
      </w:r>
      <w:r w:rsidRPr="001878A2" w:rsidR="00376B30">
        <w:rPr>
          <w:rFonts w:ascii="Arial" w:hAnsi="Arial" w:cs="Arial"/>
          <w:sz w:val="22"/>
          <w:szCs w:val="22"/>
        </w:rPr>
        <w:t>.2.2.1)</w:t>
      </w:r>
      <w:r w:rsidRPr="001878A2" w:rsidR="000F0972">
        <w:rPr>
          <w:rFonts w:ascii="Arial" w:hAnsi="Arial" w:cs="Arial"/>
          <w:noProof/>
          <w:sz w:val="22"/>
          <w:szCs w:val="22"/>
        </w:rPr>
        <w:t xml:space="preserve"> </w:t>
      </w:r>
      <w:r w:rsidRPr="001878A2" w:rsidR="00CD1065">
        <w:rPr>
          <w:rFonts w:ascii="Arial" w:hAnsi="Arial" w:cs="Arial"/>
          <w:noProof/>
          <w:sz w:val="22"/>
          <w:szCs w:val="22"/>
        </w:rPr>
        <w:drawing>
          <wp:inline distT="0" distB="0" distL="0" distR="0" wp14:anchorId="71EA1334" wp14:editId="375D011B">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rsidRPr="001878A2" w:rsidR="00376B30" w:rsidP="00451272" w:rsidRDefault="00376B30" w14:paraId="7CADDB19" w14:textId="34BB53E8">
      <w:pPr>
        <w:spacing w:line="276" w:lineRule="auto"/>
        <w:rPr>
          <w:rFonts w:ascii="Arial" w:hAnsi="Arial" w:cs="Arial"/>
          <w:sz w:val="22"/>
          <w:szCs w:val="22"/>
        </w:rPr>
      </w:pPr>
    </w:p>
    <w:p w:rsidRPr="001878A2" w:rsidR="00376B30" w:rsidP="00451272" w:rsidRDefault="00D61849" w14:paraId="118EAEA5" w14:textId="6E4D1164">
      <w:pPr>
        <w:spacing w:line="276" w:lineRule="auto"/>
        <w:rPr>
          <w:rFonts w:ascii="Arial" w:hAnsi="Arial" w:cs="Arial"/>
          <w:sz w:val="22"/>
          <w:szCs w:val="22"/>
        </w:rPr>
      </w:pPr>
      <w:r w:rsidRPr="001878A2">
        <w:rPr>
          <w:rFonts w:ascii="Arial" w:hAnsi="Arial" w:cs="Arial"/>
          <w:sz w:val="22"/>
          <w:szCs w:val="22"/>
        </w:rPr>
        <w:lastRenderedPageBreak/>
        <w:t>2</w:t>
      </w:r>
      <w:r w:rsidRPr="001878A2" w:rsidR="00376B30">
        <w:rPr>
          <w:rFonts w:ascii="Arial" w:hAnsi="Arial" w:cs="Arial"/>
          <w:sz w:val="22"/>
          <w:szCs w:val="22"/>
        </w:rPr>
        <w:t>.2.2.2)</w:t>
      </w:r>
      <w:r w:rsidRPr="001878A2" w:rsidR="000F0972">
        <w:rPr>
          <w:rFonts w:ascii="Arial" w:hAnsi="Arial" w:cs="Arial"/>
          <w:noProof/>
          <w:sz w:val="22"/>
          <w:szCs w:val="22"/>
        </w:rPr>
        <w:t xml:space="preserve"> </w:t>
      </w:r>
      <w:r w:rsidRPr="001878A2" w:rsidR="00CD1065">
        <w:rPr>
          <w:rFonts w:ascii="Arial" w:hAnsi="Arial" w:cs="Arial"/>
          <w:noProof/>
          <w:sz w:val="22"/>
          <w:szCs w:val="22"/>
        </w:rPr>
        <w:drawing>
          <wp:inline distT="0" distB="0" distL="0" distR="0" wp14:anchorId="519E9FF5" wp14:editId="35F49D98">
            <wp:extent cx="6858000" cy="4740275"/>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4740275"/>
                    </a:xfrm>
                    <a:prstGeom prst="rect">
                      <a:avLst/>
                    </a:prstGeom>
                  </pic:spPr>
                </pic:pic>
              </a:graphicData>
            </a:graphic>
          </wp:inline>
        </w:drawing>
      </w:r>
    </w:p>
    <w:p w:rsidRPr="001878A2" w:rsidR="00376B30" w:rsidP="00451272" w:rsidRDefault="00376B30" w14:paraId="5BD693E9" w14:textId="51F53A05">
      <w:pPr>
        <w:spacing w:line="276" w:lineRule="auto"/>
        <w:rPr>
          <w:rFonts w:ascii="Arial" w:hAnsi="Arial" w:cs="Arial"/>
          <w:sz w:val="22"/>
          <w:szCs w:val="22"/>
        </w:rPr>
      </w:pPr>
    </w:p>
    <w:p w:rsidRPr="001878A2" w:rsidR="00376B30" w:rsidP="00451272" w:rsidRDefault="00D61849" w14:paraId="47BFACA1" w14:textId="1DA1112E">
      <w:pPr>
        <w:spacing w:line="276" w:lineRule="auto"/>
        <w:rPr>
          <w:rFonts w:ascii="Arial" w:hAnsi="Arial" w:cs="Arial"/>
          <w:sz w:val="22"/>
          <w:szCs w:val="22"/>
        </w:rPr>
      </w:pPr>
      <w:r w:rsidRPr="001878A2">
        <w:rPr>
          <w:rFonts w:ascii="Arial" w:hAnsi="Arial" w:cs="Arial"/>
          <w:sz w:val="22"/>
          <w:szCs w:val="22"/>
        </w:rPr>
        <w:t>2</w:t>
      </w:r>
      <w:r w:rsidRPr="001878A2" w:rsidR="00376B30">
        <w:rPr>
          <w:rFonts w:ascii="Arial" w:hAnsi="Arial" w:cs="Arial"/>
          <w:sz w:val="22"/>
          <w:szCs w:val="22"/>
        </w:rPr>
        <w:t>.2.2.3)</w:t>
      </w:r>
      <w:r w:rsidRPr="001878A2" w:rsidR="000F0972">
        <w:rPr>
          <w:rFonts w:ascii="Arial" w:hAnsi="Arial" w:cs="Arial"/>
          <w:noProof/>
          <w:sz w:val="22"/>
          <w:szCs w:val="22"/>
        </w:rPr>
        <w:t xml:space="preserve"> </w:t>
      </w:r>
      <w:r w:rsidRPr="001878A2" w:rsidR="00CD1065">
        <w:rPr>
          <w:rFonts w:ascii="Arial" w:hAnsi="Arial" w:cs="Arial"/>
          <w:noProof/>
          <w:sz w:val="22"/>
          <w:szCs w:val="22"/>
        </w:rPr>
        <w:drawing>
          <wp:inline distT="0" distB="0" distL="0" distR="0" wp14:anchorId="02DB7A5A" wp14:editId="23BB6936">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ackground patter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rsidRPr="001878A2" w:rsidR="00376B30" w:rsidP="00451272" w:rsidRDefault="00376B30" w14:paraId="5FAF46DB" w14:textId="77777777">
      <w:pPr>
        <w:spacing w:line="276" w:lineRule="auto"/>
        <w:rPr>
          <w:rFonts w:ascii="Arial" w:hAnsi="Arial" w:cs="Arial"/>
          <w:sz w:val="22"/>
          <w:szCs w:val="22"/>
        </w:rPr>
      </w:pPr>
    </w:p>
    <w:p w:rsidRPr="001878A2" w:rsidR="00440E86" w:rsidP="00451272" w:rsidRDefault="00E55A63" w14:paraId="31441214" w14:textId="5155D19D">
      <w:pPr>
        <w:spacing w:line="276" w:lineRule="auto"/>
        <w:rPr>
          <w:rFonts w:ascii="Arial" w:hAnsi="Arial" w:cs="Arial"/>
          <w:b/>
          <w:bCs/>
          <w:sz w:val="22"/>
          <w:szCs w:val="22"/>
        </w:rPr>
      </w:pPr>
      <w:r w:rsidRPr="001878A2">
        <w:rPr>
          <w:rFonts w:ascii="Arial" w:hAnsi="Arial" w:cs="Arial"/>
          <w:b/>
          <w:bCs/>
          <w:sz w:val="22"/>
          <w:szCs w:val="22"/>
        </w:rPr>
        <w:t xml:space="preserve">2.4) </w:t>
      </w:r>
      <w:r w:rsidRPr="001878A2" w:rsidR="00412AB9">
        <w:rPr>
          <w:rFonts w:ascii="Arial" w:hAnsi="Arial" w:cs="Arial"/>
          <w:b/>
          <w:bCs/>
          <w:sz w:val="22"/>
          <w:szCs w:val="22"/>
        </w:rPr>
        <w:t>Beta-diversity</w:t>
      </w:r>
    </w:p>
    <w:p w:rsidRPr="001878A2" w:rsidR="00440E86" w:rsidP="00451272" w:rsidRDefault="008A03FE" w14:paraId="59E665EA" w14:textId="3A20E1EE">
      <w:pPr>
        <w:spacing w:line="276" w:lineRule="auto"/>
        <w:rPr>
          <w:rFonts w:ascii="Arial" w:hAnsi="Arial" w:cs="Arial"/>
          <w:sz w:val="22"/>
          <w:szCs w:val="22"/>
        </w:rPr>
      </w:pPr>
      <w:r w:rsidRPr="001878A2">
        <w:rPr>
          <w:rFonts w:ascii="Arial" w:hAnsi="Arial" w:cs="Arial"/>
          <w:sz w:val="22"/>
          <w:szCs w:val="22"/>
        </w:rPr>
        <w:lastRenderedPageBreak/>
        <w:t>2.4.1)</w:t>
      </w:r>
      <w:r w:rsidRPr="001878A2" w:rsidR="00574D52">
        <w:rPr>
          <w:rFonts w:ascii="Arial" w:hAnsi="Arial" w:cs="Arial"/>
          <w:noProof/>
          <w:sz w:val="22"/>
          <w:szCs w:val="22"/>
        </w:rPr>
        <w:drawing>
          <wp:inline distT="0" distB="0" distL="0" distR="0" wp14:anchorId="03C6D91A" wp14:editId="7BE2E67A">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rsidRPr="001878A2" w:rsidR="00C767B2" w:rsidP="00451272" w:rsidRDefault="008A03FE" w14:paraId="5F56BAF7" w14:textId="1A884D24">
      <w:pPr>
        <w:spacing w:line="276" w:lineRule="auto"/>
        <w:rPr>
          <w:rFonts w:ascii="Arial" w:hAnsi="Arial" w:cs="Arial"/>
          <w:sz w:val="22"/>
          <w:szCs w:val="22"/>
        </w:rPr>
      </w:pPr>
      <w:r w:rsidRPr="001878A2">
        <w:rPr>
          <w:rFonts w:ascii="Arial" w:hAnsi="Arial" w:cs="Arial"/>
          <w:sz w:val="22"/>
          <w:szCs w:val="22"/>
        </w:rPr>
        <w:t>2.4.2)</w:t>
      </w:r>
      <w:r w:rsidRPr="001878A2" w:rsidR="004A577A">
        <w:rPr>
          <w:rFonts w:ascii="Arial" w:hAnsi="Arial" w:cs="Arial"/>
          <w:noProof/>
          <w:sz w:val="22"/>
          <w:szCs w:val="22"/>
        </w:rPr>
        <w:drawing>
          <wp:inline distT="0" distB="0" distL="0" distR="0" wp14:anchorId="4F362320" wp14:editId="30DF9D46">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rsidRPr="001878A2" w:rsidR="00F60986" w:rsidP="00451272" w:rsidRDefault="008A03FE" w14:paraId="12EB502B" w14:textId="7A042435">
      <w:pPr>
        <w:spacing w:line="276" w:lineRule="auto"/>
        <w:rPr>
          <w:rFonts w:ascii="Arial" w:hAnsi="Arial" w:cs="Arial"/>
          <w:sz w:val="22"/>
          <w:szCs w:val="22"/>
        </w:rPr>
      </w:pPr>
      <w:r w:rsidRPr="001878A2">
        <w:rPr>
          <w:rFonts w:ascii="Arial" w:hAnsi="Arial" w:cs="Arial"/>
          <w:sz w:val="22"/>
          <w:szCs w:val="22"/>
        </w:rPr>
        <w:t>2.4.3)</w:t>
      </w:r>
    </w:p>
    <w:p w:rsidRPr="001878A2" w:rsidR="00361CB4" w:rsidRDefault="00361CB4" w14:paraId="3AC3F26F" w14:textId="77777777">
      <w:pPr>
        <w:rPr>
          <w:rFonts w:ascii="Arial" w:hAnsi="Arial" w:cs="Arial"/>
          <w:sz w:val="22"/>
          <w:szCs w:val="22"/>
        </w:rPr>
      </w:pPr>
      <w:r w:rsidRPr="001878A2">
        <w:rPr>
          <w:rFonts w:ascii="Arial" w:hAnsi="Arial" w:cs="Arial"/>
          <w:sz w:val="22"/>
          <w:szCs w:val="22"/>
        </w:rPr>
        <w:br w:type="page"/>
      </w:r>
    </w:p>
    <w:p w:rsidRPr="001878A2" w:rsidR="006B7789" w:rsidP="006B7789" w:rsidRDefault="00E55A63" w14:paraId="0C2921CA" w14:textId="746AC46C">
      <w:pPr>
        <w:spacing w:line="276" w:lineRule="auto"/>
        <w:rPr>
          <w:rFonts w:ascii="Arial" w:hAnsi="Arial" w:cs="Arial"/>
          <w:b/>
          <w:bCs/>
          <w:sz w:val="22"/>
          <w:szCs w:val="22"/>
        </w:rPr>
      </w:pPr>
      <w:r w:rsidRPr="001878A2">
        <w:rPr>
          <w:rFonts w:ascii="Arial" w:hAnsi="Arial" w:cs="Arial"/>
          <w:b/>
          <w:bCs/>
          <w:sz w:val="22"/>
          <w:szCs w:val="22"/>
        </w:rPr>
        <w:lastRenderedPageBreak/>
        <w:t xml:space="preserve">2.5) </w:t>
      </w:r>
      <w:r w:rsidRPr="001878A2" w:rsidR="006B7789">
        <w:rPr>
          <w:rFonts w:ascii="Arial" w:hAnsi="Arial" w:cs="Arial"/>
          <w:b/>
          <w:bCs/>
          <w:sz w:val="22"/>
          <w:szCs w:val="22"/>
        </w:rPr>
        <w:t>Beta-Dispersion</w:t>
      </w:r>
    </w:p>
    <w:p w:rsidRPr="001878A2" w:rsidR="006B7789" w:rsidP="006B7789" w:rsidRDefault="006B7789" w14:paraId="210200F3" w14:textId="77777777">
      <w:pPr>
        <w:spacing w:line="276" w:lineRule="auto"/>
        <w:rPr>
          <w:rFonts w:ascii="Arial" w:hAnsi="Arial" w:cs="Arial"/>
          <w:sz w:val="22"/>
          <w:szCs w:val="22"/>
        </w:rPr>
      </w:pPr>
    </w:p>
    <w:p w:rsidRPr="001878A2" w:rsidR="006B7789" w:rsidP="006B7789" w:rsidRDefault="00E55A63" w14:paraId="64EB3774" w14:textId="098FD69C">
      <w:pPr>
        <w:spacing w:line="276" w:lineRule="auto"/>
        <w:rPr>
          <w:rFonts w:ascii="Arial" w:hAnsi="Arial" w:cs="Arial"/>
          <w:b/>
          <w:bCs/>
          <w:sz w:val="22"/>
          <w:szCs w:val="22"/>
        </w:rPr>
      </w:pPr>
      <w:r w:rsidRPr="001878A2">
        <w:rPr>
          <w:rFonts w:ascii="Arial" w:hAnsi="Arial" w:cs="Arial"/>
          <w:b/>
          <w:bCs/>
          <w:sz w:val="22"/>
          <w:szCs w:val="22"/>
        </w:rPr>
        <w:t xml:space="preserve">2.5.1) </w:t>
      </w:r>
      <w:r w:rsidRPr="001878A2" w:rsidR="006B7789">
        <w:rPr>
          <w:rFonts w:ascii="Arial" w:hAnsi="Arial" w:cs="Arial"/>
          <w:b/>
          <w:bCs/>
          <w:sz w:val="22"/>
          <w:szCs w:val="22"/>
        </w:rPr>
        <w:t>Diet</w:t>
      </w:r>
    </w:p>
    <w:p w:rsidRPr="001878A2" w:rsidR="006B7789" w:rsidP="006B7789" w:rsidRDefault="006B7789" w14:paraId="50089760" w14:textId="77777777">
      <w:pPr>
        <w:spacing w:line="276" w:lineRule="auto"/>
        <w:rPr>
          <w:rFonts w:ascii="Arial" w:hAnsi="Arial" w:cs="Arial"/>
          <w:sz w:val="22"/>
          <w:szCs w:val="22"/>
        </w:rPr>
      </w:pPr>
    </w:p>
    <w:p w:rsidRPr="001878A2" w:rsidR="006B7789" w:rsidP="006B7789" w:rsidRDefault="006B7789" w14:paraId="74A42D11" w14:textId="77777777">
      <w:pPr>
        <w:rPr>
          <w:rFonts w:ascii="Arial" w:hAnsi="Arial" w:cs="Arial"/>
          <w:sz w:val="22"/>
          <w:szCs w:val="22"/>
        </w:rPr>
      </w:pPr>
      <w:r w:rsidRPr="001878A2">
        <w:rPr>
          <w:rFonts w:ascii="Arial" w:hAnsi="Arial" w:cs="Arial"/>
          <w:sz w:val="22"/>
          <w:szCs w:val="22"/>
        </w:rPr>
        <w:br w:type="page"/>
      </w:r>
    </w:p>
    <w:p w:rsidRPr="001878A2" w:rsidR="006B7789" w:rsidP="006B7789" w:rsidRDefault="00E55A63" w14:paraId="5961D44B" w14:textId="34C69B58">
      <w:pPr>
        <w:spacing w:line="276" w:lineRule="auto"/>
        <w:rPr>
          <w:rFonts w:ascii="Arial" w:hAnsi="Arial" w:cs="Arial"/>
          <w:b/>
          <w:bCs/>
          <w:sz w:val="22"/>
          <w:szCs w:val="22"/>
        </w:rPr>
      </w:pPr>
      <w:r w:rsidRPr="001878A2">
        <w:rPr>
          <w:rFonts w:ascii="Arial" w:hAnsi="Arial" w:cs="Arial"/>
          <w:b/>
          <w:bCs/>
          <w:sz w:val="22"/>
          <w:szCs w:val="22"/>
        </w:rPr>
        <w:lastRenderedPageBreak/>
        <w:t xml:space="preserve">2.5.2) </w:t>
      </w:r>
      <w:r w:rsidRPr="001878A2" w:rsidR="006B7789">
        <w:rPr>
          <w:rFonts w:ascii="Arial" w:hAnsi="Arial" w:cs="Arial"/>
          <w:b/>
          <w:bCs/>
          <w:sz w:val="22"/>
          <w:szCs w:val="22"/>
        </w:rPr>
        <w:t>Time</w:t>
      </w:r>
    </w:p>
    <w:p w:rsidRPr="001878A2" w:rsidR="006B7789" w:rsidP="006B7789" w:rsidRDefault="006B7789" w14:paraId="25A10A0B" w14:textId="77777777">
      <w:pPr>
        <w:spacing w:line="276" w:lineRule="auto"/>
        <w:rPr>
          <w:rFonts w:ascii="Arial" w:hAnsi="Arial" w:cs="Arial"/>
          <w:sz w:val="22"/>
          <w:szCs w:val="22"/>
        </w:rPr>
      </w:pPr>
    </w:p>
    <w:p w:rsidRPr="001878A2" w:rsidR="004539C4" w:rsidRDefault="004539C4" w14:paraId="74984BC2" w14:textId="77777777">
      <w:pPr>
        <w:rPr>
          <w:rFonts w:ascii="Arial" w:hAnsi="Arial" w:cs="Arial"/>
          <w:sz w:val="22"/>
          <w:szCs w:val="22"/>
        </w:rPr>
      </w:pPr>
      <w:r w:rsidRPr="001878A2">
        <w:rPr>
          <w:rFonts w:ascii="Arial" w:hAnsi="Arial" w:cs="Arial"/>
          <w:sz w:val="22"/>
          <w:szCs w:val="22"/>
        </w:rPr>
        <w:br w:type="page"/>
      </w:r>
    </w:p>
    <w:p w:rsidRPr="001878A2" w:rsidR="004539C4" w:rsidRDefault="00E55A63" w14:paraId="6DF6DD68" w14:textId="5F234315">
      <w:pPr>
        <w:rPr>
          <w:rFonts w:ascii="Arial" w:hAnsi="Arial" w:cs="Arial"/>
          <w:b/>
          <w:bCs/>
          <w:sz w:val="22"/>
          <w:szCs w:val="22"/>
        </w:rPr>
      </w:pPr>
      <w:r w:rsidRPr="001878A2">
        <w:rPr>
          <w:rFonts w:ascii="Arial" w:hAnsi="Arial" w:cs="Arial"/>
          <w:b/>
          <w:bCs/>
          <w:sz w:val="22"/>
          <w:szCs w:val="22"/>
        </w:rPr>
        <w:lastRenderedPageBreak/>
        <w:t xml:space="preserve">2.5.3) </w:t>
      </w:r>
      <w:proofErr w:type="spellStart"/>
      <w:proofErr w:type="gramStart"/>
      <w:r w:rsidRPr="001878A2" w:rsidR="004539C4">
        <w:rPr>
          <w:rFonts w:ascii="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Pr="001878A2" w:rsidR="00574D52" w:rsidTr="00574D52" w14:paraId="74AB3E5A" w14:textId="77777777">
        <w:tc>
          <w:tcPr>
            <w:tcW w:w="3596" w:type="dxa"/>
          </w:tcPr>
          <w:p w:rsidRPr="001878A2" w:rsidR="00574D52" w:rsidRDefault="00574D52" w14:paraId="560EA96D" w14:textId="26B2BEAA">
            <w:pPr>
              <w:rPr>
                <w:rFonts w:ascii="Arial" w:hAnsi="Arial" w:cs="Arial"/>
                <w:b/>
                <w:bCs/>
                <w:sz w:val="22"/>
                <w:szCs w:val="22"/>
              </w:rPr>
            </w:pPr>
            <w:r w:rsidRPr="001878A2">
              <w:rPr>
                <w:rFonts w:ascii="Arial" w:hAnsi="Arial" w:cs="Arial"/>
                <w:b/>
                <w:bCs/>
                <w:noProof/>
                <w:sz w:val="22"/>
                <w:szCs w:val="22"/>
              </w:rPr>
              <w:drawing>
                <wp:inline distT="0" distB="0" distL="0" distR="0" wp14:anchorId="3249516E" wp14:editId="10259F98">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ox and whisk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rsidRPr="001878A2" w:rsidR="00574D52" w:rsidRDefault="00574D52" w14:paraId="0B868F45" w14:textId="768BFB28">
            <w:pPr>
              <w:rPr>
                <w:rFonts w:ascii="Arial" w:hAnsi="Arial" w:cs="Arial"/>
                <w:b/>
                <w:bCs/>
                <w:sz w:val="22"/>
                <w:szCs w:val="22"/>
              </w:rPr>
            </w:pPr>
            <w:r w:rsidRPr="001878A2">
              <w:rPr>
                <w:rFonts w:ascii="Arial" w:hAnsi="Arial" w:cs="Arial"/>
                <w:b/>
                <w:bCs/>
                <w:noProof/>
                <w:sz w:val="22"/>
                <w:szCs w:val="22"/>
              </w:rPr>
              <w:drawing>
                <wp:inline distT="0" distB="0" distL="0" distR="0" wp14:anchorId="732F26FD" wp14:editId="15DFDF24">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ox and whisk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rsidRPr="001878A2" w:rsidR="00574D52" w:rsidRDefault="00574D52" w14:paraId="44330748" w14:textId="0D347605">
            <w:pPr>
              <w:rPr>
                <w:rFonts w:ascii="Arial" w:hAnsi="Arial" w:cs="Arial"/>
                <w:b/>
                <w:bCs/>
                <w:sz w:val="22"/>
                <w:szCs w:val="22"/>
              </w:rPr>
            </w:pPr>
            <w:r w:rsidRPr="001878A2">
              <w:rPr>
                <w:rFonts w:ascii="Arial" w:hAnsi="Arial" w:cs="Arial"/>
                <w:b/>
                <w:bCs/>
                <w:noProof/>
                <w:sz w:val="22"/>
                <w:szCs w:val="22"/>
              </w:rPr>
              <w:drawing>
                <wp:inline distT="0" distB="0" distL="0" distR="0" wp14:anchorId="30A04EF9" wp14:editId="71D5EDB7">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box and whisk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Pr="001878A2" w:rsidR="00574D52" w:rsidTr="00574D52" w14:paraId="4471266B" w14:textId="77777777">
        <w:tc>
          <w:tcPr>
            <w:tcW w:w="3596" w:type="dxa"/>
          </w:tcPr>
          <w:p w:rsidRPr="001878A2" w:rsidR="00574D52" w:rsidRDefault="009E2660" w14:paraId="357BB1C4" w14:textId="77777777">
            <w:pPr>
              <w:rPr>
                <w:rFonts w:ascii="Arial" w:hAnsi="Arial" w:cs="Arial"/>
                <w:b/>
                <w:bCs/>
                <w:sz w:val="22"/>
                <w:szCs w:val="22"/>
              </w:rPr>
            </w:pPr>
            <w:r w:rsidRPr="001878A2">
              <w:rPr>
                <w:rFonts w:ascii="Arial" w:hAnsi="Arial" w:cs="Arial"/>
                <w:b/>
                <w:bCs/>
                <w:noProof/>
                <w:sz w:val="22"/>
                <w:szCs w:val="22"/>
              </w:rPr>
              <w:drawing>
                <wp:inline distT="0" distB="0" distL="0" distR="0" wp14:anchorId="504E96F0" wp14:editId="7380EBE7">
                  <wp:extent cx="2148840" cy="488861"/>
                  <wp:effectExtent l="0" t="0" r="0" b="0"/>
                  <wp:docPr id="152" name="Picture 1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rsidRPr="001878A2" w:rsidR="009E2660" w:rsidRDefault="009E2660" w14:paraId="688403CB" w14:textId="16808F5E">
            <w:pPr>
              <w:rPr>
                <w:rFonts w:ascii="Arial" w:hAnsi="Arial" w:cs="Arial"/>
                <w:b/>
                <w:bCs/>
                <w:sz w:val="22"/>
                <w:szCs w:val="22"/>
              </w:rPr>
            </w:pPr>
            <w:r w:rsidRPr="001878A2">
              <w:rPr>
                <w:rFonts w:ascii="Arial" w:hAnsi="Arial" w:cs="Arial"/>
                <w:b/>
                <w:bCs/>
                <w:noProof/>
                <w:sz w:val="22"/>
                <w:szCs w:val="22"/>
              </w:rPr>
              <w:drawing>
                <wp:inline distT="0" distB="0" distL="0" distR="0" wp14:anchorId="5D08BF05" wp14:editId="51870FB2">
                  <wp:extent cx="1371600" cy="4789292"/>
                  <wp:effectExtent l="0" t="0" r="0" b="0"/>
                  <wp:docPr id="155" name="Picture 1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c>
          <w:tcPr>
            <w:tcW w:w="3597" w:type="dxa"/>
          </w:tcPr>
          <w:p w:rsidRPr="001878A2" w:rsidR="00574D52" w:rsidRDefault="009E2660" w14:paraId="514852A2" w14:textId="77777777">
            <w:pPr>
              <w:rPr>
                <w:rFonts w:ascii="Arial" w:hAnsi="Arial" w:cs="Arial"/>
                <w:b/>
                <w:bCs/>
                <w:sz w:val="22"/>
                <w:szCs w:val="22"/>
              </w:rPr>
            </w:pPr>
            <w:r w:rsidRPr="001878A2">
              <w:rPr>
                <w:rFonts w:ascii="Arial" w:hAnsi="Arial" w:cs="Arial"/>
                <w:b/>
                <w:bCs/>
                <w:noProof/>
                <w:sz w:val="22"/>
                <w:szCs w:val="22"/>
              </w:rPr>
              <w:drawing>
                <wp:inline distT="0" distB="0" distL="0" distR="0" wp14:anchorId="41C8BBCF" wp14:editId="57B04DED">
                  <wp:extent cx="2148840" cy="488861"/>
                  <wp:effectExtent l="0" t="0" r="0" b="0"/>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rsidRPr="001878A2" w:rsidR="009E2660" w:rsidRDefault="009E2660" w14:paraId="2B9281C0" w14:textId="625C8FF1">
            <w:pPr>
              <w:rPr>
                <w:rFonts w:ascii="Arial" w:hAnsi="Arial" w:cs="Arial"/>
                <w:b/>
                <w:bCs/>
                <w:sz w:val="22"/>
                <w:szCs w:val="22"/>
              </w:rPr>
            </w:pPr>
            <w:r w:rsidRPr="001878A2">
              <w:rPr>
                <w:rFonts w:ascii="Arial" w:hAnsi="Arial" w:cs="Arial"/>
                <w:b/>
                <w:bCs/>
                <w:noProof/>
                <w:sz w:val="22"/>
                <w:szCs w:val="22"/>
              </w:rPr>
              <w:drawing>
                <wp:inline distT="0" distB="0" distL="0" distR="0" wp14:anchorId="140AED51" wp14:editId="3E6CADE2">
                  <wp:extent cx="1371600" cy="4789292"/>
                  <wp:effectExtent l="0" t="0" r="0" b="0"/>
                  <wp:docPr id="156" name="Picture 1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c>
          <w:tcPr>
            <w:tcW w:w="3597" w:type="dxa"/>
          </w:tcPr>
          <w:p w:rsidRPr="001878A2" w:rsidR="00574D52" w:rsidRDefault="009E2660" w14:paraId="45213D9A" w14:textId="77777777">
            <w:pPr>
              <w:rPr>
                <w:rFonts w:ascii="Arial" w:hAnsi="Arial" w:cs="Arial"/>
                <w:b/>
                <w:bCs/>
                <w:sz w:val="22"/>
                <w:szCs w:val="22"/>
              </w:rPr>
            </w:pPr>
            <w:r w:rsidRPr="001878A2">
              <w:rPr>
                <w:rFonts w:ascii="Arial" w:hAnsi="Arial" w:cs="Arial"/>
                <w:b/>
                <w:bCs/>
                <w:noProof/>
                <w:sz w:val="22"/>
                <w:szCs w:val="22"/>
              </w:rPr>
              <w:drawing>
                <wp:inline distT="0" distB="0" distL="0" distR="0" wp14:anchorId="09663800" wp14:editId="746ED9E3">
                  <wp:extent cx="2148840" cy="488861"/>
                  <wp:effectExtent l="0" t="0" r="0" b="0"/>
                  <wp:docPr id="154" name="Picture 1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rsidRPr="001878A2" w:rsidR="009E2660" w:rsidRDefault="009E2660" w14:paraId="2E887805" w14:textId="6984AE45">
            <w:pPr>
              <w:rPr>
                <w:rFonts w:ascii="Arial" w:hAnsi="Arial" w:cs="Arial"/>
                <w:b/>
                <w:bCs/>
                <w:sz w:val="22"/>
                <w:szCs w:val="22"/>
              </w:rPr>
            </w:pPr>
            <w:r w:rsidRPr="001878A2">
              <w:rPr>
                <w:rFonts w:ascii="Arial" w:hAnsi="Arial" w:cs="Arial"/>
                <w:b/>
                <w:bCs/>
                <w:noProof/>
                <w:sz w:val="22"/>
                <w:szCs w:val="22"/>
              </w:rPr>
              <w:drawing>
                <wp:inline distT="0" distB="0" distL="0" distR="0" wp14:anchorId="221E83C1" wp14:editId="0853AC88">
                  <wp:extent cx="1371600" cy="4789292"/>
                  <wp:effectExtent l="0" t="0" r="0" b="0"/>
                  <wp:docPr id="158" name="Picture 15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r>
    </w:tbl>
    <w:p w:rsidRPr="001878A2" w:rsidR="00574D52" w:rsidRDefault="00574D52" w14:paraId="66D15977" w14:textId="77777777">
      <w:pPr>
        <w:rPr>
          <w:rFonts w:ascii="Arial" w:hAnsi="Arial" w:cs="Arial"/>
          <w:b/>
          <w:bCs/>
          <w:sz w:val="22"/>
          <w:szCs w:val="22"/>
        </w:rPr>
      </w:pPr>
    </w:p>
    <w:p w:rsidRPr="001878A2" w:rsidR="006B7789" w:rsidRDefault="006B7789" w14:paraId="28F9A484" w14:textId="519576AE">
      <w:pPr>
        <w:rPr>
          <w:rFonts w:ascii="Arial" w:hAnsi="Arial" w:cs="Arial"/>
          <w:sz w:val="22"/>
          <w:szCs w:val="22"/>
        </w:rPr>
      </w:pPr>
      <w:r w:rsidRPr="001878A2">
        <w:rPr>
          <w:rFonts w:ascii="Arial" w:hAnsi="Arial" w:cs="Arial"/>
          <w:sz w:val="22"/>
          <w:szCs w:val="22"/>
        </w:rPr>
        <w:br w:type="page"/>
      </w:r>
    </w:p>
    <w:p w:rsidRPr="001878A2" w:rsidR="00797DBC" w:rsidP="00451272" w:rsidRDefault="00E55A63" w14:paraId="5D437B60" w14:textId="56F35DE7">
      <w:pPr>
        <w:spacing w:line="276" w:lineRule="auto"/>
        <w:rPr>
          <w:rFonts w:ascii="Arial" w:hAnsi="Arial" w:cs="Arial"/>
          <w:b/>
          <w:bCs/>
          <w:sz w:val="22"/>
          <w:szCs w:val="22"/>
        </w:rPr>
      </w:pPr>
      <w:r w:rsidRPr="001878A2">
        <w:rPr>
          <w:rFonts w:ascii="Arial" w:hAnsi="Arial" w:cs="Arial"/>
          <w:b/>
          <w:bCs/>
          <w:sz w:val="22"/>
          <w:szCs w:val="22"/>
        </w:rPr>
        <w:lastRenderedPageBreak/>
        <w:t xml:space="preserve">2.6 </w:t>
      </w:r>
      <w:r w:rsidRPr="001878A2" w:rsidR="00797DBC">
        <w:rPr>
          <w:rFonts w:ascii="Arial" w:hAnsi="Arial" w:cs="Arial"/>
          <w:b/>
          <w:bCs/>
          <w:sz w:val="22"/>
          <w:szCs w:val="22"/>
        </w:rPr>
        <w:t>Differential Abundance</w:t>
      </w:r>
    </w:p>
    <w:p w:rsidRPr="001878A2" w:rsidR="00523F6E" w:rsidP="00451272" w:rsidRDefault="00E55A63" w14:paraId="3D097628" w14:textId="0BEE060F">
      <w:pPr>
        <w:spacing w:line="276" w:lineRule="auto"/>
        <w:rPr>
          <w:rFonts w:ascii="Arial" w:hAnsi="Arial" w:cs="Arial"/>
          <w:sz w:val="22"/>
          <w:szCs w:val="22"/>
        </w:rPr>
      </w:pPr>
      <w:r w:rsidRPr="001878A2">
        <w:rPr>
          <w:rFonts w:ascii="Arial" w:hAnsi="Arial" w:cs="Arial"/>
          <w:sz w:val="22"/>
          <w:szCs w:val="22"/>
        </w:rPr>
        <w:lastRenderedPageBreak/>
        <w:t>2.6.1)</w:t>
      </w:r>
      <w:r w:rsidRPr="001878A2" w:rsidR="004A4B18">
        <w:rPr>
          <w:rFonts w:ascii="Arial" w:hAnsi="Arial" w:cs="Arial"/>
          <w:noProof/>
          <w:sz w:val="22"/>
          <w:szCs w:val="22"/>
        </w:rPr>
        <w:drawing>
          <wp:inline distT="0" distB="0" distL="0" distR="0" wp14:anchorId="5FB27682" wp14:editId="74119665">
            <wp:extent cx="6858000" cy="8874760"/>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Pr="001878A2" w:rsidR="000871F7" w:rsidRDefault="000D4654" w14:paraId="59C45701" w14:textId="6FC5DEA9">
      <w:pPr>
        <w:rPr>
          <w:rFonts w:ascii="Arial" w:hAnsi="Arial" w:cs="Arial"/>
          <w:sz w:val="22"/>
          <w:szCs w:val="22"/>
        </w:rPr>
      </w:pPr>
      <w:r w:rsidRPr="001878A2">
        <w:rPr>
          <w:rFonts w:ascii="Arial" w:hAnsi="Arial" w:cs="Arial"/>
          <w:sz w:val="22"/>
          <w:szCs w:val="22"/>
        </w:rPr>
        <w:lastRenderedPageBreak/>
        <w:t xml:space="preserve">2.6.2) </w:t>
      </w:r>
    </w:p>
    <w:p w:rsidRPr="001878A2" w:rsidR="00424406" w:rsidP="00424406" w:rsidRDefault="00424406" w14:paraId="05891A93" w14:textId="7F218D71">
      <w:pPr>
        <w:rPr>
          <w:rFonts w:ascii="Arial" w:hAnsi="Arial" w:cs="Arial"/>
          <w:sz w:val="22"/>
          <w:szCs w:val="22"/>
        </w:rPr>
      </w:pPr>
      <w:r w:rsidRPr="001878A2">
        <w:rPr>
          <w:rFonts w:ascii="Arial" w:hAnsi="Arial" w:cs="Arial"/>
          <w:sz w:val="22"/>
          <w:szCs w:val="22"/>
        </w:rPr>
        <w:t>2.6.2</w:t>
      </w:r>
      <w:r w:rsidRPr="001878A2">
        <w:rPr>
          <w:rFonts w:ascii="Arial" w:hAnsi="Arial" w:cs="Arial"/>
          <w:sz w:val="22"/>
          <w:szCs w:val="22"/>
        </w:rPr>
        <w:t>.1</w:t>
      </w:r>
      <w:r w:rsidRPr="001878A2">
        <w:rPr>
          <w:rFonts w:ascii="Arial" w:hAnsi="Arial" w:cs="Arial"/>
          <w:sz w:val="22"/>
          <w:szCs w:val="22"/>
        </w:rPr>
        <w:t xml:space="preserve">) </w:t>
      </w:r>
      <w:r w:rsidRPr="001878A2" w:rsidR="00063522">
        <w:rPr>
          <w:rFonts w:ascii="Arial" w:hAnsi="Arial" w:cs="Arial"/>
          <w:noProof/>
          <w:sz w:val="22"/>
          <w:szCs w:val="22"/>
        </w:rPr>
        <w:drawing>
          <wp:inline distT="0" distB="0" distL="0" distR="0" wp14:anchorId="453C1C57" wp14:editId="094A46EE">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waterfall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3F3236" w:rsidP="00424406" w:rsidRDefault="003F3236" w14:paraId="006C2787" w14:textId="77709B0B">
      <w:pPr>
        <w:rPr>
          <w:rFonts w:ascii="Arial" w:hAnsi="Arial" w:cs="Arial"/>
          <w:sz w:val="22"/>
          <w:szCs w:val="22"/>
        </w:rPr>
      </w:pPr>
      <w:r w:rsidRPr="001878A2">
        <w:rPr>
          <w:rFonts w:ascii="Arial" w:hAnsi="Arial" w:cs="Arial"/>
          <w:noProof/>
          <w:sz w:val="22"/>
          <w:szCs w:val="22"/>
        </w:rPr>
        <w:lastRenderedPageBreak/>
        <w:drawing>
          <wp:inline distT="0" distB="0" distL="0" distR="0" wp14:anchorId="35F8ED55" wp14:editId="62E2CC16">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rsidRPr="001878A2" w:rsidR="00424406" w:rsidRDefault="00424406" w14:paraId="23E93F5C" w14:textId="62242F3F">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2</w:t>
      </w:r>
      <w:r w:rsidRPr="001878A2">
        <w:rPr>
          <w:rFonts w:ascii="Arial" w:hAnsi="Arial" w:cs="Arial"/>
          <w:sz w:val="22"/>
          <w:szCs w:val="22"/>
        </w:rPr>
        <w:t>)</w:t>
      </w:r>
      <w:r w:rsidRPr="001878A2" w:rsidR="00063522">
        <w:rPr>
          <w:rFonts w:ascii="Arial" w:hAnsi="Arial" w:cs="Arial"/>
          <w:noProof/>
          <w:sz w:val="22"/>
          <w:szCs w:val="22"/>
        </w:rPr>
        <w:drawing>
          <wp:inline distT="0" distB="0" distL="0" distR="0" wp14:anchorId="21356B4A" wp14:editId="6B51A043">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waterfall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7A360D" w:rsidRDefault="007A360D" w14:paraId="7682BFD5" w14:textId="1433CEC9">
      <w:pPr>
        <w:rPr>
          <w:rFonts w:ascii="Arial" w:hAnsi="Arial" w:cs="Arial"/>
          <w:sz w:val="22"/>
          <w:szCs w:val="22"/>
        </w:rPr>
      </w:pPr>
      <w:r w:rsidRPr="001878A2">
        <w:rPr>
          <w:rFonts w:ascii="Arial" w:hAnsi="Arial" w:cs="Arial"/>
          <w:noProof/>
          <w:sz w:val="22"/>
          <w:szCs w:val="22"/>
        </w:rPr>
        <w:lastRenderedPageBreak/>
        <w:drawing>
          <wp:inline distT="0" distB="0" distL="0" distR="0" wp14:anchorId="2290B59C" wp14:editId="3BB40FC8">
            <wp:extent cx="6858000" cy="667448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6674485"/>
                    </a:xfrm>
                    <a:prstGeom prst="rect">
                      <a:avLst/>
                    </a:prstGeom>
                  </pic:spPr>
                </pic:pic>
              </a:graphicData>
            </a:graphic>
          </wp:inline>
        </w:drawing>
      </w:r>
    </w:p>
    <w:p w:rsidRPr="001878A2" w:rsidR="00424406" w:rsidRDefault="00424406" w14:paraId="3773D8E1" w14:textId="56F883A6">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3</w:t>
      </w:r>
      <w:r w:rsidRPr="001878A2">
        <w:rPr>
          <w:rFonts w:ascii="Arial" w:hAnsi="Arial" w:cs="Arial"/>
          <w:sz w:val="22"/>
          <w:szCs w:val="22"/>
        </w:rPr>
        <w:t>)</w:t>
      </w:r>
      <w:r w:rsidRPr="001878A2" w:rsidR="003F3236">
        <w:rPr>
          <w:rFonts w:ascii="Arial" w:hAnsi="Arial" w:cs="Arial"/>
          <w:noProof/>
          <w:sz w:val="22"/>
          <w:szCs w:val="22"/>
        </w:rPr>
        <w:drawing>
          <wp:inline distT="0" distB="0" distL="0" distR="0" wp14:anchorId="312BB574" wp14:editId="7D5FE450">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7A360D" w:rsidRDefault="007A360D" w14:paraId="16DF648E" w14:textId="5AE57320">
      <w:pPr>
        <w:rPr>
          <w:rFonts w:ascii="Arial" w:hAnsi="Arial" w:cs="Arial"/>
          <w:sz w:val="22"/>
          <w:szCs w:val="22"/>
        </w:rPr>
      </w:pPr>
      <w:r w:rsidRPr="001878A2">
        <w:rPr>
          <w:rFonts w:ascii="Arial" w:hAnsi="Arial" w:cs="Arial"/>
          <w:noProof/>
          <w:sz w:val="22"/>
          <w:szCs w:val="22"/>
        </w:rPr>
        <w:lastRenderedPageBreak/>
        <w:drawing>
          <wp:inline distT="0" distB="0" distL="0" distR="0" wp14:anchorId="2F7E8857" wp14:editId="4D5BDD5A">
            <wp:extent cx="6858000" cy="6674485"/>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6674485"/>
                    </a:xfrm>
                    <a:prstGeom prst="rect">
                      <a:avLst/>
                    </a:prstGeom>
                  </pic:spPr>
                </pic:pic>
              </a:graphicData>
            </a:graphic>
          </wp:inline>
        </w:drawing>
      </w:r>
    </w:p>
    <w:p w:rsidRPr="001878A2" w:rsidR="00424406" w:rsidRDefault="00424406" w14:paraId="59987680" w14:textId="6BCEC862">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4</w:t>
      </w:r>
      <w:r w:rsidRPr="001878A2">
        <w:rPr>
          <w:rFonts w:ascii="Arial" w:hAnsi="Arial" w:cs="Arial"/>
          <w:sz w:val="22"/>
          <w:szCs w:val="22"/>
        </w:rPr>
        <w:t>)</w:t>
      </w:r>
      <w:r w:rsidRPr="001878A2" w:rsidR="003F3236">
        <w:rPr>
          <w:rFonts w:ascii="Arial" w:hAnsi="Arial" w:cs="Arial"/>
          <w:noProof/>
          <w:sz w:val="22"/>
          <w:szCs w:val="22"/>
        </w:rPr>
        <w:drawing>
          <wp:inline distT="0" distB="0" distL="0" distR="0" wp14:anchorId="4DAECA0B" wp14:editId="483DBEF9">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waterfall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7A360D" w:rsidRDefault="007A360D" w14:paraId="76EA3B41" w14:textId="14A87103">
      <w:pPr>
        <w:rPr>
          <w:rFonts w:ascii="Arial" w:hAnsi="Arial" w:cs="Arial"/>
          <w:sz w:val="22"/>
          <w:szCs w:val="22"/>
        </w:rPr>
      </w:pPr>
      <w:r w:rsidRPr="001878A2">
        <w:rPr>
          <w:rFonts w:ascii="Arial" w:hAnsi="Arial" w:cs="Arial"/>
          <w:noProof/>
          <w:sz w:val="22"/>
          <w:szCs w:val="22"/>
        </w:rPr>
        <w:lastRenderedPageBreak/>
        <w:drawing>
          <wp:inline distT="0" distB="0" distL="0" distR="0" wp14:anchorId="1D042E40" wp14:editId="11E4470A">
            <wp:extent cx="6858000" cy="697103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6971030"/>
                    </a:xfrm>
                    <a:prstGeom prst="rect">
                      <a:avLst/>
                    </a:prstGeom>
                  </pic:spPr>
                </pic:pic>
              </a:graphicData>
            </a:graphic>
          </wp:inline>
        </w:drawing>
      </w:r>
    </w:p>
    <w:p w:rsidR="00FD0993" w:rsidRDefault="000871F7" w14:paraId="24DD33E9" w14:textId="77777777">
      <w:pPr>
        <w:rPr>
          <w:rFonts w:ascii="Arial" w:hAnsi="Arial" w:cs="Arial"/>
          <w:sz w:val="22"/>
          <w:szCs w:val="22"/>
        </w:rPr>
      </w:pPr>
      <w:r w:rsidRPr="001878A2">
        <w:rPr>
          <w:rFonts w:ascii="Arial" w:hAnsi="Arial" w:cs="Arial"/>
          <w:sz w:val="22"/>
          <w:szCs w:val="22"/>
        </w:rPr>
        <w:t>2.6.</w:t>
      </w:r>
      <w:r w:rsidR="00FD0993">
        <w:rPr>
          <w:rFonts w:ascii="Arial" w:hAnsi="Arial" w:cs="Arial"/>
          <w:sz w:val="22"/>
          <w:szCs w:val="22"/>
        </w:rPr>
        <w:t>2.5</w:t>
      </w:r>
      <w:r w:rsidRPr="001878A2">
        <w:rPr>
          <w:rFonts w:ascii="Arial" w:hAnsi="Arial" w:cs="Arial"/>
          <w:sz w:val="22"/>
          <w:szCs w:val="22"/>
        </w:rPr>
        <w:t>)</w:t>
      </w:r>
    </w:p>
    <w:p w:rsidRPr="001878A2" w:rsidR="00523F6E" w:rsidRDefault="00FD0993" w14:paraId="2F2D7095" w14:textId="0CF92B54">
      <w:pPr>
        <w:rPr>
          <w:rFonts w:ascii="Arial" w:hAnsi="Arial" w:cs="Arial"/>
          <w:b/>
          <w:bCs/>
          <w:sz w:val="22"/>
          <w:szCs w:val="22"/>
        </w:rPr>
      </w:pPr>
      <w:r>
        <w:rPr>
          <w:rFonts w:ascii="Arial" w:hAnsi="Arial" w:cs="Arial"/>
          <w:noProof/>
          <w:sz w:val="22"/>
          <w:szCs w:val="22"/>
        </w:rPr>
        <w:lastRenderedPageBreak/>
        <w:drawing>
          <wp:inline distT="0" distB="0" distL="0" distR="0" wp14:anchorId="4DFFDD01" wp14:editId="2BDB1832">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calenda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Pr="001878A2" w:rsidR="000871F7">
        <w:rPr>
          <w:rFonts w:ascii="Arial" w:hAnsi="Arial" w:cs="Arial"/>
          <w:sz w:val="22"/>
          <w:szCs w:val="22"/>
        </w:rPr>
        <w:t xml:space="preserve"> </w:t>
      </w:r>
      <w:r w:rsidRPr="001878A2" w:rsidR="00523F6E">
        <w:rPr>
          <w:rFonts w:ascii="Arial" w:hAnsi="Arial" w:cs="Arial"/>
          <w:b/>
          <w:bCs/>
          <w:sz w:val="22"/>
          <w:szCs w:val="22"/>
        </w:rPr>
        <w:br w:type="page"/>
      </w:r>
    </w:p>
    <w:p w:rsidR="00D959AF" w:rsidRDefault="00D959AF" w14:paraId="2D8668C3" w14:textId="01B5E772">
      <w:pPr>
        <w:rPr>
          <w:rFonts w:ascii="Arial" w:hAnsi="Arial" w:cs="Arial"/>
          <w:sz w:val="22"/>
          <w:szCs w:val="22"/>
        </w:rPr>
      </w:pPr>
      <w:r>
        <w:rPr>
          <w:rFonts w:ascii="Arial" w:hAnsi="Arial" w:cs="Arial"/>
          <w:sz w:val="22"/>
          <w:szCs w:val="22"/>
        </w:rPr>
        <w:lastRenderedPageBreak/>
        <w:t>2.7) 7 Month Analysis</w:t>
      </w:r>
    </w:p>
    <w:p w:rsidR="0094664F" w:rsidP="00CA316E" w:rsidRDefault="00D959AF" w14:paraId="4CD2E362" w14:textId="77777777">
      <w:pPr>
        <w:rPr>
          <w:rFonts w:ascii="Arial" w:hAnsi="Arial" w:cs="Arial"/>
          <w:sz w:val="22"/>
          <w:szCs w:val="22"/>
        </w:rPr>
      </w:pPr>
      <w:r>
        <w:rPr>
          <w:rFonts w:ascii="Arial" w:hAnsi="Arial" w:cs="Arial"/>
          <w:sz w:val="22"/>
          <w:szCs w:val="22"/>
        </w:rPr>
        <w:t>2.7.1)</w:t>
      </w:r>
      <w:r w:rsidR="007921BB">
        <w:rPr>
          <w:rFonts w:ascii="Arial" w:hAnsi="Arial" w:cs="Arial"/>
          <w:sz w:val="22"/>
          <w:szCs w:val="22"/>
        </w:rPr>
        <w:t xml:space="preserve"> Physiology</w:t>
      </w:r>
    </w:p>
    <w:p w:rsidR="0094664F" w:rsidP="00CA316E" w:rsidRDefault="0094664F" w14:paraId="697AA4EA" w14:textId="77777777">
      <w:pPr>
        <w:rPr>
          <w:rFonts w:ascii="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Pr>
          <w:rFonts w:ascii="Arial" w:hAnsi="Arial" w:cs="Arial"/>
          <w:sz w:val="22"/>
          <w:szCs w:val="22"/>
        </w:rPr>
        <w:t>2.7.1.1) Weight</w:t>
      </w:r>
      <w:r w:rsidR="00430255">
        <w:rPr>
          <w:rFonts w:ascii="Arial" w:hAnsi="Arial" w:cs="Arial"/>
          <w:sz w:val="22"/>
          <w:szCs w:val="22"/>
        </w:rPr>
        <w:t xml:space="preserve"> ~ Diet</w:t>
      </w:r>
    </w:p>
    <w:p w:rsidR="00CA316E" w:rsidP="00CA316E" w:rsidRDefault="00CA316E" w14:paraId="548EFBE2" w14:textId="5169F8CD">
      <w:pPr>
        <w:rPr>
          <w:rFonts w:ascii="Arial" w:hAnsi="Arial" w:cs="Arial"/>
          <w:sz w:val="22"/>
          <w:szCs w:val="22"/>
        </w:rPr>
      </w:pPr>
      <w:r>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Pr>
          <w:rFonts w:ascii="Arial" w:hAnsi="Arial" w:cs="Arial"/>
          <w:sz w:val="22"/>
          <w:szCs w:val="22"/>
        </w:rPr>
        <w:br w:type="textWrapping" w:clear="all"/>
      </w:r>
    </w:p>
    <w:p w:rsidR="00430255" w:rsidP="00CA316E" w:rsidRDefault="00430255" w14:paraId="71313380" w14:textId="797EB2EA">
      <w:pPr>
        <w:rPr>
          <w:rFonts w:ascii="Arial" w:hAnsi="Arial" w:cs="Arial"/>
          <w:sz w:val="22"/>
          <w:szCs w:val="22"/>
        </w:rPr>
      </w:pPr>
      <w:r>
        <w:rPr>
          <w:rFonts w:ascii="Arial" w:hAnsi="Arial" w:cs="Arial"/>
          <w:sz w:val="22"/>
          <w:szCs w:val="22"/>
        </w:rPr>
        <w:t>2.7.1.2) Weight ~ Sex</w:t>
      </w:r>
    </w:p>
    <w:p w:rsidR="00430255" w:rsidP="00CA316E" w:rsidRDefault="00430255" w14:paraId="2BDC625D" w14:textId="5212C79D">
      <w:pPr>
        <w:rPr>
          <w:rFonts w:ascii="Arial" w:hAnsi="Arial" w:cs="Arial"/>
          <w:sz w:val="22"/>
          <w:szCs w:val="22"/>
        </w:rPr>
      </w:pPr>
      <w:r>
        <w:rPr>
          <w:rFonts w:ascii="Arial" w:hAnsi="Arial" w:cs="Arial"/>
          <w:noProof/>
          <w:sz w:val="22"/>
          <w:szCs w:val="22"/>
        </w:rPr>
        <w:drawing>
          <wp:inline distT="0" distB="0" distL="0" distR="0" wp14:anchorId="0A9CEDC0" wp14:editId="6D8CC5F2">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5221" cy="2375221"/>
                    </a:xfrm>
                    <a:prstGeom prst="rect">
                      <a:avLst/>
                    </a:prstGeom>
                  </pic:spPr>
                </pic:pic>
              </a:graphicData>
            </a:graphic>
          </wp:inline>
        </w:drawing>
      </w:r>
      <w:r w:rsidR="001619DD">
        <w:rPr>
          <w:rFonts w:ascii="Arial" w:hAnsi="Arial" w:cs="Arial"/>
          <w:noProof/>
          <w:sz w:val="22"/>
          <w:szCs w:val="22"/>
        </w:rPr>
        <w:drawing>
          <wp:inline distT="0" distB="0" distL="0" distR="0" wp14:anchorId="3580AFC5" wp14:editId="2F3220A6">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4929" cy="665751"/>
                    </a:xfrm>
                    <a:prstGeom prst="rect">
                      <a:avLst/>
                    </a:prstGeom>
                  </pic:spPr>
                </pic:pic>
              </a:graphicData>
            </a:graphic>
          </wp:inline>
        </w:drawing>
      </w:r>
    </w:p>
    <w:p w:rsidR="00430255" w:rsidP="00CA316E" w:rsidRDefault="00430255" w14:paraId="3A4FA861" w14:textId="77777777">
      <w:pPr>
        <w:rPr>
          <w:rFonts w:ascii="Arial" w:hAnsi="Arial" w:cs="Arial"/>
          <w:sz w:val="22"/>
          <w:szCs w:val="22"/>
        </w:rPr>
      </w:pPr>
    </w:p>
    <w:p w:rsidR="00CA316E" w:rsidP="00CA316E" w:rsidRDefault="00CA316E" w14:paraId="647CA383" w14:textId="70C6DE71">
      <w:pPr>
        <w:rPr>
          <w:rFonts w:ascii="Arial" w:hAnsi="Arial" w:cs="Arial"/>
          <w:sz w:val="22"/>
          <w:szCs w:val="22"/>
        </w:rPr>
      </w:pPr>
      <w:r>
        <w:rPr>
          <w:rFonts w:ascii="Arial" w:hAnsi="Arial" w:cs="Arial"/>
          <w:sz w:val="22"/>
          <w:szCs w:val="22"/>
        </w:rPr>
        <w:t>2.7.1.</w:t>
      </w:r>
      <w:r w:rsidR="00430255">
        <w:rPr>
          <w:rFonts w:ascii="Arial" w:hAnsi="Arial" w:cs="Arial"/>
          <w:sz w:val="22"/>
          <w:szCs w:val="22"/>
        </w:rPr>
        <w:t>3</w:t>
      </w:r>
      <w:r>
        <w:rPr>
          <w:rFonts w:ascii="Arial" w:hAnsi="Arial" w:cs="Arial"/>
          <w:sz w:val="22"/>
          <w:szCs w:val="22"/>
        </w:rPr>
        <w:t xml:space="preserve">) </w:t>
      </w:r>
      <w:r>
        <w:rPr>
          <w:rFonts w:ascii="Arial" w:hAnsi="Arial" w:cs="Arial"/>
          <w:sz w:val="22"/>
          <w:szCs w:val="22"/>
        </w:rPr>
        <w:t>Body Condition Score</w:t>
      </w:r>
      <w:r w:rsidR="00430255">
        <w:rPr>
          <w:rFonts w:ascii="Arial" w:hAnsi="Arial" w:cs="Arial"/>
          <w:sz w:val="22"/>
          <w:szCs w:val="22"/>
        </w:rPr>
        <w:t xml:space="preserve"> ~ Diet</w:t>
      </w:r>
    </w:p>
    <w:p w:rsidR="001D3A9F" w:rsidP="00EB4705" w:rsidRDefault="001D3A9F" w14:paraId="62883C20" w14:textId="27518413">
      <w:pPr>
        <w:tabs>
          <w:tab w:val="left" w:pos="1739"/>
        </w:tabs>
        <w:rPr>
          <w:rFonts w:ascii="Arial" w:hAnsi="Arial" w:cs="Arial"/>
          <w:sz w:val="22"/>
          <w:szCs w:val="22"/>
        </w:rPr>
      </w:pPr>
      <w:r>
        <w:rPr>
          <w:rFonts w:ascii="Arial" w:hAnsi="Arial" w:cs="Arial"/>
          <w:noProof/>
          <w:sz w:val="22"/>
          <w:szCs w:val="22"/>
        </w:rPr>
        <w:drawing>
          <wp:inline distT="0" distB="0" distL="0" distR="0" wp14:anchorId="67C4C348" wp14:editId="5CDAB563">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28190" cy="2128190"/>
                    </a:xfrm>
                    <a:prstGeom prst="rect">
                      <a:avLst/>
                    </a:prstGeom>
                  </pic:spPr>
                </pic:pic>
              </a:graphicData>
            </a:graphic>
          </wp:inline>
        </w:drawing>
      </w:r>
      <w:r>
        <w:rPr>
          <w:rFonts w:ascii="Arial" w:hAnsi="Arial" w:cs="Arial"/>
          <w:noProof/>
          <w:sz w:val="22"/>
          <w:szCs w:val="22"/>
        </w:rPr>
        <w:drawing>
          <wp:inline distT="0" distB="0" distL="0" distR="0" wp14:anchorId="1DE8716E" wp14:editId="28B3530F">
            <wp:extent cx="4285003"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background patter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36673" cy="925128"/>
                    </a:xfrm>
                    <a:prstGeom prst="rect">
                      <a:avLst/>
                    </a:prstGeom>
                  </pic:spPr>
                </pic:pic>
              </a:graphicData>
            </a:graphic>
          </wp:inline>
        </w:drawing>
      </w:r>
    </w:p>
    <w:p w:rsidR="00430255" w:rsidP="00CA316E" w:rsidRDefault="00430255" w14:paraId="309ED8BC" w14:textId="4435E468">
      <w:pPr>
        <w:rPr>
          <w:rFonts w:ascii="Arial" w:hAnsi="Arial" w:cs="Arial"/>
          <w:sz w:val="22"/>
          <w:szCs w:val="22"/>
        </w:rPr>
      </w:pPr>
      <w:r>
        <w:rPr>
          <w:rFonts w:ascii="Arial" w:hAnsi="Arial" w:cs="Arial"/>
          <w:sz w:val="22"/>
          <w:szCs w:val="22"/>
        </w:rPr>
        <w:t>2.7.1.4) Body Condition Score ~ Sex</w:t>
      </w:r>
    </w:p>
    <w:p w:rsidR="00CA316E" w:rsidRDefault="001D3A9F" w14:paraId="3BCDE2A5" w14:textId="5AA10643">
      <w:pPr>
        <w:rPr>
          <w:rFonts w:ascii="Arial" w:hAnsi="Arial" w:cs="Arial"/>
          <w:sz w:val="22"/>
          <w:szCs w:val="22"/>
        </w:rPr>
      </w:pPr>
      <w:r>
        <w:rPr>
          <w:rFonts w:ascii="Arial" w:hAnsi="Arial" w:cs="Arial"/>
          <w:noProof/>
          <w:sz w:val="22"/>
          <w:szCs w:val="22"/>
        </w:rPr>
        <w:lastRenderedPageBreak/>
        <w:drawing>
          <wp:inline distT="0" distB="0" distL="0" distR="0" wp14:anchorId="3D9F8241" wp14:editId="2C93C55A">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box and whiske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85524" cy="2185524"/>
                    </a:xfrm>
                    <a:prstGeom prst="rect">
                      <a:avLst/>
                    </a:prstGeom>
                  </pic:spPr>
                </pic:pic>
              </a:graphicData>
            </a:graphic>
          </wp:inline>
        </w:drawing>
      </w:r>
      <w:r>
        <w:rPr>
          <w:rFonts w:ascii="Arial" w:hAnsi="Arial" w:cs="Arial"/>
          <w:noProof/>
          <w:sz w:val="22"/>
          <w:szCs w:val="22"/>
        </w:rPr>
        <w:drawing>
          <wp:inline distT="0" distB="0" distL="0" distR="0" wp14:anchorId="3B42CD12" wp14:editId="24FEC6FE">
            <wp:extent cx="4626321"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8630" cy="627565"/>
                    </a:xfrm>
                    <a:prstGeom prst="rect">
                      <a:avLst/>
                    </a:prstGeom>
                  </pic:spPr>
                </pic:pic>
              </a:graphicData>
            </a:graphic>
          </wp:inline>
        </w:drawing>
      </w:r>
    </w:p>
    <w:p w:rsidR="007921BB" w:rsidRDefault="007921BB" w14:paraId="6F3E3D61" w14:textId="41C5ADCC">
      <w:pPr>
        <w:rPr>
          <w:rFonts w:ascii="Arial" w:hAnsi="Arial" w:cs="Arial"/>
          <w:sz w:val="22"/>
          <w:szCs w:val="22"/>
        </w:rPr>
      </w:pPr>
    </w:p>
    <w:p w:rsidR="001D3A9F" w:rsidRDefault="001D3A9F" w14:paraId="57370971" w14:textId="77777777">
      <w:pPr>
        <w:rPr>
          <w:rFonts w:ascii="Arial" w:hAnsi="Arial" w:cs="Arial"/>
          <w:sz w:val="22"/>
          <w:szCs w:val="22"/>
        </w:rPr>
        <w:sectPr w:rsidR="001D3A9F" w:rsidSect="00061986">
          <w:pgSz w:w="12240" w:h="15840" w:orient="portrait"/>
          <w:pgMar w:top="720" w:right="720" w:bottom="720" w:left="720" w:header="720" w:footer="720" w:gutter="0"/>
          <w:lnNumType w:countBy="1" w:restart="continuous"/>
          <w:cols w:space="720"/>
          <w:docGrid w:linePitch="360"/>
        </w:sectPr>
      </w:pPr>
    </w:p>
    <w:p w:rsidR="007921BB" w:rsidRDefault="007921BB" w14:paraId="57A932D1" w14:textId="4C16528F">
      <w:pPr>
        <w:rPr>
          <w:rFonts w:ascii="Arial" w:hAnsi="Arial" w:cs="Arial"/>
          <w:sz w:val="22"/>
          <w:szCs w:val="22"/>
        </w:rPr>
      </w:pPr>
      <w:r>
        <w:rPr>
          <w:rFonts w:ascii="Arial" w:hAnsi="Arial" w:cs="Arial"/>
          <w:sz w:val="22"/>
          <w:szCs w:val="22"/>
        </w:rPr>
        <w:lastRenderedPageBreak/>
        <w:t>2.7.2) Alpha-Diversity</w:t>
      </w:r>
    </w:p>
    <w:p w:rsidR="007921BB" w:rsidRDefault="001D3A9F" w14:paraId="0F6A19F5" w14:textId="55B4C142">
      <w:pPr>
        <w:rPr>
          <w:rFonts w:ascii="Arial" w:hAnsi="Arial" w:cs="Arial"/>
          <w:sz w:val="22"/>
          <w:szCs w:val="22"/>
        </w:rPr>
      </w:pPr>
      <w:r>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rsidR="001D3A9F" w:rsidRDefault="00EB4705" w14:paraId="1266EB4E" w14:textId="2D75AA0B">
      <w:pPr>
        <w:rPr>
          <w:rFonts w:ascii="Arial" w:hAnsi="Arial" w:cs="Arial"/>
          <w:sz w:val="22"/>
          <w:szCs w:val="22"/>
        </w:rPr>
      </w:pPr>
      <w:r>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rsidR="00116DC8" w:rsidRDefault="00116DC8" w14:paraId="160CB3B1" w14:textId="77777777">
      <w:pPr>
        <w:rPr>
          <w:rFonts w:ascii="Arial" w:hAnsi="Arial" w:cs="Arial"/>
          <w:sz w:val="22"/>
          <w:szCs w:val="22"/>
        </w:rPr>
        <w:sectPr w:rsidR="00116DC8" w:rsidSect="00061986">
          <w:pgSz w:w="12240" w:h="15840" w:orient="portrait"/>
          <w:pgMar w:top="720" w:right="720" w:bottom="720" w:left="720" w:header="720" w:footer="720" w:gutter="0"/>
          <w:lnNumType w:countBy="1" w:restart="continuous"/>
          <w:cols w:space="720"/>
          <w:docGrid w:linePitch="360"/>
        </w:sectPr>
      </w:pPr>
    </w:p>
    <w:p w:rsidR="007921BB" w:rsidRDefault="007921BB" w14:paraId="6AEFBC8E" w14:textId="587BD85A">
      <w:pPr>
        <w:rPr>
          <w:rFonts w:ascii="Arial" w:hAnsi="Arial" w:cs="Arial"/>
          <w:sz w:val="22"/>
          <w:szCs w:val="22"/>
        </w:rPr>
      </w:pPr>
      <w:r>
        <w:rPr>
          <w:rFonts w:ascii="Arial" w:hAnsi="Arial" w:cs="Arial"/>
          <w:sz w:val="22"/>
          <w:szCs w:val="22"/>
        </w:rPr>
        <w:lastRenderedPageBreak/>
        <w:t>2.7.3) Beta-Diversity</w:t>
      </w:r>
    </w:p>
    <w:p w:rsidR="007D4D3B" w:rsidRDefault="007D4D3B" w14:paraId="2227D894" w14:textId="61DDD6B2">
      <w:pPr>
        <w:rPr>
          <w:rFonts w:ascii="Arial" w:hAnsi="Arial" w:cs="Arial"/>
          <w:sz w:val="22"/>
          <w:szCs w:val="22"/>
        </w:rPr>
      </w:pPr>
      <w:r>
        <w:rPr>
          <w:rFonts w:ascii="Arial" w:hAnsi="Arial" w:cs="Arial"/>
          <w:sz w:val="22"/>
          <w:szCs w:val="22"/>
        </w:rPr>
        <w:t>2.7.3.1)</w:t>
      </w:r>
    </w:p>
    <w:p w:rsidR="00116DC8" w:rsidRDefault="00116DC8" w14:paraId="40F51AAA" w14:textId="16824C60">
      <w:pPr>
        <w:rPr>
          <w:rFonts w:ascii="Arial" w:hAnsi="Arial" w:cs="Arial"/>
          <w:sz w:val="22"/>
          <w:szCs w:val="22"/>
        </w:rPr>
      </w:pPr>
      <w:r>
        <w:rPr>
          <w:rFonts w:ascii="Arial" w:hAnsi="Arial" w:cs="Arial"/>
          <w:noProof/>
          <w:sz w:val="22"/>
          <w:szCs w:val="22"/>
        </w:rPr>
        <w:drawing>
          <wp:inline distT="0" distB="0" distL="0" distR="0" wp14:anchorId="6BB92CCB" wp14:editId="46F03AEB">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diagram, bubble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34680" cy="2334680"/>
                    </a:xfrm>
                    <a:prstGeom prst="rect">
                      <a:avLst/>
                    </a:prstGeom>
                  </pic:spPr>
                </pic:pic>
              </a:graphicData>
            </a:graphic>
          </wp:inline>
        </w:drawing>
      </w:r>
      <w:r>
        <w:rPr>
          <w:rFonts w:ascii="Arial" w:hAnsi="Arial" w:cs="Arial"/>
          <w:noProof/>
          <w:sz w:val="22"/>
          <w:szCs w:val="22"/>
        </w:rPr>
        <w:drawing>
          <wp:inline distT="0" distB="0" distL="0" distR="0" wp14:anchorId="14EC6B75" wp14:editId="159C74DA">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bubble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04106" cy="2304106"/>
                    </a:xfrm>
                    <a:prstGeom prst="rect">
                      <a:avLst/>
                    </a:prstGeom>
                  </pic:spPr>
                </pic:pic>
              </a:graphicData>
            </a:graphic>
          </wp:inline>
        </w:drawing>
      </w:r>
      <w:r>
        <w:rPr>
          <w:rFonts w:ascii="Arial" w:hAnsi="Arial" w:cs="Arial"/>
          <w:noProof/>
          <w:sz w:val="22"/>
          <w:szCs w:val="22"/>
        </w:rPr>
        <w:drawing>
          <wp:inline distT="0" distB="0" distL="0" distR="0" wp14:anchorId="6643D9F4" wp14:editId="5CE6AD50">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98202" cy="2298202"/>
                    </a:xfrm>
                    <a:prstGeom prst="rect">
                      <a:avLst/>
                    </a:prstGeom>
                  </pic:spPr>
                </pic:pic>
              </a:graphicData>
            </a:graphic>
          </wp:inline>
        </w:drawing>
      </w:r>
    </w:p>
    <w:p w:rsidR="007D4D3B" w:rsidRDefault="007D4D3B" w14:paraId="1FB8ACF5" w14:textId="0AD001AF">
      <w:pPr>
        <w:rPr>
          <w:rFonts w:ascii="Arial" w:hAnsi="Arial" w:cs="Arial"/>
          <w:sz w:val="22"/>
          <w:szCs w:val="22"/>
        </w:rPr>
      </w:pPr>
    </w:p>
    <w:p w:rsidR="007D4D3B" w:rsidRDefault="007D4D3B" w14:paraId="68DD3F68" w14:textId="77777777">
      <w:pPr>
        <w:rPr>
          <w:rFonts w:ascii="Arial" w:hAnsi="Arial" w:cs="Arial"/>
          <w:sz w:val="22"/>
          <w:szCs w:val="22"/>
        </w:rPr>
      </w:pPr>
    </w:p>
    <w:p w:rsidR="007D4D3B" w:rsidRDefault="007D4D3B" w14:paraId="4711139E" w14:textId="77777777">
      <w:pPr>
        <w:rPr>
          <w:rFonts w:ascii="Arial" w:hAnsi="Arial" w:cs="Arial"/>
          <w:sz w:val="22"/>
          <w:szCs w:val="22"/>
        </w:rPr>
      </w:pPr>
      <w:r>
        <w:rPr>
          <w:rFonts w:ascii="Arial" w:hAnsi="Arial" w:cs="Arial"/>
          <w:noProof/>
          <w:sz w:val="22"/>
          <w:szCs w:val="22"/>
        </w:rPr>
        <w:drawing>
          <wp:inline distT="0" distB="0" distL="0" distR="0" wp14:anchorId="47E5401D" wp14:editId="58C9198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Background patter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rsidR="007D4D3B" w:rsidRDefault="007D4D3B" w14:paraId="7C8189A8" w14:textId="19AA8CE0">
      <w:pPr>
        <w:rPr>
          <w:rFonts w:ascii="Arial" w:hAnsi="Arial" w:cs="Arial"/>
          <w:sz w:val="22"/>
          <w:szCs w:val="22"/>
        </w:rPr>
      </w:pPr>
      <w:r>
        <w:rPr>
          <w:rFonts w:ascii="Arial" w:hAnsi="Arial" w:cs="Arial"/>
          <w:sz w:val="22"/>
          <w:szCs w:val="22"/>
        </w:rPr>
        <w:t>2.7.3.2) Beta-dispersion</w:t>
      </w:r>
      <w:r w:rsidR="00F43753">
        <w:rPr>
          <w:rFonts w:ascii="Arial" w:hAnsi="Arial" w:cs="Arial"/>
          <w:sz w:val="22"/>
          <w:szCs w:val="22"/>
        </w:rPr>
        <w:t xml:space="preserve"> (Bray, Canberra, Sorensen)</w:t>
      </w:r>
    </w:p>
    <w:p w:rsidR="0008048F" w:rsidRDefault="007D4D3B" w14:paraId="248D765E" w14:textId="6202B2C9">
      <w:pPr>
        <w:rPr>
          <w:rFonts w:ascii="Arial" w:hAnsi="Arial" w:cs="Arial"/>
          <w:sz w:val="22"/>
          <w:szCs w:val="22"/>
        </w:rPr>
      </w:pPr>
      <w:r>
        <w:rPr>
          <w:rFonts w:ascii="Arial" w:hAnsi="Arial" w:cs="Arial"/>
          <w:noProof/>
          <w:sz w:val="22"/>
          <w:szCs w:val="22"/>
        </w:rPr>
        <w:drawing>
          <wp:inline distT="0" distB="0" distL="0" distR="0" wp14:anchorId="5AB373BD" wp14:editId="4B5CAD84">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box and whisker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10810" cy="2110810"/>
                    </a:xfrm>
                    <a:prstGeom prst="rect">
                      <a:avLst/>
                    </a:prstGeom>
                  </pic:spPr>
                </pic:pic>
              </a:graphicData>
            </a:graphic>
          </wp:inline>
        </w:drawing>
      </w:r>
      <w:r>
        <w:rPr>
          <w:rFonts w:ascii="Arial" w:hAnsi="Arial" w:cs="Arial"/>
          <w:noProof/>
          <w:sz w:val="22"/>
          <w:szCs w:val="22"/>
        </w:rPr>
        <w:drawing>
          <wp:inline distT="0" distB="0" distL="0" distR="0" wp14:anchorId="71FBF030" wp14:editId="387DBD6C">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box and whiske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172015" cy="2172015"/>
                    </a:xfrm>
                    <a:prstGeom prst="rect">
                      <a:avLst/>
                    </a:prstGeom>
                  </pic:spPr>
                </pic:pic>
              </a:graphicData>
            </a:graphic>
          </wp:inline>
        </w:drawing>
      </w:r>
      <w:r>
        <w:rPr>
          <w:rFonts w:ascii="Arial" w:hAnsi="Arial" w:cs="Arial"/>
          <w:noProof/>
          <w:sz w:val="22"/>
          <w:szCs w:val="22"/>
        </w:rPr>
        <w:drawing>
          <wp:inline distT="0" distB="0" distL="0" distR="0" wp14:anchorId="66000F5A" wp14:editId="59C93F07">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ox and whisk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102818" cy="2102818"/>
                    </a:xfrm>
                    <a:prstGeom prst="rect">
                      <a:avLst/>
                    </a:prstGeom>
                  </pic:spPr>
                </pic:pic>
              </a:graphicData>
            </a:graphic>
          </wp:inline>
        </w:drawing>
      </w:r>
    </w:p>
    <w:p w:rsidR="0008048F" w:rsidRDefault="0008048F" w14:paraId="1C91C388" w14:textId="059ECF12">
      <w:pPr>
        <w:rPr>
          <w:rFonts w:ascii="Arial" w:hAnsi="Arial" w:cs="Arial"/>
          <w:sz w:val="22"/>
          <w:szCs w:val="22"/>
        </w:rPr>
      </w:pPr>
      <w:r>
        <w:rPr>
          <w:rFonts w:ascii="Arial" w:hAnsi="Arial" w:cs="Arial"/>
          <w:noProof/>
          <w:sz w:val="22"/>
          <w:szCs w:val="22"/>
        </w:rPr>
        <w:drawing>
          <wp:inline distT="0" distB="0" distL="0" distR="0" wp14:anchorId="558DE24D" wp14:editId="299DC039">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Background pattern&#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24373" cy="519972"/>
                    </a:xfrm>
                    <a:prstGeom prst="rect">
                      <a:avLst/>
                    </a:prstGeom>
                  </pic:spPr>
                </pic:pic>
              </a:graphicData>
            </a:graphic>
          </wp:inline>
        </w:drawing>
      </w:r>
      <w:r>
        <w:rPr>
          <w:rFonts w:ascii="Arial" w:hAnsi="Arial" w:cs="Arial"/>
          <w:noProof/>
          <w:sz w:val="22"/>
          <w:szCs w:val="22"/>
        </w:rPr>
        <w:drawing>
          <wp:inline distT="0" distB="0" distL="0" distR="0" wp14:anchorId="4CB9B960" wp14:editId="074CDB5D">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Background pattern&#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974" cy="503775"/>
                    </a:xfrm>
                    <a:prstGeom prst="rect">
                      <a:avLst/>
                    </a:prstGeom>
                  </pic:spPr>
                </pic:pic>
              </a:graphicData>
            </a:graphic>
          </wp:inline>
        </w:drawing>
      </w:r>
      <w:r>
        <w:rPr>
          <w:rFonts w:ascii="Arial" w:hAnsi="Arial" w:cs="Arial"/>
          <w:noProof/>
          <w:sz w:val="22"/>
          <w:szCs w:val="22"/>
        </w:rPr>
        <w:drawing>
          <wp:inline distT="0" distB="0" distL="0" distR="0" wp14:anchorId="387A8D67" wp14:editId="49256D82">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Background pattern&#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56800" cy="549596"/>
                    </a:xfrm>
                    <a:prstGeom prst="rect">
                      <a:avLst/>
                    </a:prstGeom>
                  </pic:spPr>
                </pic:pic>
              </a:graphicData>
            </a:graphic>
          </wp:inline>
        </w:drawing>
      </w:r>
    </w:p>
    <w:p w:rsidR="007921BB" w:rsidRDefault="00F43753" w14:paraId="227B4905" w14:textId="13404B17">
      <w:pPr>
        <w:rPr>
          <w:rFonts w:ascii="Arial" w:hAnsi="Arial" w:cs="Arial"/>
          <w:sz w:val="22"/>
          <w:szCs w:val="22"/>
        </w:rPr>
      </w:pPr>
      <w:r>
        <w:rPr>
          <w:rFonts w:ascii="Arial" w:hAnsi="Arial" w:cs="Arial"/>
          <w:noProof/>
          <w:sz w:val="22"/>
          <w:szCs w:val="22"/>
        </w:rPr>
        <w:lastRenderedPageBreak/>
        <w:drawing>
          <wp:inline distT="0" distB="0" distL="0" distR="0" wp14:anchorId="4B721DE3" wp14:editId="0F9F8F9B">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00166" cy="1346529"/>
                    </a:xfrm>
                    <a:prstGeom prst="rect">
                      <a:avLst/>
                    </a:prstGeom>
                  </pic:spPr>
                </pic:pic>
              </a:graphicData>
            </a:graphic>
          </wp:inline>
        </w:drawing>
      </w:r>
      <w:r>
        <w:rPr>
          <w:rFonts w:ascii="Arial" w:hAnsi="Arial" w:cs="Arial"/>
          <w:noProof/>
          <w:sz w:val="22"/>
          <w:szCs w:val="22"/>
        </w:rPr>
        <w:drawing>
          <wp:inline distT="0" distB="0" distL="0" distR="0" wp14:anchorId="2BB94558" wp14:editId="4E6DBEA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26074" cy="1375594"/>
                    </a:xfrm>
                    <a:prstGeom prst="rect">
                      <a:avLst/>
                    </a:prstGeom>
                  </pic:spPr>
                </pic:pic>
              </a:graphicData>
            </a:graphic>
          </wp:inline>
        </w:drawing>
      </w:r>
      <w:r>
        <w:rPr>
          <w:rFonts w:ascii="Arial" w:hAnsi="Arial" w:cs="Arial"/>
          <w:noProof/>
          <w:sz w:val="22"/>
          <w:szCs w:val="22"/>
        </w:rPr>
        <w:drawing>
          <wp:inline distT="0" distB="0" distL="0" distR="0" wp14:anchorId="7A587A4D" wp14:editId="45A5E2EF">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21430" cy="1370386"/>
                    </a:xfrm>
                    <a:prstGeom prst="rect">
                      <a:avLst/>
                    </a:prstGeom>
                  </pic:spPr>
                </pic:pic>
              </a:graphicData>
            </a:graphic>
          </wp:inline>
        </w:drawing>
      </w:r>
    </w:p>
    <w:p w:rsidR="00F43753" w:rsidRDefault="00F43753" w14:paraId="028D23BE" w14:textId="77777777">
      <w:pPr>
        <w:rPr>
          <w:rFonts w:ascii="Arial" w:hAnsi="Arial" w:cs="Arial"/>
          <w:sz w:val="22"/>
          <w:szCs w:val="22"/>
        </w:rPr>
      </w:pPr>
      <w:r>
        <w:rPr>
          <w:rFonts w:ascii="Arial" w:hAnsi="Arial" w:cs="Arial"/>
          <w:sz w:val="22"/>
          <w:szCs w:val="22"/>
        </w:rPr>
        <w:br w:type="page"/>
      </w:r>
    </w:p>
    <w:p w:rsidR="00F43753" w:rsidP="00F43753" w:rsidRDefault="00F43753" w14:paraId="6FBB006F" w14:textId="33709EE9">
      <w:pPr>
        <w:rPr>
          <w:rFonts w:ascii="Arial" w:hAnsi="Arial" w:cs="Arial"/>
          <w:sz w:val="22"/>
          <w:szCs w:val="22"/>
        </w:rPr>
      </w:pPr>
      <w:r>
        <w:rPr>
          <w:rFonts w:ascii="Arial" w:hAnsi="Arial" w:cs="Arial"/>
          <w:sz w:val="22"/>
          <w:szCs w:val="22"/>
        </w:rPr>
        <w:lastRenderedPageBreak/>
        <w:t>2.7.4) Differential Abundance</w:t>
      </w:r>
    </w:p>
    <w:p w:rsidR="00D959AF" w:rsidRDefault="00970C09" w14:paraId="467718E5" w14:textId="0CC7C53F">
      <w:pPr>
        <w:rPr>
          <w:rFonts w:ascii="Arial" w:hAnsi="Arial" w:cs="Arial"/>
          <w:sz w:val="22"/>
          <w:szCs w:val="22"/>
        </w:rPr>
      </w:pPr>
      <w:r>
        <w:rPr>
          <w:rFonts w:ascii="Arial" w:hAnsi="Arial" w:cs="Arial"/>
          <w:noProof/>
          <w:sz w:val="22"/>
          <w:szCs w:val="22"/>
        </w:rPr>
        <w:drawing>
          <wp:inline distT="0" distB="0" distL="0" distR="0" wp14:anchorId="73615168" wp14:editId="2866DA0C">
            <wp:extent cx="6858000" cy="8874760"/>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imeli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00970C09" w:rsidRDefault="00970C09" w14:paraId="66E6AEEB" w14:textId="0A9A094D">
      <w:pPr>
        <w:rPr>
          <w:rFonts w:ascii="Arial" w:hAnsi="Arial" w:cs="Arial"/>
          <w:sz w:val="22"/>
          <w:szCs w:val="22"/>
        </w:rPr>
      </w:pPr>
      <w:r>
        <w:rPr>
          <w:rFonts w:ascii="Arial" w:hAnsi="Arial" w:cs="Arial"/>
          <w:noProof/>
          <w:sz w:val="22"/>
          <w:szCs w:val="22"/>
        </w:rPr>
        <w:lastRenderedPageBreak/>
        <w:drawing>
          <wp:inline distT="0" distB="0" distL="0" distR="0" wp14:anchorId="52637CFA" wp14:editId="280EC10C">
            <wp:extent cx="6858000" cy="7154545"/>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858000" cy="7154545"/>
                    </a:xfrm>
                    <a:prstGeom prst="rect">
                      <a:avLst/>
                    </a:prstGeom>
                  </pic:spPr>
                </pic:pic>
              </a:graphicData>
            </a:graphic>
          </wp:inline>
        </w:drawing>
      </w:r>
    </w:p>
    <w:p w:rsidR="00D959AF" w:rsidRDefault="00D959AF" w14:paraId="252E0BAC" w14:textId="77777777">
      <w:pPr>
        <w:rPr>
          <w:rFonts w:ascii="Arial" w:hAnsi="Arial" w:cs="Arial"/>
          <w:sz w:val="22"/>
          <w:szCs w:val="22"/>
        </w:rPr>
      </w:pPr>
    </w:p>
    <w:p w:rsidR="00D959AF" w:rsidRDefault="00D959AF" w14:paraId="03BE7651" w14:textId="6202EC3F">
      <w:pPr>
        <w:rPr>
          <w:rFonts w:ascii="Arial" w:hAnsi="Arial" w:cs="Arial"/>
          <w:b/>
          <w:bCs/>
          <w:sz w:val="22"/>
          <w:szCs w:val="22"/>
        </w:rPr>
      </w:pPr>
      <w:r>
        <w:rPr>
          <w:rFonts w:ascii="Arial" w:hAnsi="Arial" w:cs="Arial"/>
          <w:b/>
          <w:bCs/>
          <w:sz w:val="22"/>
          <w:szCs w:val="22"/>
        </w:rPr>
        <w:br w:type="page"/>
      </w:r>
    </w:p>
    <w:p w:rsidR="00D959AF" w:rsidP="00451272" w:rsidRDefault="00D959AF" w14:paraId="39BEBDCF" w14:textId="77777777">
      <w:pPr>
        <w:spacing w:line="276" w:lineRule="auto"/>
        <w:rPr>
          <w:rFonts w:ascii="Arial" w:hAnsi="Arial" w:cs="Arial"/>
          <w:b/>
          <w:bCs/>
          <w:sz w:val="22"/>
          <w:szCs w:val="22"/>
        </w:rPr>
      </w:pPr>
    </w:p>
    <w:p w:rsidRPr="001878A2" w:rsidR="00F60986" w:rsidP="00451272" w:rsidRDefault="00E55A63" w14:paraId="23420BD9" w14:textId="665270CE">
      <w:pPr>
        <w:spacing w:line="276" w:lineRule="auto"/>
        <w:rPr>
          <w:rFonts w:ascii="Arial" w:hAnsi="Arial" w:cs="Arial"/>
          <w:b/>
          <w:bCs/>
          <w:sz w:val="22"/>
          <w:szCs w:val="22"/>
        </w:rPr>
      </w:pPr>
      <w:r w:rsidRPr="001878A2">
        <w:rPr>
          <w:rFonts w:ascii="Arial" w:hAnsi="Arial" w:cs="Arial"/>
          <w:b/>
          <w:bCs/>
          <w:sz w:val="22"/>
          <w:szCs w:val="22"/>
        </w:rPr>
        <w:t xml:space="preserve">3) </w:t>
      </w:r>
      <w:r w:rsidRPr="001878A2" w:rsidR="008328CF">
        <w:rPr>
          <w:rFonts w:ascii="Arial" w:hAnsi="Arial" w:cs="Arial"/>
          <w:b/>
          <w:bCs/>
          <w:sz w:val="22"/>
          <w:szCs w:val="22"/>
        </w:rPr>
        <w:t>Exposure</w:t>
      </w:r>
    </w:p>
    <w:p w:rsidRPr="001878A2" w:rsidR="008328CF" w:rsidP="00451272" w:rsidRDefault="008328CF" w14:paraId="7E7EACE6" w14:textId="5CBBEE49">
      <w:pPr>
        <w:spacing w:line="276" w:lineRule="auto"/>
        <w:rPr>
          <w:rFonts w:ascii="Arial" w:hAnsi="Arial" w:cs="Arial"/>
          <w:sz w:val="22"/>
          <w:szCs w:val="22"/>
        </w:rPr>
      </w:pPr>
    </w:p>
    <w:p w:rsidRPr="001878A2" w:rsidR="008328CF" w:rsidP="00451272" w:rsidRDefault="00E55A63" w14:paraId="30B154BE" w14:textId="3AFA8624">
      <w:pPr>
        <w:spacing w:line="276" w:lineRule="auto"/>
        <w:rPr>
          <w:rFonts w:ascii="Arial" w:hAnsi="Arial" w:cs="Arial"/>
          <w:b/>
          <w:bCs/>
          <w:sz w:val="22"/>
          <w:szCs w:val="22"/>
        </w:rPr>
      </w:pPr>
      <w:r w:rsidRPr="001878A2">
        <w:rPr>
          <w:rFonts w:ascii="Arial" w:hAnsi="Arial" w:cs="Arial"/>
          <w:b/>
          <w:bCs/>
          <w:sz w:val="22"/>
          <w:szCs w:val="22"/>
        </w:rPr>
        <w:t xml:space="preserve">3.1) </w:t>
      </w:r>
      <w:r w:rsidRPr="001878A2" w:rsidR="00412AB9">
        <w:rPr>
          <w:rFonts w:ascii="Arial" w:hAnsi="Arial" w:cs="Arial"/>
          <w:b/>
          <w:bCs/>
          <w:sz w:val="22"/>
          <w:szCs w:val="22"/>
        </w:rPr>
        <w:t>Alpha-diversity</w:t>
      </w:r>
    </w:p>
    <w:p w:rsidRPr="001878A2" w:rsidR="009873E5" w:rsidP="00451272" w:rsidRDefault="009873E5" w14:paraId="05ECD264" w14:textId="6256847C">
      <w:pPr>
        <w:spacing w:line="276" w:lineRule="auto"/>
        <w:rPr>
          <w:rFonts w:ascii="Arial" w:hAnsi="Arial" w:cs="Arial"/>
          <w:b/>
          <w:bCs/>
          <w:sz w:val="22"/>
          <w:szCs w:val="22"/>
        </w:rPr>
      </w:pPr>
    </w:p>
    <w:p w:rsidRPr="001878A2" w:rsidR="009873E5" w:rsidP="00451272" w:rsidRDefault="009873E5" w14:paraId="2C25710D" w14:textId="75CF2389">
      <w:pPr>
        <w:spacing w:line="276" w:lineRule="auto"/>
        <w:rPr>
          <w:rFonts w:ascii="Arial" w:hAnsi="Arial" w:cs="Arial"/>
          <w:b/>
          <w:bCs/>
          <w:sz w:val="22"/>
          <w:szCs w:val="22"/>
        </w:rPr>
      </w:pPr>
      <w:r w:rsidRPr="001878A2">
        <w:rPr>
          <w:rFonts w:ascii="Arial" w:hAnsi="Arial" w:cs="Arial"/>
          <w:b/>
          <w:bCs/>
          <w:sz w:val="22"/>
          <w:szCs w:val="22"/>
        </w:rPr>
        <w:t>3.1.1) Exposure</w:t>
      </w:r>
    </w:p>
    <w:p w:rsidRPr="001878A2" w:rsidR="008328CF" w:rsidP="00451272" w:rsidRDefault="00E55A63" w14:paraId="7A1C406B" w14:textId="0A2EAA67">
      <w:pPr>
        <w:spacing w:line="276" w:lineRule="auto"/>
        <w:rPr>
          <w:rFonts w:ascii="Arial" w:hAnsi="Arial" w:cs="Arial"/>
          <w:sz w:val="22"/>
          <w:szCs w:val="22"/>
        </w:rPr>
      </w:pPr>
      <w:r w:rsidRPr="001878A2">
        <w:rPr>
          <w:rFonts w:ascii="Arial" w:hAnsi="Arial" w:cs="Arial"/>
          <w:sz w:val="22"/>
          <w:szCs w:val="22"/>
        </w:rPr>
        <w:t>3</w:t>
      </w:r>
      <w:r w:rsidRPr="001878A2" w:rsidR="009873E5">
        <w:rPr>
          <w:rFonts w:ascii="Arial" w:hAnsi="Arial" w:cs="Arial"/>
          <w:sz w:val="22"/>
          <w:szCs w:val="22"/>
        </w:rPr>
        <w:t>.1.1</w:t>
      </w:r>
      <w:r w:rsidRPr="001878A2">
        <w:rPr>
          <w:rFonts w:ascii="Arial" w:hAnsi="Arial" w:cs="Arial"/>
          <w:sz w:val="22"/>
          <w:szCs w:val="22"/>
        </w:rPr>
        <w:t>.1)</w:t>
      </w:r>
      <w:r w:rsidRPr="001878A2" w:rsidR="009873E5">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7FCE9871" wp14:editId="1FDDA35B">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background pattern&#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rsidRPr="001878A2" w:rsidR="009873E5" w:rsidP="00451272" w:rsidRDefault="009873E5" w14:paraId="25814F76" w14:textId="77777777">
      <w:pPr>
        <w:spacing w:line="276" w:lineRule="auto"/>
        <w:rPr>
          <w:rFonts w:ascii="Arial" w:hAnsi="Arial" w:cs="Arial"/>
          <w:sz w:val="22"/>
          <w:szCs w:val="22"/>
        </w:rPr>
      </w:pPr>
    </w:p>
    <w:p w:rsidRPr="001878A2" w:rsidR="0014064F" w:rsidP="00451272" w:rsidRDefault="00E55A63" w14:paraId="327509C4" w14:textId="3B4BE15F">
      <w:pPr>
        <w:spacing w:line="276" w:lineRule="auto"/>
        <w:rPr>
          <w:rFonts w:ascii="Arial" w:hAnsi="Arial" w:cs="Arial"/>
          <w:sz w:val="22"/>
          <w:szCs w:val="22"/>
        </w:rPr>
      </w:pPr>
      <w:r w:rsidRPr="001878A2">
        <w:rPr>
          <w:rFonts w:ascii="Arial" w:hAnsi="Arial" w:cs="Arial"/>
          <w:sz w:val="22"/>
          <w:szCs w:val="22"/>
        </w:rPr>
        <w:t>3.1</w:t>
      </w:r>
      <w:r w:rsidRPr="001878A2" w:rsidR="009873E5">
        <w:rPr>
          <w:rFonts w:ascii="Arial" w:hAnsi="Arial" w:cs="Arial"/>
          <w:sz w:val="22"/>
          <w:szCs w:val="22"/>
        </w:rPr>
        <w:t>.1</w:t>
      </w:r>
      <w:r w:rsidRPr="001878A2">
        <w:rPr>
          <w:rFonts w:ascii="Arial" w:hAnsi="Arial" w:cs="Arial"/>
          <w:sz w:val="22"/>
          <w:szCs w:val="22"/>
        </w:rPr>
        <w:t>.2)</w:t>
      </w:r>
      <w:r w:rsidRPr="001878A2" w:rsidR="009873E5">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7E0931DD" wp14:editId="50BDC64C">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rsidRPr="001878A2" w:rsidR="009873E5" w:rsidP="00451272" w:rsidRDefault="009873E5" w14:paraId="57D385BA" w14:textId="77777777">
      <w:pPr>
        <w:spacing w:line="276" w:lineRule="auto"/>
        <w:rPr>
          <w:rFonts w:ascii="Arial" w:hAnsi="Arial" w:cs="Arial"/>
          <w:sz w:val="22"/>
          <w:szCs w:val="22"/>
        </w:rPr>
      </w:pPr>
    </w:p>
    <w:p w:rsidRPr="001878A2" w:rsidR="009873E5" w:rsidP="00451272" w:rsidRDefault="009873E5" w14:paraId="0EFCB370" w14:textId="6911DCF0">
      <w:pPr>
        <w:spacing w:line="276" w:lineRule="auto"/>
        <w:rPr>
          <w:rFonts w:ascii="Arial" w:hAnsi="Arial" w:cs="Arial"/>
          <w:sz w:val="22"/>
          <w:szCs w:val="22"/>
        </w:rPr>
      </w:pPr>
      <w:r w:rsidRPr="001878A2">
        <w:rPr>
          <w:rFonts w:ascii="Arial" w:hAnsi="Arial" w:cs="Arial"/>
          <w:sz w:val="22"/>
          <w:szCs w:val="22"/>
        </w:rPr>
        <w:lastRenderedPageBreak/>
        <w:t xml:space="preserve">3.1.1.3) </w:t>
      </w:r>
      <w:r w:rsidRPr="001878A2" w:rsidR="00E17CF4">
        <w:rPr>
          <w:rFonts w:ascii="Arial" w:hAnsi="Arial" w:cs="Arial"/>
          <w:noProof/>
          <w:sz w:val="22"/>
          <w:szCs w:val="22"/>
        </w:rPr>
        <w:drawing>
          <wp:inline distT="0" distB="0" distL="0" distR="0" wp14:anchorId="1B661713" wp14:editId="01CDC70E">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rsidRPr="001878A2" w:rsidR="00E55A63" w:rsidP="00451272" w:rsidRDefault="00E55A63" w14:paraId="1F35F054" w14:textId="52EA7F43">
      <w:pPr>
        <w:spacing w:line="276" w:lineRule="auto"/>
        <w:rPr>
          <w:rFonts w:ascii="Arial" w:hAnsi="Arial" w:cs="Arial"/>
          <w:sz w:val="22"/>
          <w:szCs w:val="22"/>
        </w:rPr>
      </w:pPr>
    </w:p>
    <w:p w:rsidRPr="001878A2" w:rsidR="009873E5" w:rsidP="00451272" w:rsidRDefault="009873E5" w14:paraId="092116EB" w14:textId="6E6FED34">
      <w:pPr>
        <w:spacing w:line="276" w:lineRule="auto"/>
        <w:rPr>
          <w:rFonts w:ascii="Arial" w:hAnsi="Arial" w:cs="Arial"/>
          <w:sz w:val="22"/>
          <w:szCs w:val="22"/>
        </w:rPr>
      </w:pPr>
      <w:r w:rsidRPr="001878A2">
        <w:rPr>
          <w:rFonts w:ascii="Arial" w:hAnsi="Arial" w:cs="Arial"/>
          <w:sz w:val="22"/>
          <w:szCs w:val="22"/>
        </w:rPr>
        <w:t xml:space="preserve">3.1.2) </w:t>
      </w:r>
      <w:proofErr w:type="gramStart"/>
      <w:r w:rsidRPr="001878A2">
        <w:rPr>
          <w:rFonts w:ascii="Arial" w:hAnsi="Arial" w:cs="Arial"/>
          <w:sz w:val="22"/>
          <w:szCs w:val="22"/>
        </w:rPr>
        <w:t>Diet:Exposure</w:t>
      </w:r>
      <w:proofErr w:type="gramEnd"/>
    </w:p>
    <w:p w:rsidRPr="001878A2" w:rsidR="009873E5" w:rsidP="00451272" w:rsidRDefault="009873E5" w14:paraId="56EBD09C" w14:textId="2FAEE017">
      <w:pPr>
        <w:spacing w:line="276" w:lineRule="auto"/>
        <w:rPr>
          <w:rFonts w:ascii="Arial" w:hAnsi="Arial" w:cs="Arial"/>
          <w:sz w:val="22"/>
          <w:szCs w:val="22"/>
        </w:rPr>
      </w:pPr>
    </w:p>
    <w:p w:rsidRPr="001878A2" w:rsidR="009873E5" w:rsidP="00451272" w:rsidRDefault="009873E5" w14:paraId="62D7B004" w14:textId="6D55E4D0">
      <w:pPr>
        <w:spacing w:line="276" w:lineRule="auto"/>
        <w:rPr>
          <w:rFonts w:ascii="Arial" w:hAnsi="Arial" w:cs="Arial"/>
          <w:sz w:val="22"/>
          <w:szCs w:val="22"/>
        </w:rPr>
      </w:pPr>
      <w:r w:rsidRPr="001878A2">
        <w:rPr>
          <w:rFonts w:ascii="Arial" w:hAnsi="Arial" w:cs="Arial"/>
          <w:sz w:val="22"/>
          <w:szCs w:val="22"/>
        </w:rPr>
        <w:lastRenderedPageBreak/>
        <w:t>3.1.2.1)</w:t>
      </w:r>
      <w:r w:rsidRPr="001878A2" w:rsidR="00D66D96">
        <w:rPr>
          <w:rFonts w:ascii="Arial" w:hAnsi="Arial" w:cs="Arial"/>
          <w:sz w:val="22"/>
          <w:szCs w:val="22"/>
        </w:rPr>
        <w:t xml:space="preserve"> </w:t>
      </w:r>
      <w:r w:rsidRPr="001878A2" w:rsidR="00E17CF4">
        <w:rPr>
          <w:rFonts w:ascii="Arial" w:hAnsi="Arial" w:cs="Arial"/>
          <w:noProof/>
          <w:sz w:val="22"/>
          <w:szCs w:val="22"/>
        </w:rPr>
        <w:drawing>
          <wp:inline distT="0" distB="0" distL="0" distR="0" wp14:anchorId="0F374A93" wp14:editId="132AD729">
            <wp:extent cx="6858000" cy="5871210"/>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858000" cy="5871210"/>
                    </a:xfrm>
                    <a:prstGeom prst="rect">
                      <a:avLst/>
                    </a:prstGeom>
                  </pic:spPr>
                </pic:pic>
              </a:graphicData>
            </a:graphic>
          </wp:inline>
        </w:drawing>
      </w:r>
    </w:p>
    <w:p w:rsidRPr="001878A2" w:rsidR="009873E5" w:rsidP="009873E5" w:rsidRDefault="009873E5" w14:paraId="2BF61702" w14:textId="1337E28C">
      <w:pPr>
        <w:spacing w:line="276" w:lineRule="auto"/>
        <w:rPr>
          <w:rFonts w:ascii="Arial" w:hAnsi="Arial" w:cs="Arial"/>
          <w:sz w:val="22"/>
          <w:szCs w:val="22"/>
        </w:rPr>
      </w:pPr>
      <w:r w:rsidRPr="001878A2">
        <w:rPr>
          <w:rFonts w:ascii="Arial" w:hAnsi="Arial" w:cs="Arial"/>
          <w:sz w:val="22"/>
          <w:szCs w:val="22"/>
        </w:rPr>
        <w:lastRenderedPageBreak/>
        <w:t>3.1.2.2)</w:t>
      </w:r>
      <w:r w:rsidRPr="001878A2" w:rsidR="00D66D96">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4CB0C151" wp14:editId="7D1B0C45">
            <wp:extent cx="6858000" cy="4979035"/>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58000" cy="4979035"/>
                    </a:xfrm>
                    <a:prstGeom prst="rect">
                      <a:avLst/>
                    </a:prstGeom>
                  </pic:spPr>
                </pic:pic>
              </a:graphicData>
            </a:graphic>
          </wp:inline>
        </w:drawing>
      </w:r>
    </w:p>
    <w:p w:rsidRPr="001878A2" w:rsidR="009873E5" w:rsidP="009873E5" w:rsidRDefault="009873E5" w14:paraId="1ADD7CC6" w14:textId="61FAC663">
      <w:pPr>
        <w:spacing w:line="276" w:lineRule="auto"/>
        <w:rPr>
          <w:rFonts w:ascii="Arial" w:hAnsi="Arial" w:cs="Arial"/>
          <w:sz w:val="22"/>
          <w:szCs w:val="22"/>
        </w:rPr>
      </w:pPr>
      <w:r w:rsidRPr="001878A2">
        <w:rPr>
          <w:rFonts w:ascii="Arial" w:hAnsi="Arial" w:cs="Arial"/>
          <w:sz w:val="22"/>
          <w:szCs w:val="22"/>
        </w:rPr>
        <w:lastRenderedPageBreak/>
        <w:t>3.1.2.3)</w:t>
      </w:r>
      <w:r w:rsidRPr="001878A2" w:rsidR="00D66D96">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795A25A4" wp14:editId="3B7C20CC">
            <wp:extent cx="6858000" cy="758317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58000" cy="7583170"/>
                    </a:xfrm>
                    <a:prstGeom prst="rect">
                      <a:avLst/>
                    </a:prstGeom>
                  </pic:spPr>
                </pic:pic>
              </a:graphicData>
            </a:graphic>
          </wp:inline>
        </w:drawing>
      </w:r>
    </w:p>
    <w:p w:rsidRPr="001878A2" w:rsidR="009873E5" w:rsidP="00451272" w:rsidRDefault="009873E5" w14:paraId="081CC627" w14:textId="02A64650">
      <w:pPr>
        <w:spacing w:line="276" w:lineRule="auto"/>
        <w:rPr>
          <w:rFonts w:ascii="Arial" w:hAnsi="Arial" w:cs="Arial"/>
          <w:sz w:val="22"/>
          <w:szCs w:val="22"/>
        </w:rPr>
      </w:pPr>
    </w:p>
    <w:p w:rsidRPr="001878A2" w:rsidR="009873E5" w:rsidP="00451272" w:rsidRDefault="009873E5" w14:paraId="3FE41493" w14:textId="77777777">
      <w:pPr>
        <w:spacing w:line="276" w:lineRule="auto"/>
        <w:rPr>
          <w:rFonts w:ascii="Arial" w:hAnsi="Arial" w:cs="Arial"/>
          <w:sz w:val="22"/>
          <w:szCs w:val="22"/>
        </w:rPr>
      </w:pPr>
    </w:p>
    <w:p w:rsidRPr="001878A2" w:rsidR="008328CF" w:rsidP="00451272" w:rsidRDefault="00E55A63" w14:paraId="3D63669D" w14:textId="2D2A886C">
      <w:pPr>
        <w:spacing w:line="276" w:lineRule="auto"/>
        <w:rPr>
          <w:rFonts w:ascii="Arial" w:hAnsi="Arial" w:cs="Arial"/>
          <w:b/>
          <w:bCs/>
          <w:sz w:val="22"/>
          <w:szCs w:val="22"/>
        </w:rPr>
      </w:pPr>
      <w:r w:rsidRPr="001878A2">
        <w:rPr>
          <w:rFonts w:ascii="Arial" w:hAnsi="Arial" w:cs="Arial"/>
          <w:b/>
          <w:bCs/>
          <w:sz w:val="22"/>
          <w:szCs w:val="22"/>
        </w:rPr>
        <w:t xml:space="preserve">3.2) </w:t>
      </w:r>
      <w:r w:rsidRPr="001878A2" w:rsidR="00412AB9">
        <w:rPr>
          <w:rFonts w:ascii="Arial" w:hAnsi="Arial" w:cs="Arial"/>
          <w:b/>
          <w:bCs/>
          <w:sz w:val="22"/>
          <w:szCs w:val="22"/>
        </w:rPr>
        <w:t>Beta-diversity</w:t>
      </w:r>
    </w:p>
    <w:p w:rsidRPr="001878A2" w:rsidR="008328CF" w:rsidP="00451272" w:rsidRDefault="00E55A63" w14:paraId="6C55C35E" w14:textId="1EF785E9">
      <w:pPr>
        <w:spacing w:line="276" w:lineRule="auto"/>
        <w:rPr>
          <w:rFonts w:ascii="Arial" w:hAnsi="Arial" w:cs="Arial"/>
          <w:sz w:val="22"/>
          <w:szCs w:val="22"/>
        </w:rPr>
      </w:pPr>
      <w:r w:rsidRPr="001878A2">
        <w:rPr>
          <w:rFonts w:ascii="Arial" w:hAnsi="Arial" w:cs="Arial"/>
          <w:sz w:val="22"/>
          <w:szCs w:val="22"/>
        </w:rPr>
        <w:lastRenderedPageBreak/>
        <w:t xml:space="preserve">3.2.1) </w:t>
      </w:r>
      <w:r w:rsidRPr="001878A2" w:rsidR="00020FA3">
        <w:rPr>
          <w:rFonts w:ascii="Arial" w:hAnsi="Arial" w:cs="Arial"/>
          <w:noProof/>
          <w:sz w:val="22"/>
          <w:szCs w:val="22"/>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10"/>
                    <a:stretch>
                      <a:fillRect/>
                    </a:stretch>
                  </pic:blipFill>
                  <pic:spPr>
                    <a:xfrm>
                      <a:off x="0" y="0"/>
                      <a:ext cx="4991100" cy="1841500"/>
                    </a:xfrm>
                    <a:prstGeom prst="rect">
                      <a:avLst/>
                    </a:prstGeom>
                  </pic:spPr>
                </pic:pic>
              </a:graphicData>
            </a:graphic>
          </wp:inline>
        </w:drawing>
      </w:r>
    </w:p>
    <w:p w:rsidRPr="001878A2" w:rsidR="00020FA3" w:rsidP="00451272" w:rsidRDefault="00E55A63" w14:paraId="561F1838" w14:textId="0576C4D6">
      <w:pPr>
        <w:spacing w:line="276" w:lineRule="auto"/>
        <w:rPr>
          <w:rFonts w:ascii="Arial" w:hAnsi="Arial" w:cs="Arial"/>
          <w:sz w:val="22"/>
          <w:szCs w:val="22"/>
        </w:rPr>
      </w:pPr>
      <w:r w:rsidRPr="001878A2">
        <w:rPr>
          <w:rFonts w:ascii="Arial" w:hAnsi="Arial" w:cs="Arial"/>
          <w:sz w:val="22"/>
          <w:szCs w:val="22"/>
        </w:rPr>
        <w:t xml:space="preserve">3.2.2) </w:t>
      </w:r>
      <w:r w:rsidRPr="001878A2" w:rsidR="00020FA3">
        <w:rPr>
          <w:rFonts w:ascii="Arial" w:hAnsi="Arial" w:cs="Arial"/>
          <w:noProof/>
          <w:sz w:val="22"/>
          <w:szCs w:val="22"/>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1"/>
                    <a:stretch>
                      <a:fillRect/>
                    </a:stretch>
                  </pic:blipFill>
                  <pic:spPr>
                    <a:xfrm>
                      <a:off x="0" y="0"/>
                      <a:ext cx="4991100" cy="1841500"/>
                    </a:xfrm>
                    <a:prstGeom prst="rect">
                      <a:avLst/>
                    </a:prstGeom>
                  </pic:spPr>
                </pic:pic>
              </a:graphicData>
            </a:graphic>
          </wp:inline>
        </w:drawing>
      </w:r>
    </w:p>
    <w:p w:rsidRPr="001878A2" w:rsidR="00020FA3" w:rsidP="00451272" w:rsidRDefault="00E55A63" w14:paraId="62739796" w14:textId="279F5C8E">
      <w:pPr>
        <w:spacing w:line="276" w:lineRule="auto"/>
        <w:rPr>
          <w:rFonts w:ascii="Arial" w:hAnsi="Arial" w:cs="Arial"/>
          <w:sz w:val="22"/>
          <w:szCs w:val="22"/>
        </w:rPr>
      </w:pPr>
      <w:r w:rsidRPr="001878A2">
        <w:rPr>
          <w:rFonts w:ascii="Arial" w:hAnsi="Arial" w:cs="Arial"/>
          <w:sz w:val="22"/>
          <w:szCs w:val="22"/>
        </w:rPr>
        <w:t>3.2.3</w:t>
      </w:r>
      <w:r w:rsidRPr="001878A2" w:rsidR="00020FA3">
        <w:rPr>
          <w:rFonts w:ascii="Arial" w:hAnsi="Arial" w:cs="Arial"/>
          <w:noProof/>
          <w:sz w:val="22"/>
          <w:szCs w:val="22"/>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2"/>
                    <a:stretch>
                      <a:fillRect/>
                    </a:stretch>
                  </pic:blipFill>
                  <pic:spPr>
                    <a:xfrm>
                      <a:off x="0" y="0"/>
                      <a:ext cx="4991100" cy="2984500"/>
                    </a:xfrm>
                    <a:prstGeom prst="rect">
                      <a:avLst/>
                    </a:prstGeom>
                  </pic:spPr>
                </pic:pic>
              </a:graphicData>
            </a:graphic>
          </wp:inline>
        </w:drawing>
      </w:r>
    </w:p>
    <w:p w:rsidR="00E55A63" w:rsidP="00451272" w:rsidRDefault="00E55A63" w14:paraId="6A5B2F79" w14:textId="703DFCC2">
      <w:pPr>
        <w:spacing w:line="276" w:lineRule="auto"/>
        <w:rPr>
          <w:rFonts w:ascii="Arial" w:hAnsi="Arial" w:cs="Arial"/>
          <w:sz w:val="22"/>
          <w:szCs w:val="22"/>
        </w:rPr>
      </w:pPr>
    </w:p>
    <w:p w:rsidR="00A20E83" w:rsidP="00451272" w:rsidRDefault="00A20E83" w14:paraId="15169AD3" w14:textId="1F3E4195">
      <w:pPr>
        <w:spacing w:line="276" w:lineRule="auto"/>
        <w:rPr>
          <w:rFonts w:ascii="Arial" w:hAnsi="Arial" w:cs="Arial"/>
          <w:sz w:val="22"/>
          <w:szCs w:val="22"/>
        </w:rPr>
      </w:pPr>
    </w:p>
    <w:p w:rsidRPr="001878A2" w:rsidR="00A20E83" w:rsidP="00451272" w:rsidRDefault="00A20E83" w14:paraId="3266BC0F" w14:textId="77777777">
      <w:pPr>
        <w:spacing w:line="276" w:lineRule="auto"/>
        <w:rPr>
          <w:rFonts w:ascii="Arial" w:hAnsi="Arial" w:cs="Arial"/>
          <w:sz w:val="22"/>
          <w:szCs w:val="22"/>
        </w:rPr>
      </w:pPr>
    </w:p>
    <w:p w:rsidRPr="001878A2" w:rsidR="00B004EB" w:rsidP="00451272" w:rsidRDefault="00B004EB" w14:paraId="4392A9DB" w14:textId="78BC0B94">
      <w:pPr>
        <w:spacing w:line="276" w:lineRule="auto"/>
        <w:rPr>
          <w:rFonts w:ascii="Arial" w:hAnsi="Arial" w:cs="Arial"/>
          <w:b/>
          <w:bCs/>
          <w:sz w:val="22"/>
          <w:szCs w:val="22"/>
        </w:rPr>
      </w:pPr>
      <w:r w:rsidRPr="001878A2">
        <w:rPr>
          <w:rFonts w:ascii="Arial" w:hAnsi="Arial" w:cs="Arial"/>
          <w:b/>
          <w:bCs/>
          <w:sz w:val="22"/>
          <w:szCs w:val="22"/>
        </w:rPr>
        <w:t>3.3) Beta-Dispersion</w:t>
      </w:r>
    </w:p>
    <w:p w:rsidRPr="001878A2" w:rsidR="00B004EB" w:rsidP="00451272" w:rsidRDefault="00B004EB" w14:paraId="547F29CC" w14:textId="77777777">
      <w:pPr>
        <w:spacing w:line="276" w:lineRule="auto"/>
        <w:rPr>
          <w:rFonts w:ascii="Arial" w:hAnsi="Arial" w:cs="Arial"/>
          <w:sz w:val="22"/>
          <w:szCs w:val="22"/>
        </w:rPr>
      </w:pPr>
    </w:p>
    <w:p w:rsidRPr="001878A2" w:rsidR="00B004EB" w:rsidP="00451272" w:rsidRDefault="00B004EB" w14:paraId="611537D5" w14:textId="2D736960">
      <w:pPr>
        <w:spacing w:line="276" w:lineRule="auto"/>
        <w:rPr>
          <w:rFonts w:ascii="Arial" w:hAnsi="Arial" w:cs="Arial"/>
          <w:sz w:val="22"/>
          <w:szCs w:val="22"/>
        </w:rPr>
      </w:pPr>
      <w:r w:rsidRPr="001878A2">
        <w:rPr>
          <w:rFonts w:ascii="Arial" w:hAnsi="Arial" w:cs="Arial"/>
          <w:sz w:val="22"/>
          <w:szCs w:val="22"/>
        </w:rPr>
        <w:t>3.3.1) Exposure</w:t>
      </w:r>
    </w:p>
    <w:tbl>
      <w:tblPr>
        <w:tblStyle w:val="TableGrid"/>
        <w:tblW w:w="0" w:type="auto"/>
        <w:tblLook w:val="04A0" w:firstRow="1" w:lastRow="0" w:firstColumn="1" w:lastColumn="0" w:noHBand="0" w:noVBand="1"/>
      </w:tblPr>
      <w:tblGrid>
        <w:gridCol w:w="5395"/>
        <w:gridCol w:w="5395"/>
      </w:tblGrid>
      <w:tr w:rsidRPr="00B2096E" w:rsidR="00B004EB" w:rsidTr="00B004EB" w14:paraId="3C871254" w14:textId="77777777">
        <w:tc>
          <w:tcPr>
            <w:tcW w:w="5395" w:type="dxa"/>
          </w:tcPr>
          <w:p w:rsidRPr="001878A2" w:rsidR="008175DD" w:rsidP="00451272" w:rsidRDefault="008175DD" w14:paraId="71BD6C60" w14:textId="12C58A8A">
            <w:pPr>
              <w:spacing w:line="276" w:lineRule="auto"/>
              <w:rPr>
                <w:rFonts w:ascii="Arial" w:hAnsi="Arial" w:cs="Arial"/>
                <w:sz w:val="22"/>
                <w:szCs w:val="22"/>
              </w:rPr>
            </w:pPr>
          </w:p>
        </w:tc>
        <w:tc>
          <w:tcPr>
            <w:tcW w:w="5395" w:type="dxa"/>
          </w:tcPr>
          <w:p w:rsidRPr="001878A2" w:rsidR="008175DD" w:rsidP="00451272" w:rsidRDefault="008175DD" w14:paraId="0AF38D79" w14:textId="33F0F92F">
            <w:pPr>
              <w:spacing w:line="276" w:lineRule="auto"/>
              <w:rPr>
                <w:rFonts w:ascii="Arial" w:hAnsi="Arial" w:cs="Arial"/>
                <w:sz w:val="22"/>
                <w:szCs w:val="22"/>
              </w:rPr>
            </w:pPr>
          </w:p>
        </w:tc>
      </w:tr>
      <w:tr w:rsidRPr="00B2096E" w:rsidR="00B004EB" w:rsidTr="00B004EB" w14:paraId="4D148650" w14:textId="77777777">
        <w:tc>
          <w:tcPr>
            <w:tcW w:w="5395" w:type="dxa"/>
          </w:tcPr>
          <w:p w:rsidRPr="001878A2" w:rsidR="00E76C84" w:rsidP="00451272" w:rsidRDefault="00E76C84" w14:paraId="24D70346" w14:textId="5CDA79D4">
            <w:pPr>
              <w:spacing w:line="276" w:lineRule="auto"/>
              <w:rPr>
                <w:rFonts w:ascii="Arial" w:hAnsi="Arial" w:cs="Arial"/>
                <w:sz w:val="22"/>
                <w:szCs w:val="22"/>
              </w:rPr>
            </w:pPr>
          </w:p>
        </w:tc>
        <w:tc>
          <w:tcPr>
            <w:tcW w:w="5395" w:type="dxa"/>
          </w:tcPr>
          <w:p w:rsidRPr="001878A2" w:rsidR="00E76C84" w:rsidP="00451272" w:rsidRDefault="00E76C84" w14:paraId="67A55757" w14:textId="65D4B088">
            <w:pPr>
              <w:spacing w:line="276" w:lineRule="auto"/>
              <w:rPr>
                <w:rFonts w:ascii="Arial" w:hAnsi="Arial" w:cs="Arial"/>
                <w:sz w:val="22"/>
                <w:szCs w:val="22"/>
              </w:rPr>
            </w:pPr>
          </w:p>
        </w:tc>
      </w:tr>
    </w:tbl>
    <w:p w:rsidRPr="001878A2" w:rsidR="00B004EB" w:rsidP="00451272" w:rsidRDefault="00B004EB" w14:paraId="5E5286B3" w14:textId="77777777">
      <w:pPr>
        <w:spacing w:line="276" w:lineRule="auto"/>
        <w:rPr>
          <w:rFonts w:ascii="Arial" w:hAnsi="Arial" w:cs="Arial"/>
          <w:sz w:val="22"/>
          <w:szCs w:val="22"/>
        </w:rPr>
      </w:pPr>
    </w:p>
    <w:p w:rsidRPr="001878A2" w:rsidR="00B004EB" w:rsidP="00451272" w:rsidRDefault="00B004EB" w14:paraId="3DEAC17F" w14:textId="2CCA0C9C">
      <w:pPr>
        <w:spacing w:line="276" w:lineRule="auto"/>
        <w:rPr>
          <w:rFonts w:ascii="Arial" w:hAnsi="Arial" w:cs="Arial"/>
          <w:sz w:val="22"/>
          <w:szCs w:val="22"/>
        </w:rPr>
      </w:pPr>
      <w:r w:rsidRPr="001878A2">
        <w:rPr>
          <w:rFonts w:ascii="Arial" w:hAnsi="Arial" w:cs="Arial"/>
          <w:sz w:val="22"/>
          <w:szCs w:val="22"/>
        </w:rPr>
        <w:t xml:space="preserve">3.3.2) </w:t>
      </w:r>
      <w:proofErr w:type="gramStart"/>
      <w:r w:rsidRPr="001878A2">
        <w:rPr>
          <w:rFonts w:ascii="Arial" w:hAnsi="Arial" w:cs="Arial"/>
          <w:sz w:val="22"/>
          <w:szCs w:val="22"/>
        </w:rPr>
        <w:t>Diet:Exposure</w:t>
      </w:r>
      <w:proofErr w:type="gramEnd"/>
    </w:p>
    <w:tbl>
      <w:tblPr>
        <w:tblStyle w:val="TableGrid"/>
        <w:tblW w:w="10790" w:type="dxa"/>
        <w:tblLook w:val="04A0" w:firstRow="1" w:lastRow="0" w:firstColumn="1" w:lastColumn="0" w:noHBand="0" w:noVBand="1"/>
      </w:tblPr>
      <w:tblGrid>
        <w:gridCol w:w="7416"/>
        <w:gridCol w:w="3374"/>
      </w:tblGrid>
      <w:tr w:rsidRPr="001878A2" w:rsidR="00B62682" w:rsidTr="00B62682" w14:paraId="55EAD76D" w14:textId="151DB537">
        <w:tc>
          <w:tcPr>
            <w:tcW w:w="7285" w:type="dxa"/>
          </w:tcPr>
          <w:p w:rsidRPr="001878A2" w:rsidR="00B62682" w:rsidP="00451272" w:rsidRDefault="00B62682" w14:paraId="109D40AD" w14:textId="77777777">
            <w:pPr>
              <w:spacing w:line="276" w:lineRule="auto"/>
              <w:rPr>
                <w:rFonts w:ascii="Arial" w:hAnsi="Arial" w:cs="Arial"/>
                <w:sz w:val="22"/>
                <w:szCs w:val="22"/>
              </w:rPr>
            </w:pPr>
            <w:r w:rsidRPr="001878A2">
              <w:rPr>
                <w:rFonts w:ascii="Arial" w:hAnsi="Arial" w:cs="Arial"/>
                <w:sz w:val="22"/>
                <w:szCs w:val="22"/>
              </w:rPr>
              <w:lastRenderedPageBreak/>
              <w:t>Bray-Curtis</w:t>
            </w:r>
          </w:p>
          <w:p w:rsidRPr="001878A2" w:rsidR="00B62682" w:rsidP="00451272" w:rsidRDefault="00B62682" w14:paraId="125489C4" w14:textId="4A7549C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00339FA5" wp14:editId="69537A3F">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ox and whiske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rsidRPr="001878A2" w:rsidR="00B62682" w:rsidP="00451272" w:rsidRDefault="00B62682" w14:paraId="6D150094" w14:textId="5035E9E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F5A8075" wp14:editId="0DFEDDED">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rsidRPr="001878A2" w:rsidR="00B62682" w:rsidP="00451272" w:rsidRDefault="009D17BA" w14:paraId="2FBDCAF6" w14:textId="21849C2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768672D" wp14:editId="1FD0E285">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Shape&#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Pr="001878A2" w:rsidR="00B62682" w:rsidTr="00B62682" w14:paraId="51B81AFD" w14:textId="41369231">
        <w:tc>
          <w:tcPr>
            <w:tcW w:w="7285" w:type="dxa"/>
          </w:tcPr>
          <w:p w:rsidRPr="001878A2" w:rsidR="00B62682" w:rsidP="00451272" w:rsidRDefault="00B62682" w14:paraId="237A62F7" w14:textId="77777777">
            <w:pPr>
              <w:spacing w:line="276" w:lineRule="auto"/>
              <w:rPr>
                <w:rFonts w:ascii="Arial" w:hAnsi="Arial" w:cs="Arial"/>
                <w:sz w:val="22"/>
                <w:szCs w:val="22"/>
              </w:rPr>
            </w:pPr>
            <w:r w:rsidRPr="001878A2">
              <w:rPr>
                <w:rFonts w:ascii="Arial" w:hAnsi="Arial" w:cs="Arial"/>
                <w:sz w:val="22"/>
                <w:szCs w:val="22"/>
              </w:rPr>
              <w:lastRenderedPageBreak/>
              <w:t>Canberra</w:t>
            </w:r>
          </w:p>
          <w:p w:rsidRPr="001878A2" w:rsidR="00B62682" w:rsidP="00451272" w:rsidRDefault="00B62682" w14:paraId="53A5C8C7" w14:textId="2A1FDD5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4A6AFAC1" wp14:editId="39F4C8C8">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rsidRPr="001878A2" w:rsidR="00B62682" w:rsidP="00451272" w:rsidRDefault="00B62682" w14:paraId="2D5756A7" w14:textId="58D314F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4D898C8" wp14:editId="746A01F3">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rsidRPr="001878A2" w:rsidR="00B62682" w:rsidP="00451272" w:rsidRDefault="009D17BA" w14:paraId="65932CE1" w14:textId="41BBDE5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F4CCF05" wp14:editId="37D5C3D0">
                  <wp:extent cx="1216152" cy="5046856"/>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Shape&#10;&#10;Description automatically generated with low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16152" cy="5046856"/>
                          </a:xfrm>
                          <a:prstGeom prst="rect">
                            <a:avLst/>
                          </a:prstGeom>
                        </pic:spPr>
                      </pic:pic>
                    </a:graphicData>
                  </a:graphic>
                </wp:inline>
              </w:drawing>
            </w:r>
          </w:p>
        </w:tc>
      </w:tr>
      <w:tr w:rsidRPr="001878A2" w:rsidR="00B62682" w:rsidTr="00B62682" w14:paraId="1312B872" w14:textId="2717CDDC">
        <w:tc>
          <w:tcPr>
            <w:tcW w:w="7285" w:type="dxa"/>
          </w:tcPr>
          <w:p w:rsidRPr="001878A2" w:rsidR="00B62682" w:rsidP="00451272" w:rsidRDefault="00B62682" w14:paraId="7B4FA998" w14:textId="77777777">
            <w:pPr>
              <w:spacing w:line="276" w:lineRule="auto"/>
              <w:rPr>
                <w:rFonts w:ascii="Arial" w:hAnsi="Arial" w:cs="Arial"/>
                <w:sz w:val="22"/>
                <w:szCs w:val="22"/>
              </w:rPr>
            </w:pPr>
            <w:r w:rsidRPr="001878A2">
              <w:rPr>
                <w:rFonts w:ascii="Arial" w:hAnsi="Arial" w:cs="Arial"/>
                <w:sz w:val="22"/>
                <w:szCs w:val="22"/>
              </w:rPr>
              <w:lastRenderedPageBreak/>
              <w:t>Sorensen</w:t>
            </w:r>
          </w:p>
          <w:p w:rsidRPr="001878A2" w:rsidR="00B62682" w:rsidP="00451272" w:rsidRDefault="00B62682" w14:paraId="52B5A620" w14:textId="1F9A3E2B">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44F16BB8" wp14:editId="6A0B1BFD">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ox and whisker char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rsidRPr="001878A2" w:rsidR="00B62682" w:rsidP="00451272" w:rsidRDefault="00B62682" w14:paraId="1EF040D7" w14:textId="1A89813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282E384D" wp14:editId="1032B359">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Background patter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rsidRPr="001878A2" w:rsidR="00B62682" w:rsidP="00451272" w:rsidRDefault="009D17BA" w14:paraId="57413FE5" w14:textId="27BF0BED">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7395DC2" wp14:editId="19774200">
                  <wp:extent cx="1216152" cy="5477819"/>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Shape&#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16152" cy="5477819"/>
                          </a:xfrm>
                          <a:prstGeom prst="rect">
                            <a:avLst/>
                          </a:prstGeom>
                        </pic:spPr>
                      </pic:pic>
                    </a:graphicData>
                  </a:graphic>
                </wp:inline>
              </w:drawing>
            </w:r>
          </w:p>
        </w:tc>
      </w:tr>
    </w:tbl>
    <w:p w:rsidRPr="001878A2" w:rsidR="00B004EB" w:rsidP="00451272" w:rsidRDefault="00B004EB" w14:paraId="4A54A851" w14:textId="27717F82">
      <w:pPr>
        <w:spacing w:line="276" w:lineRule="auto"/>
        <w:rPr>
          <w:rFonts w:ascii="Arial" w:hAnsi="Arial" w:cs="Arial"/>
          <w:sz w:val="22"/>
          <w:szCs w:val="22"/>
        </w:rPr>
      </w:pPr>
    </w:p>
    <w:p w:rsidRPr="001878A2" w:rsidR="00B004EB" w:rsidP="00451272" w:rsidRDefault="00B004EB" w14:paraId="48356CE7" w14:textId="77777777">
      <w:pPr>
        <w:spacing w:line="276" w:lineRule="auto"/>
        <w:rPr>
          <w:rFonts w:ascii="Arial" w:hAnsi="Arial" w:cs="Arial"/>
          <w:sz w:val="22"/>
          <w:szCs w:val="22"/>
        </w:rPr>
      </w:pPr>
    </w:p>
    <w:p w:rsidRPr="001878A2" w:rsidR="008328CF" w:rsidP="00451272" w:rsidRDefault="00E55A63" w14:paraId="52101AA8" w14:textId="162FD1DC">
      <w:pPr>
        <w:spacing w:line="276" w:lineRule="auto"/>
        <w:rPr>
          <w:rFonts w:ascii="Arial" w:hAnsi="Arial" w:cs="Arial"/>
          <w:b/>
          <w:bCs/>
          <w:sz w:val="22"/>
          <w:szCs w:val="22"/>
        </w:rPr>
      </w:pPr>
      <w:r w:rsidRPr="001878A2">
        <w:rPr>
          <w:rFonts w:ascii="Arial" w:hAnsi="Arial" w:cs="Arial"/>
          <w:b/>
          <w:bCs/>
          <w:sz w:val="22"/>
          <w:szCs w:val="22"/>
        </w:rPr>
        <w:t>3.</w:t>
      </w:r>
      <w:r w:rsidRPr="001878A2" w:rsidR="00B004EB">
        <w:rPr>
          <w:rFonts w:ascii="Arial" w:hAnsi="Arial" w:cs="Arial"/>
          <w:b/>
          <w:bCs/>
          <w:sz w:val="22"/>
          <w:szCs w:val="22"/>
        </w:rPr>
        <w:t>4</w:t>
      </w:r>
      <w:r w:rsidRPr="001878A2">
        <w:rPr>
          <w:rFonts w:ascii="Arial" w:hAnsi="Arial" w:cs="Arial"/>
          <w:b/>
          <w:bCs/>
          <w:sz w:val="22"/>
          <w:szCs w:val="22"/>
        </w:rPr>
        <w:t xml:space="preserve">) </w:t>
      </w:r>
      <w:r w:rsidRPr="001878A2" w:rsidR="008328CF">
        <w:rPr>
          <w:rFonts w:ascii="Arial" w:hAnsi="Arial" w:cs="Arial"/>
          <w:b/>
          <w:bCs/>
          <w:sz w:val="22"/>
          <w:szCs w:val="22"/>
        </w:rPr>
        <w:t>Differential Abundance</w:t>
      </w:r>
    </w:p>
    <w:p w:rsidRPr="001878A2" w:rsidR="00020FA3" w:rsidP="00451272" w:rsidRDefault="00E55A63" w14:paraId="62F3C75F" w14:textId="1FFB0493">
      <w:pPr>
        <w:spacing w:line="276" w:lineRule="auto"/>
        <w:rPr>
          <w:rFonts w:ascii="Arial" w:hAnsi="Arial" w:cs="Arial"/>
          <w:sz w:val="22"/>
          <w:szCs w:val="22"/>
        </w:rPr>
      </w:pPr>
      <w:r w:rsidRPr="001878A2">
        <w:rPr>
          <w:rFonts w:ascii="Arial" w:hAnsi="Arial" w:cs="Arial"/>
          <w:sz w:val="22"/>
          <w:szCs w:val="22"/>
        </w:rPr>
        <w:lastRenderedPageBreak/>
        <w:t>3.</w:t>
      </w:r>
      <w:r w:rsidRPr="001878A2" w:rsidR="00B004EB">
        <w:rPr>
          <w:rFonts w:ascii="Arial" w:hAnsi="Arial" w:cs="Arial"/>
          <w:sz w:val="22"/>
          <w:szCs w:val="22"/>
        </w:rPr>
        <w:t>4</w:t>
      </w:r>
      <w:r w:rsidRPr="001878A2">
        <w:rPr>
          <w:rFonts w:ascii="Arial" w:hAnsi="Arial" w:cs="Arial"/>
          <w:sz w:val="22"/>
          <w:szCs w:val="22"/>
        </w:rPr>
        <w:t>.1)</w:t>
      </w:r>
      <w:r w:rsidRPr="001878A2" w:rsidR="00D9128A">
        <w:rPr>
          <w:rFonts w:ascii="Arial" w:hAnsi="Arial" w:cs="Arial"/>
          <w:noProof/>
          <w:sz w:val="22"/>
          <w:szCs w:val="22"/>
        </w:rPr>
        <w:drawing>
          <wp:inline distT="0" distB="0" distL="0" distR="0" wp14:anchorId="0709FBAC" wp14:editId="74D52DA1">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graphical user interfac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rsidRPr="001878A2" w:rsidR="00D3022B" w:rsidP="00451272" w:rsidRDefault="0083691A" w14:paraId="077A19D9" w14:textId="723E4A02">
      <w:pPr>
        <w:spacing w:line="276" w:lineRule="auto"/>
        <w:rPr>
          <w:rFonts w:ascii="Arial" w:hAnsi="Arial" w:cs="Arial"/>
          <w:sz w:val="22"/>
          <w:szCs w:val="22"/>
        </w:rPr>
      </w:pPr>
      <w:r w:rsidRPr="001878A2">
        <w:rPr>
          <w:rFonts w:ascii="Arial" w:hAnsi="Arial" w:cs="Arial"/>
          <w:noProof/>
          <w:sz w:val="22"/>
          <w:szCs w:val="22"/>
        </w:rPr>
        <w:lastRenderedPageBreak/>
        <w:drawing>
          <wp:inline distT="0" distB="0" distL="0" distR="0" wp14:anchorId="7FB41C12" wp14:editId="354057C3">
            <wp:extent cx="5570855"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Background patter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0855" cy="9144000"/>
                    </a:xfrm>
                    <a:prstGeom prst="rect">
                      <a:avLst/>
                    </a:prstGeom>
                  </pic:spPr>
                </pic:pic>
              </a:graphicData>
            </a:graphic>
          </wp:inline>
        </w:drawing>
      </w:r>
    </w:p>
    <w:p w:rsidRPr="001878A2" w:rsidR="00D3022B" w:rsidP="00451272" w:rsidRDefault="00D3022B" w14:paraId="5AAA270F" w14:textId="7BEB419B">
      <w:pPr>
        <w:spacing w:line="276" w:lineRule="auto"/>
        <w:rPr>
          <w:rFonts w:ascii="Arial" w:hAnsi="Arial" w:cs="Arial"/>
          <w:noProof/>
          <w:sz w:val="22"/>
          <w:szCs w:val="22"/>
        </w:rPr>
      </w:pPr>
      <w:r w:rsidRPr="001878A2">
        <w:rPr>
          <w:rFonts w:ascii="Arial" w:hAnsi="Arial" w:cs="Arial"/>
          <w:sz w:val="22"/>
          <w:szCs w:val="22"/>
        </w:rPr>
        <w:lastRenderedPageBreak/>
        <w:t>3.4.2)</w:t>
      </w:r>
      <w:r w:rsidRPr="001878A2">
        <w:rPr>
          <w:rFonts w:ascii="Arial" w:hAnsi="Arial" w:cs="Arial"/>
          <w:noProof/>
          <w:sz w:val="22"/>
          <w:szCs w:val="22"/>
        </w:rPr>
        <w:t xml:space="preserve"> </w:t>
      </w:r>
      <w:r w:rsidRPr="001878A2" w:rsidR="00EF7686">
        <w:rPr>
          <w:rFonts w:ascii="Arial" w:hAnsi="Arial" w:cs="Arial"/>
          <w:noProof/>
          <w:sz w:val="22"/>
          <w:szCs w:val="22"/>
        </w:rPr>
        <w:drawing>
          <wp:inline distT="0" distB="0" distL="0" distR="0" wp14:anchorId="68CD2FF1" wp14:editId="5E29F8F4">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box and whisker char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9034EC" w:rsidP="00451272" w:rsidRDefault="00A44CE4" w14:paraId="5B5CDBB5" w14:textId="7E1B3CE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5FBA907" wp14:editId="6BECDF54">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rsidRPr="001878A2" w:rsidR="00D3022B" w:rsidP="00451272" w:rsidRDefault="00D3022B" w14:paraId="22AB38EB" w14:textId="1DB36564">
      <w:pPr>
        <w:spacing w:line="276" w:lineRule="auto"/>
        <w:rPr>
          <w:rFonts w:ascii="Arial" w:hAnsi="Arial" w:cs="Arial"/>
          <w:sz w:val="22"/>
          <w:szCs w:val="22"/>
        </w:rPr>
      </w:pPr>
    </w:p>
    <w:p w:rsidRPr="001878A2" w:rsidR="00D3022B" w:rsidP="00451272" w:rsidRDefault="00D3022B" w14:paraId="064574E3" w14:textId="2CE39044">
      <w:pPr>
        <w:spacing w:line="276" w:lineRule="auto"/>
        <w:rPr>
          <w:rFonts w:ascii="Arial" w:hAnsi="Arial" w:cs="Arial"/>
          <w:noProof/>
          <w:sz w:val="22"/>
          <w:szCs w:val="22"/>
        </w:rPr>
      </w:pPr>
      <w:r w:rsidRPr="001878A2">
        <w:rPr>
          <w:rFonts w:ascii="Arial" w:hAnsi="Arial" w:cs="Arial"/>
          <w:sz w:val="22"/>
          <w:szCs w:val="22"/>
        </w:rPr>
        <w:lastRenderedPageBreak/>
        <w:t>3.4.3)</w:t>
      </w:r>
      <w:r w:rsidRPr="001878A2">
        <w:rPr>
          <w:rFonts w:ascii="Arial" w:hAnsi="Arial" w:cs="Arial"/>
          <w:noProof/>
          <w:sz w:val="22"/>
          <w:szCs w:val="22"/>
        </w:rPr>
        <w:t xml:space="preserve"> </w:t>
      </w:r>
      <w:r w:rsidRPr="001878A2" w:rsidR="00054119">
        <w:rPr>
          <w:rFonts w:ascii="Arial" w:hAnsi="Arial" w:cs="Arial"/>
          <w:noProof/>
          <w:sz w:val="22"/>
          <w:szCs w:val="22"/>
        </w:rPr>
        <w:drawing>
          <wp:inline distT="0" distB="0" distL="0" distR="0" wp14:anchorId="3212CDCB" wp14:editId="6AA878CE">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ox and whisker 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9034EC" w:rsidP="00451272" w:rsidRDefault="009034EC" w14:paraId="46C7D6FE" w14:textId="2F7DCA25">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07C0B9B9" wp14:editId="6404AB4E">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Background pattern&#10;&#10;Description automatically generated with low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rsidRPr="001878A2" w:rsidR="000871F7" w:rsidP="00451272" w:rsidRDefault="000871F7" w14:paraId="540AFC0F" w14:textId="7E5CB950">
      <w:pPr>
        <w:spacing w:line="276" w:lineRule="auto"/>
        <w:rPr>
          <w:rFonts w:ascii="Arial" w:hAnsi="Arial" w:cs="Arial"/>
          <w:noProof/>
          <w:sz w:val="22"/>
          <w:szCs w:val="22"/>
        </w:rPr>
      </w:pPr>
      <w:r w:rsidRPr="001878A2">
        <w:rPr>
          <w:rFonts w:ascii="Arial" w:hAnsi="Arial" w:cs="Arial"/>
          <w:noProof/>
          <w:sz w:val="22"/>
          <w:szCs w:val="22"/>
        </w:rPr>
        <w:lastRenderedPageBreak/>
        <w:t xml:space="preserve">3.4.4) </w:t>
      </w:r>
      <w:r w:rsidRPr="001878A2" w:rsidR="00054119">
        <w:rPr>
          <w:rFonts w:ascii="Arial" w:hAnsi="Arial" w:cs="Arial"/>
          <w:noProof/>
          <w:sz w:val="22"/>
          <w:szCs w:val="22"/>
        </w:rPr>
        <w:drawing>
          <wp:inline distT="0" distB="0" distL="0" distR="0" wp14:anchorId="0E398911" wp14:editId="231D2DB4">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box and whisker 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25553C" w:rsidP="00451272" w:rsidRDefault="009034EC" w14:paraId="463E278D" w14:textId="773113BB">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30CEE066" wp14:editId="48ED5CB4">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rsidRPr="001878A2" w:rsidR="00054119" w:rsidP="00451272" w:rsidRDefault="00054119" w14:paraId="1B7568DB" w14:textId="070E5FC6">
      <w:pPr>
        <w:spacing w:line="276" w:lineRule="auto"/>
        <w:rPr>
          <w:rFonts w:ascii="Arial" w:hAnsi="Arial" w:cs="Arial"/>
          <w:noProof/>
          <w:sz w:val="22"/>
          <w:szCs w:val="22"/>
        </w:rPr>
      </w:pPr>
      <w:r w:rsidRPr="001878A2">
        <w:rPr>
          <w:rFonts w:ascii="Arial" w:hAnsi="Arial" w:cs="Arial"/>
          <w:noProof/>
          <w:sz w:val="22"/>
          <w:szCs w:val="22"/>
        </w:rPr>
        <w:lastRenderedPageBreak/>
        <w:t xml:space="preserve">3.4.5) </w:t>
      </w:r>
      <w:r w:rsidRPr="001878A2">
        <w:rPr>
          <w:rFonts w:ascii="Arial" w:hAnsi="Arial" w:cs="Arial"/>
          <w:noProof/>
          <w:sz w:val="22"/>
          <w:szCs w:val="22"/>
        </w:rPr>
        <w:drawing>
          <wp:inline distT="0" distB="0" distL="0" distR="0" wp14:anchorId="0E7AC6A3" wp14:editId="2517262A">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box and whisker char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43350F" w:rsidP="00451272" w:rsidRDefault="0025553C" w14:paraId="4D7CD811" w14:textId="3530C2BA">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2AAB3489" wp14:editId="68B2F7B1">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rsidRPr="001878A2" w:rsidR="00054119" w:rsidP="00451272" w:rsidRDefault="0043350F" w14:paraId="4A9FD48E" w14:textId="0B58C81D">
      <w:pPr>
        <w:spacing w:line="276" w:lineRule="auto"/>
        <w:rPr>
          <w:rFonts w:ascii="Arial" w:hAnsi="Arial" w:cs="Arial"/>
          <w:noProof/>
          <w:sz w:val="22"/>
          <w:szCs w:val="22"/>
        </w:rPr>
      </w:pPr>
      <w:r w:rsidRPr="001878A2">
        <w:rPr>
          <w:rFonts w:ascii="Arial" w:hAnsi="Arial" w:cs="Arial"/>
          <w:noProof/>
          <w:sz w:val="22"/>
          <w:szCs w:val="22"/>
        </w:rPr>
        <w:lastRenderedPageBreak/>
        <w:t xml:space="preserve">3.4.6) </w:t>
      </w:r>
      <w:r w:rsidRPr="001878A2">
        <w:rPr>
          <w:rFonts w:ascii="Arial" w:hAnsi="Arial" w:cs="Arial"/>
          <w:noProof/>
          <w:sz w:val="22"/>
          <w:szCs w:val="22"/>
        </w:rPr>
        <w:drawing>
          <wp:inline distT="0" distB="0" distL="0" distR="0" wp14:anchorId="6801B4FC" wp14:editId="60312A4B">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rsidRPr="001878A2" w:rsidR="00331F4C" w:rsidP="00451272" w:rsidRDefault="00331F4C" w14:paraId="624B0EB1" w14:textId="5E292356">
      <w:pPr>
        <w:spacing w:line="276" w:lineRule="auto"/>
        <w:rPr>
          <w:rFonts w:ascii="Arial" w:hAnsi="Arial" w:cs="Arial"/>
          <w:noProof/>
          <w:sz w:val="22"/>
          <w:szCs w:val="22"/>
        </w:rPr>
      </w:pPr>
    </w:p>
    <w:p w:rsidRPr="001878A2" w:rsidR="00331F4C" w:rsidP="00451272" w:rsidRDefault="00331F4C" w14:paraId="6B3D6FE2" w14:textId="427D1A6D">
      <w:pPr>
        <w:spacing w:line="276" w:lineRule="auto"/>
        <w:rPr>
          <w:rFonts w:ascii="Arial" w:hAnsi="Arial" w:cs="Arial"/>
          <w:noProof/>
          <w:sz w:val="22"/>
          <w:szCs w:val="22"/>
        </w:rPr>
      </w:pPr>
      <w:r w:rsidRPr="001878A2">
        <w:rPr>
          <w:rFonts w:ascii="Arial" w:hAnsi="Arial" w:cs="Arial"/>
          <w:noProof/>
          <w:sz w:val="22"/>
          <w:szCs w:val="22"/>
        </w:rPr>
        <w:t>3.5) Infection</w:t>
      </w:r>
    </w:p>
    <w:p w:rsidRPr="001878A2" w:rsidR="00550300" w:rsidP="00451272" w:rsidRDefault="00550300" w14:paraId="06C764F4" w14:textId="77777777">
      <w:pPr>
        <w:spacing w:line="276" w:lineRule="auto"/>
        <w:rPr>
          <w:rFonts w:ascii="Arial" w:hAnsi="Arial" w:cs="Arial"/>
          <w:noProof/>
          <w:sz w:val="22"/>
          <w:szCs w:val="22"/>
        </w:rPr>
      </w:pPr>
      <w:r w:rsidRPr="001878A2">
        <w:rPr>
          <w:rFonts w:ascii="Arial" w:hAnsi="Arial" w:cs="Arial"/>
          <w:noProof/>
          <w:sz w:val="22"/>
          <w:szCs w:val="22"/>
        </w:rPr>
        <w:t xml:space="preserve">3.5.1) </w:t>
      </w:r>
    </w:p>
    <w:p w:rsidRPr="001878A2" w:rsidR="00331F4C" w:rsidP="00451272" w:rsidRDefault="00550300" w14:paraId="546BAFE6" w14:textId="0775802C">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0A2201F4" wp14:editId="18C9E13B">
            <wp:extent cx="4572000" cy="4572000"/>
            <wp:effectExtent l="0" t="0" r="0" b="0"/>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bar char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Pr="001878A2" w:rsidR="00331F4C" w:rsidP="00451272" w:rsidRDefault="00550300" w14:paraId="094FFB2B" w14:textId="65CFEB90">
      <w:pPr>
        <w:spacing w:line="276" w:lineRule="auto"/>
        <w:rPr>
          <w:rFonts w:ascii="Arial" w:hAnsi="Arial" w:cs="Arial"/>
          <w:noProof/>
          <w:sz w:val="22"/>
          <w:szCs w:val="22"/>
        </w:rPr>
      </w:pPr>
      <w:r w:rsidRPr="001878A2">
        <w:rPr>
          <w:rFonts w:ascii="Arial" w:hAnsi="Arial" w:cs="Arial"/>
          <w:noProof/>
          <w:sz w:val="22"/>
          <w:szCs w:val="22"/>
        </w:rPr>
        <w:lastRenderedPageBreak/>
        <w:drawing>
          <wp:inline distT="0" distB="0" distL="0" distR="0" wp14:anchorId="7016F108" wp14:editId="49C6BB61">
            <wp:extent cx="6858000" cy="1111250"/>
            <wp:effectExtent l="0" t="0" r="0" b="0"/>
            <wp:docPr id="181" name="Picture 18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Background pattern&#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0" cy="1111250"/>
                    </a:xfrm>
                    <a:prstGeom prst="rect">
                      <a:avLst/>
                    </a:prstGeom>
                  </pic:spPr>
                </pic:pic>
              </a:graphicData>
            </a:graphic>
          </wp:inline>
        </w:drawing>
      </w:r>
    </w:p>
    <w:p w:rsidRPr="001878A2" w:rsidR="00692C9B" w:rsidP="00451272" w:rsidRDefault="00692C9B" w14:paraId="748CF071" w14:textId="3D03D54C">
      <w:pPr>
        <w:spacing w:line="276" w:lineRule="auto"/>
        <w:rPr>
          <w:rFonts w:ascii="Arial" w:hAnsi="Arial" w:cs="Arial"/>
          <w:noProof/>
          <w:sz w:val="22"/>
          <w:szCs w:val="22"/>
        </w:rPr>
      </w:pPr>
      <w:r w:rsidRPr="001878A2">
        <w:rPr>
          <w:rFonts w:ascii="Arial" w:hAnsi="Arial" w:cs="Arial"/>
          <w:noProof/>
          <w:sz w:val="22"/>
          <w:szCs w:val="22"/>
        </w:rPr>
        <w:t>3.5.2)</w:t>
      </w:r>
      <w:r w:rsidRPr="001878A2" w:rsidR="00CF41B4">
        <w:rPr>
          <w:rFonts w:ascii="Arial" w:hAnsi="Arial" w:cs="Arial"/>
          <w:noProof/>
          <w:sz w:val="22"/>
          <w:szCs w:val="22"/>
        </w:rPr>
        <w:drawing>
          <wp:inline distT="0" distB="0" distL="0" distR="0" wp14:anchorId="571A9D40" wp14:editId="58A279AE">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1878A2">
        <w:rPr>
          <w:rFonts w:ascii="Arial" w:hAnsi="Arial" w:cs="Arial"/>
          <w:noProof/>
          <w:sz w:val="22"/>
          <w:szCs w:val="22"/>
        </w:rPr>
        <w:t xml:space="preserve"> </w:t>
      </w:r>
    </w:p>
    <w:p w:rsidRPr="001878A2" w:rsidR="00692C9B" w:rsidP="00451272" w:rsidRDefault="00692C9B" w14:paraId="18438FBB" w14:textId="28519E03">
      <w:pPr>
        <w:spacing w:line="276" w:lineRule="auto"/>
        <w:rPr>
          <w:rFonts w:ascii="Arial" w:hAnsi="Arial" w:cs="Arial"/>
          <w:noProof/>
          <w:sz w:val="22"/>
          <w:szCs w:val="22"/>
        </w:rPr>
      </w:pPr>
      <w:r w:rsidRPr="001878A2">
        <w:rPr>
          <w:rFonts w:ascii="Arial" w:hAnsi="Arial" w:cs="Arial"/>
          <w:noProof/>
          <w:sz w:val="22"/>
          <w:szCs w:val="22"/>
        </w:rPr>
        <w:lastRenderedPageBreak/>
        <w:t>3.5.3)</w:t>
      </w:r>
      <w:r w:rsidRPr="001878A2" w:rsidR="00D4068E">
        <w:rPr>
          <w:rFonts w:ascii="Arial" w:hAnsi="Arial" w:cs="Arial"/>
          <w:noProof/>
          <w:sz w:val="22"/>
          <w:szCs w:val="22"/>
        </w:rPr>
        <w:drawing>
          <wp:inline distT="0" distB="0" distL="0" distR="0" wp14:anchorId="5E27B3D4" wp14:editId="7A7B6CAE">
            <wp:extent cx="6858000" cy="5568950"/>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graphical user interfac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5568950"/>
                    </a:xfrm>
                    <a:prstGeom prst="rect">
                      <a:avLst/>
                    </a:prstGeom>
                  </pic:spPr>
                </pic:pic>
              </a:graphicData>
            </a:graphic>
          </wp:inline>
        </w:drawing>
      </w:r>
    </w:p>
    <w:p w:rsidRPr="001878A2" w:rsidR="00692C9B" w:rsidP="00451272" w:rsidRDefault="00692C9B" w14:paraId="7DCACFA4" w14:textId="3CBF09D8">
      <w:pPr>
        <w:spacing w:line="276" w:lineRule="auto"/>
        <w:rPr>
          <w:rFonts w:ascii="Arial" w:hAnsi="Arial" w:cs="Arial"/>
          <w:noProof/>
          <w:sz w:val="22"/>
          <w:szCs w:val="22"/>
        </w:rPr>
      </w:pPr>
      <w:r w:rsidRPr="001878A2">
        <w:rPr>
          <w:rFonts w:ascii="Arial" w:hAnsi="Arial" w:cs="Arial"/>
          <w:noProof/>
          <w:sz w:val="22"/>
          <w:szCs w:val="22"/>
        </w:rPr>
        <w:lastRenderedPageBreak/>
        <w:t>3.5.4)</w:t>
      </w:r>
      <w:r w:rsidRPr="001878A2" w:rsidR="00D4068E">
        <w:rPr>
          <w:rFonts w:ascii="Arial" w:hAnsi="Arial" w:cs="Arial"/>
          <w:noProof/>
          <w:sz w:val="22"/>
          <w:szCs w:val="22"/>
        </w:rPr>
        <w:t xml:space="preserve"> </w:t>
      </w:r>
      <w:r w:rsidRPr="001878A2" w:rsidR="00D4068E">
        <w:rPr>
          <w:rFonts w:ascii="Arial" w:hAnsi="Arial" w:cs="Arial"/>
          <w:noProof/>
          <w:sz w:val="22"/>
          <w:szCs w:val="22"/>
        </w:rPr>
        <w:drawing>
          <wp:inline distT="0" distB="0" distL="0" distR="0" wp14:anchorId="5B6EB1C4" wp14:editId="31F5571A">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rsidRPr="001878A2" w:rsidR="00692C9B" w:rsidP="00451272" w:rsidRDefault="00D4068E" w14:paraId="4FFD5099" w14:textId="5AA08301">
      <w:pPr>
        <w:spacing w:line="276" w:lineRule="auto"/>
        <w:rPr>
          <w:rFonts w:ascii="Arial" w:hAnsi="Arial" w:cs="Arial"/>
          <w:noProof/>
          <w:sz w:val="22"/>
          <w:szCs w:val="22"/>
        </w:rPr>
      </w:pPr>
      <w:r w:rsidRPr="001878A2">
        <w:rPr>
          <w:rFonts w:ascii="Arial" w:hAnsi="Arial" w:cs="Arial"/>
          <w:noProof/>
          <w:sz w:val="22"/>
          <w:szCs w:val="22"/>
        </w:rPr>
        <w:t xml:space="preserve">3.5.5) </w:t>
      </w:r>
      <w:r w:rsidRPr="001878A2" w:rsidR="007D3CA6">
        <w:rPr>
          <w:rFonts w:ascii="Arial" w:hAnsi="Arial" w:cs="Arial"/>
          <w:noProof/>
          <w:sz w:val="22"/>
          <w:szCs w:val="22"/>
        </w:rPr>
        <w:drawing>
          <wp:inline distT="0" distB="0" distL="0" distR="0" wp14:anchorId="5ACE9D32" wp14:editId="1A0BDFD7">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Background patter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rsidRPr="001878A2" w:rsidR="00692C9B" w:rsidP="00451272" w:rsidRDefault="00692C9B" w14:paraId="483E200B" w14:textId="77777777">
      <w:pPr>
        <w:spacing w:line="276" w:lineRule="auto"/>
        <w:rPr>
          <w:rFonts w:ascii="Arial" w:hAnsi="Arial" w:cs="Arial"/>
          <w:noProof/>
          <w:sz w:val="22"/>
          <w:szCs w:val="22"/>
        </w:rPr>
      </w:pPr>
    </w:p>
    <w:p w:rsidRPr="001878A2" w:rsidR="00692C9B" w:rsidRDefault="00692C9B" w14:paraId="0F24CA39" w14:textId="77777777">
      <w:pPr>
        <w:rPr>
          <w:rFonts w:ascii="Arial" w:hAnsi="Arial" w:cs="Arial"/>
          <w:noProof/>
          <w:sz w:val="22"/>
          <w:szCs w:val="22"/>
        </w:rPr>
      </w:pPr>
      <w:r w:rsidRPr="001878A2">
        <w:rPr>
          <w:rFonts w:ascii="Arial" w:hAnsi="Arial" w:cs="Arial"/>
          <w:noProof/>
          <w:sz w:val="22"/>
          <w:szCs w:val="22"/>
        </w:rPr>
        <w:br w:type="page"/>
      </w:r>
    </w:p>
    <w:p w:rsidRPr="001878A2" w:rsidR="00331F4C" w:rsidP="00451272" w:rsidRDefault="00331F4C" w14:paraId="680E86BA" w14:textId="1260302C">
      <w:pPr>
        <w:spacing w:line="276" w:lineRule="auto"/>
        <w:rPr>
          <w:rFonts w:ascii="Arial" w:hAnsi="Arial" w:cs="Arial"/>
          <w:noProof/>
          <w:sz w:val="22"/>
          <w:szCs w:val="22"/>
        </w:rPr>
      </w:pPr>
      <w:r w:rsidRPr="001878A2">
        <w:rPr>
          <w:rFonts w:ascii="Arial" w:hAnsi="Arial" w:cs="Arial"/>
          <w:noProof/>
          <w:sz w:val="22"/>
          <w:szCs w:val="22"/>
        </w:rPr>
        <w:lastRenderedPageBreak/>
        <w:t>3.6) Physiology</w:t>
      </w:r>
    </w:p>
    <w:p w:rsidRPr="001878A2" w:rsidR="00331F4C" w:rsidP="00451272" w:rsidRDefault="00331F4C" w14:paraId="66BF458E" w14:textId="42867B55">
      <w:pPr>
        <w:spacing w:line="276" w:lineRule="auto"/>
        <w:rPr>
          <w:rFonts w:ascii="Arial" w:hAnsi="Arial" w:cs="Arial"/>
          <w:noProof/>
          <w:sz w:val="22"/>
          <w:szCs w:val="22"/>
        </w:rPr>
      </w:pPr>
    </w:p>
    <w:p w:rsidRPr="001878A2" w:rsidR="00331F4C" w:rsidP="00451272" w:rsidRDefault="00331F4C" w14:paraId="3C364D5C" w14:textId="7BD6B230">
      <w:pPr>
        <w:spacing w:line="276" w:lineRule="auto"/>
        <w:rPr>
          <w:rFonts w:ascii="Arial" w:hAnsi="Arial" w:cs="Arial"/>
          <w:sz w:val="22"/>
          <w:szCs w:val="22"/>
        </w:rPr>
      </w:pPr>
      <w:r w:rsidRPr="001878A2">
        <w:rPr>
          <w:rFonts w:ascii="Arial" w:hAnsi="Arial" w:cs="Arial"/>
          <w:sz w:val="22"/>
          <w:szCs w:val="22"/>
        </w:rPr>
        <w:t xml:space="preserve">3.6.1) </w:t>
      </w:r>
      <w:r w:rsidRPr="001878A2" w:rsidR="00550300">
        <w:rPr>
          <w:rFonts w:ascii="Arial" w:hAnsi="Arial" w:cs="Arial"/>
          <w:noProof/>
          <w:sz w:val="22"/>
          <w:szCs w:val="22"/>
        </w:rPr>
        <w:drawing>
          <wp:inline distT="0" distB="0" distL="0" distR="0" wp14:anchorId="767EE048" wp14:editId="1B4E5E6F">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rsidRPr="001878A2" w:rsidR="00331F4C" w:rsidP="00451272" w:rsidRDefault="00331F4C" w14:paraId="1C3BFECA" w14:textId="0B40DF15">
      <w:pPr>
        <w:spacing w:line="276" w:lineRule="auto"/>
        <w:rPr>
          <w:rFonts w:ascii="Arial" w:hAnsi="Arial" w:cs="Arial"/>
          <w:sz w:val="22"/>
          <w:szCs w:val="22"/>
        </w:rPr>
      </w:pPr>
      <w:r w:rsidRPr="001878A2">
        <w:rPr>
          <w:rFonts w:ascii="Arial" w:hAnsi="Arial" w:cs="Arial"/>
          <w:sz w:val="22"/>
          <w:szCs w:val="22"/>
        </w:rPr>
        <w:t xml:space="preserve">3.6.2) </w:t>
      </w:r>
      <w:r w:rsidRPr="001878A2" w:rsidR="00550300">
        <w:rPr>
          <w:rFonts w:ascii="Arial" w:hAnsi="Arial" w:cs="Arial"/>
          <w:noProof/>
          <w:sz w:val="22"/>
          <w:szCs w:val="22"/>
        </w:rPr>
        <w:drawing>
          <wp:inline distT="0" distB="0" distL="0" distR="0" wp14:anchorId="5D7562A4" wp14:editId="3B82759E">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sectPr w:rsidRPr="001878A2" w:rsidR="00331F4C" w:rsidSect="00061986">
      <w:pgSz w:w="12240" w:h="15840" w:orient="portrait"/>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T" w:author="Sharpton, Thomas" w:date="2022-09-28T14:40:00Z" w:id="0">
    <w:p w:rsidR="00400301" w:rsidRDefault="00400301" w14:paraId="1A3AED03" w14:textId="7A8DFEC9">
      <w:pPr>
        <w:pStyle w:val="CommentText"/>
      </w:pPr>
      <w:r>
        <w:rPr>
          <w:rStyle w:val="CommentReference"/>
        </w:rPr>
        <w:annotationRef/>
      </w:r>
      <w:r>
        <w:t>Arial 11 is standard point. FYI.</w:t>
      </w:r>
    </w:p>
  </w:comment>
  <w:comment w:initials="SJMJ" w:author="Sieler Jr, Michael James" w:date="2022-10-20T09:20:00Z" w:id="1">
    <w:p w:rsidR="00191E7E" w:rsidP="00B33E16" w:rsidRDefault="002560EF" w14:paraId="590FA6FE" w14:textId="77777777">
      <w:r>
        <w:rPr>
          <w:rStyle w:val="CommentReference"/>
        </w:rPr>
        <w:annotationRef/>
      </w:r>
      <w:r w:rsidR="00191E7E">
        <w:rPr>
          <w:sz w:val="20"/>
          <w:szCs w:val="20"/>
        </w:rPr>
        <w:t xml:space="preserve">I saw a paper in Nature communications use a results section like this where the first paragraph is a brief explanation of the study design with an associated figure. </w:t>
      </w:r>
    </w:p>
    <w:p w:rsidR="00191E7E" w:rsidP="00B33E16" w:rsidRDefault="00191E7E" w14:paraId="488635DD" w14:textId="77777777"/>
    <w:p w:rsidR="00191E7E" w:rsidP="00B33E16" w:rsidRDefault="00191E7E" w14:paraId="3167B5D2" w14:textId="77777777">
      <w:r>
        <w:rPr>
          <w:sz w:val="20"/>
          <w:szCs w:val="20"/>
        </w:rPr>
        <w:t>I kind of like it, but I could see how this is repetitive. Maybe ditch the text and keep the figure?</w:t>
      </w:r>
    </w:p>
  </w:comment>
  <w:comment w:initials="SJMJ" w:author="Sieler Jr, Michael James" w:date="2022-11-03T12:29:00Z" w:id="2">
    <w:p w:rsidR="00191E7E" w:rsidP="008178F8" w:rsidRDefault="00191E7E" w14:paraId="5B990991" w14:textId="77777777">
      <w:r>
        <w:rPr>
          <w:rStyle w:val="CommentReference"/>
        </w:rPr>
        <w:annotationRef/>
      </w:r>
      <w:r>
        <w:rPr>
          <w:sz w:val="20"/>
          <w:szCs w:val="20"/>
        </w:rPr>
        <w:t>Also, I want to redo the figure to be more of a flow chart. I think the table layout is confusing to the uninitiated reader.</w:t>
      </w:r>
    </w:p>
  </w:comment>
  <w:comment w:initials="SJMJ" w:author="Sieler Jr, Michael James" w:date="2022-08-31T17:02:00Z" w:id="3">
    <w:p w:rsidR="00C721B1" w:rsidP="009F7EC7" w:rsidRDefault="00C721B1" w14:paraId="4B6344EB" w14:textId="205C111E">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nitials="ST" w:author="Sharpton, Thomas" w:date="2022-09-28T14:51:00Z" w:id="4">
    <w:p w:rsidR="00507F0D" w:rsidRDefault="00507F0D" w14:paraId="79AEAB0C" w14:textId="4667ED2E">
      <w:pPr>
        <w:pStyle w:val="CommentText"/>
      </w:pPr>
      <w:r>
        <w:rPr>
          <w:rStyle w:val="CommentReference"/>
        </w:rPr>
        <w:annotationRef/>
      </w:r>
      <w:r>
        <w:t>This is OK, just be</w:t>
      </w:r>
      <w:r w:rsidR="00F9335B">
        <w:t xml:space="preserve"> prepared to discuss in review.</w:t>
      </w:r>
    </w:p>
  </w:comment>
  <w:comment w:initials="ST" w:author="Sharpton, Thomas" w:date="2022-09-28T14:56:00Z" w:id="5">
    <w:p w:rsidR="002F1B00" w:rsidRDefault="002F1B00" w14:paraId="0B8059FD" w14:textId="77777777">
      <w:pPr>
        <w:pStyle w:val="CommentText"/>
      </w:pPr>
      <w:r>
        <w:rPr>
          <w:rStyle w:val="CommentReference"/>
        </w:rPr>
        <w:annotationRef/>
      </w:r>
      <w:r>
        <w:t>This change is important and needs to be reflected throughout, unless you clarify somewhere that ZIRC, Gemma and Watts mean diets.</w:t>
      </w:r>
    </w:p>
  </w:comment>
  <w:comment w:initials="SJMJ" w:author="Sieler Jr, Michael James" w:date="2022-09-29T09:03:00Z" w:id="6">
    <w:p w:rsidR="006C5691" w:rsidP="009F7EC7" w:rsidRDefault="006C5691" w14:paraId="5608EAE4" w14:textId="77777777">
      <w:r>
        <w:rPr>
          <w:rStyle w:val="CommentReference"/>
        </w:rPr>
        <w:annotationRef/>
      </w:r>
      <w:r>
        <w:rPr>
          <w:sz w:val="20"/>
          <w:szCs w:val="20"/>
        </w:rPr>
        <w:t>Got it.</w:t>
      </w:r>
    </w:p>
  </w:comment>
  <w:comment w:initials="ST" w:author="Sharpton, Thomas" w:date="2022-09-28T15:07:00Z" w:id="7">
    <w:p w:rsidR="00B24FF4" w:rsidRDefault="00B24FF4" w14:paraId="2F281E92" w14:textId="77777777">
      <w:pPr>
        <w:pStyle w:val="CommentText"/>
      </w:pPr>
      <w:r>
        <w:rPr>
          <w:rStyle w:val="CommentReference"/>
        </w:rPr>
        <w:annotationRef/>
      </w:r>
      <w:r>
        <w:t>Spending a lot of time here on these results. What are you learning through these comparisons that advances the story?</w:t>
      </w:r>
    </w:p>
  </w:comment>
  <w:comment w:initials="SJMJ" w:author="Sieler Jr, Michael James" w:date="2022-11-03T12:36:00Z" w:id="8">
    <w:p w:rsidR="005455EE" w:rsidP="004D1968" w:rsidRDefault="005455EE" w14:paraId="2AE0C746" w14:textId="77777777">
      <w:r>
        <w:rPr>
          <w:rStyle w:val="CommentReference"/>
        </w:rPr>
        <w:annotationRef/>
      </w:r>
      <w:r>
        <w:rPr>
          <w:sz w:val="20"/>
          <w:szCs w:val="20"/>
        </w:rPr>
        <w:t>I’m not sure where or how to justify this assertion in the second half of this sentence.</w:t>
      </w:r>
    </w:p>
  </w:comment>
  <w:comment w:initials="TS" w:author="Thomas Sharpton" w:date="2022-09-29T05:45:00Z" w:id="9">
    <w:p w:rsidR="3BC34DF0" w:rsidRDefault="3BC34DF0" w14:paraId="374C11D4" w14:textId="77777777">
      <w:pPr>
        <w:pStyle w:val="CommentText"/>
      </w:pPr>
      <w:r>
        <w:t>This is awkward.</w:t>
      </w:r>
      <w:r>
        <w:rPr>
          <w:rStyle w:val="CommentReference"/>
        </w:rPr>
        <w:annotationRef/>
      </w:r>
    </w:p>
  </w:comment>
  <w:comment w:initials="TS" w:author="Thomas Sharpton" w:date="2022-09-29T05:49:00Z" w:id="10">
    <w:p w:rsidR="3BC34DF0" w:rsidRDefault="3BC34DF0" w14:paraId="7C54BE5D" w14:textId="77777777">
      <w:pPr>
        <w:pStyle w:val="CommentText"/>
      </w:pPr>
      <w:r>
        <w:t>It's important to use all of the words necessary to ensure accurate grammar. Else you will be accused of being a lazy writer.</w:t>
      </w:r>
      <w:r>
        <w:rPr>
          <w:rStyle w:val="CommentReference"/>
        </w:rPr>
        <w:annotationRef/>
      </w:r>
    </w:p>
  </w:comment>
  <w:comment w:initials="TS" w:author="Thomas Sharpton" w:date="2022-09-29T05:58:00Z" w:id="11">
    <w:p w:rsidR="3BC34DF0" w:rsidRDefault="3BC34DF0" w14:paraId="38BEF4FB" w14:textId="69EBE4EA">
      <w:pPr>
        <w:pStyle w:val="CommentText"/>
      </w:pPr>
      <w:r>
        <w:t xml:space="preserve">Variation in BCS </w:t>
      </w:r>
      <w:r w:rsidR="00694E83">
        <w:t>between fish 129 and 214 days old</w:t>
      </w:r>
      <w:r>
        <w:t>? It's not clear what is being discussed here.</w:t>
      </w:r>
      <w:r>
        <w:rPr>
          <w:rStyle w:val="CommentReference"/>
        </w:rPr>
        <w:annotationRef/>
      </w:r>
    </w:p>
  </w:comment>
  <w:comment w:initials="TS" w:author="Thomas Sharpton" w:date="2022-09-29T06:19:00Z" w:id="12">
    <w:p w:rsidR="3BC34DF0" w:rsidRDefault="3BC34DF0" w14:paraId="076E5BE9" w14:textId="77777777">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nitials="TS" w:author="Thomas Sharpton" w:date="2022-09-29T06:28:00Z" w:id="13">
    <w:p w:rsidR="0061224C" w:rsidP="0061224C" w:rsidRDefault="0061224C" w14:paraId="29E8EE16" w14:textId="77777777">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nitials="SJMJ" w:author="Sieler Jr, Michael James" w:date="2022-10-13T10:57:00Z" w:id="14">
    <w:p w:rsidR="006C0419" w:rsidP="009F7EC7" w:rsidRDefault="006C0419" w14:paraId="1ED1C658" w14:textId="77777777">
      <w:r>
        <w:rPr>
          <w:rStyle w:val="CommentReference"/>
        </w:rPr>
        <w:annotationRef/>
      </w:r>
      <w:r>
        <w:rPr>
          <w:sz w:val="20"/>
          <w:szCs w:val="20"/>
        </w:rPr>
        <w:t>Need Mike to review zebrafish methods</w:t>
      </w:r>
    </w:p>
  </w:comment>
  <w:comment w:initials="SJMJ" w:author="Sieler Jr, Michael James" w:date="2022-11-03T15:56:00Z" w:id="15">
    <w:p w:rsidR="00564041" w:rsidP="00F75430" w:rsidRDefault="00564041" w14:paraId="57A9A6DF" w14:textId="77777777">
      <w:r>
        <w:rPr>
          <w:rStyle w:val="CommentReference"/>
        </w:rPr>
        <w:annotationRef/>
      </w:r>
      <w:r>
        <w:rPr>
          <w:sz w:val="20"/>
          <w:szCs w:val="20"/>
        </w:rPr>
        <w:t>Some of these will need updating since we subset fish from the larger experiment</w:t>
      </w:r>
    </w:p>
  </w:comment>
  <w:comment w:initials="ST" w:author="Sharpton, Thomas" w:date="2022-09-28T14:54:00Z" w:id="16">
    <w:p w:rsidR="00A06250" w:rsidP="00A06250" w:rsidRDefault="00A06250" w14:paraId="12F9E542" w14:textId="3971BF21">
      <w:pPr>
        <w:pStyle w:val="CommentText"/>
      </w:pPr>
      <w:r>
        <w:rPr>
          <w:rStyle w:val="CommentReference"/>
        </w:rPr>
        <w:annotationRef/>
      </w:r>
      <w:r>
        <w:t>Might be methods</w:t>
      </w:r>
    </w:p>
  </w:comment>
  <w:comment w:initials="SJMJ" w:author="Sieler Jr, Michael James" w:date="2022-11-03T09:48:00Z" w:id="17">
    <w:p w:rsidR="005974CF" w:rsidP="006B2C46" w:rsidRDefault="005974CF" w14:paraId="685EF0F6" w14:textId="77777777">
      <w:r>
        <w:rPr>
          <w:rStyle w:val="CommentReference"/>
        </w:rPr>
        <w:annotationRef/>
      </w:r>
      <w:r>
        <w:rPr>
          <w:sz w:val="20"/>
          <w:szCs w:val="20"/>
        </w:rPr>
        <w:t>This is placeholder text from studies our lab has published. I need to review this with Kristin</w:t>
      </w:r>
    </w:p>
  </w:comment>
  <w:comment w:initials="SJMJ" w:author="Sieler Jr, Michael James" w:date="2022-10-13T10:56:00Z" w:id="18">
    <w:p w:rsidR="000A044E" w:rsidP="009F7EC7" w:rsidRDefault="000A044E" w14:paraId="4D1AE61C" w14:textId="77777777">
      <w:r>
        <w:rPr>
          <w:rStyle w:val="CommentReference"/>
        </w:rPr>
        <w:annotationRef/>
      </w:r>
      <w:r>
        <w:rPr>
          <w:sz w:val="20"/>
          <w:szCs w:val="20"/>
        </w:rPr>
        <w:t>Need to review versions, citations, and packages.</w:t>
      </w:r>
    </w:p>
  </w:comment>
  <w:comment w:initials="ST" w:author="Sharpton, Thomas" w:date="2022-09-28T14:52:00Z" w:id="19">
    <w:p w:rsidR="00B2096E" w:rsidP="00B2096E" w:rsidRDefault="00B2096E" w14:paraId="78201C32" w14:textId="77777777">
      <w:pPr>
        <w:pStyle w:val="CommentText"/>
      </w:pPr>
      <w:r>
        <w:rPr>
          <w:rStyle w:val="CommentReference"/>
        </w:rPr>
        <w:annotationRef/>
      </w:r>
      <w:r>
        <w:t>Methods.</w:t>
      </w:r>
    </w:p>
  </w:comment>
  <w:comment w:initials="TS" w:author="Thomas Sharpton" w:date="2022-11-08T05:55:53" w:id="1841505600">
    <w:p w:rsidR="26C88814" w:rsidRDefault="26C88814" w14:paraId="417570E1" w14:textId="4BC894AD">
      <w:pPr>
        <w:pStyle w:val="CommentText"/>
      </w:pPr>
      <w:r w:rsidR="26C88814">
        <w:rPr/>
        <w:t>Is this fair to say? I'm not sure it is.</w:t>
      </w:r>
      <w:r>
        <w:rPr>
          <w:rStyle w:val="CommentReference"/>
        </w:rPr>
        <w:annotationRef/>
      </w:r>
    </w:p>
  </w:comment>
  <w:comment w:initials="TS" w:author="Thomas Sharpton" w:date="2022-11-08T06:31:04" w:id="2094728029">
    <w:p w:rsidR="49C60A84" w:rsidRDefault="49C60A84" w14:paraId="46F69A2F" w14:textId="7C1E602E">
      <w:pPr>
        <w:pStyle w:val="CommentText"/>
      </w:pPr>
      <w:r w:rsidR="49C60A84">
        <w:rPr/>
        <w:t>You just used this word. Find a different one here.</w:t>
      </w:r>
      <w:r>
        <w:rPr>
          <w:rStyle w:val="CommentReference"/>
        </w:rPr>
        <w:annotationRef/>
      </w:r>
    </w:p>
  </w:comment>
  <w:comment w:initials="TS" w:author="Thomas Sharpton" w:date="2022-11-08T06:31:19" w:id="414699796">
    <w:p w:rsidR="49C60A84" w:rsidRDefault="49C60A84" w14:paraId="0A7C9416" w14:textId="1B5A6613">
      <w:pPr>
        <w:pStyle w:val="CommentText"/>
      </w:pPr>
      <w:r w:rsidR="49C60A84">
        <w:rPr/>
        <w:t>understand what? be clearer.</w:t>
      </w:r>
      <w:r>
        <w:rPr>
          <w:rStyle w:val="CommentReference"/>
        </w:rPr>
        <w:annotationRef/>
      </w:r>
    </w:p>
  </w:comment>
  <w:comment w:initials="TS" w:author="Thomas Sharpton" w:date="2022-11-08T06:51:54" w:id="384496243">
    <w:p w:rsidR="3EA07C49" w:rsidRDefault="3EA07C49" w14:paraId="49755458" w14:textId="0C41C663">
      <w:pPr>
        <w:pStyle w:val="CommentText"/>
      </w:pPr>
      <w:r w:rsidR="3EA07C49">
        <w:rPr/>
        <w:t>need a reference for this.</w:t>
      </w:r>
      <w:r>
        <w:rPr>
          <w:rStyle w:val="CommentReference"/>
        </w:rPr>
        <w:annotationRef/>
      </w:r>
    </w:p>
  </w:comment>
  <w:comment w:initials="TS" w:author="Thomas Sharpton" w:date="2022-11-08T06:53:23" w:id="677521327">
    <w:p w:rsidR="3EA07C49" w:rsidRDefault="3EA07C49" w14:paraId="186FCBF2" w14:textId="11EDCB83">
      <w:pPr>
        <w:pStyle w:val="CommentText"/>
      </w:pPr>
      <w:r w:rsidR="3EA07C49">
        <w:rPr/>
        <w:t>Can you point to a table?</w:t>
      </w:r>
      <w:r>
        <w:rPr>
          <w:rStyle w:val="CommentReference"/>
        </w:rPr>
        <w:annotationRef/>
      </w:r>
    </w:p>
  </w:comment>
  <w:comment w:initials="TS" w:author="Thomas Sharpton" w:date="2022-11-08T06:55:22" w:id="1187476265">
    <w:p w:rsidR="3EA07C49" w:rsidRDefault="3EA07C49" w14:paraId="6087A037" w14:textId="7B85C34D">
      <w:pPr>
        <w:pStyle w:val="CommentText"/>
      </w:pPr>
      <w:r w:rsidR="3EA07C49">
        <w:rPr/>
        <w:t>Move some of this to rationale in results or discussion.</w:t>
      </w:r>
      <w:r>
        <w:rPr>
          <w:rStyle w:val="CommentReference"/>
        </w:rPr>
        <w:annotationRef/>
      </w:r>
    </w:p>
  </w:comment>
  <w:comment w:initials="TS" w:author="Thomas Sharpton" w:date="2022-11-08T06:59:35" w:id="557898984">
    <w:p w:rsidR="3EA07C49" w:rsidRDefault="3EA07C49" w14:paraId="4A2FE5FF" w14:textId="63AF607B">
      <w:pPr>
        <w:pStyle w:val="CommentText"/>
      </w:pPr>
      <w:r w:rsidR="3EA07C49">
        <w:rPr/>
        <w:t>Once done, eliminate this paragraph from the introduction.</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1A3AED03"/>
  <w15:commentEx w15:done="0" w15:paraId="3167B5D2"/>
  <w15:commentEx w15:done="0" w15:paraId="5B990991" w15:paraIdParent="3167B5D2"/>
  <w15:commentEx w15:done="1" w15:paraId="4B6344EB"/>
  <w15:commentEx w15:done="1" w15:paraId="79AEAB0C" w15:paraIdParent="4B6344EB"/>
  <w15:commentEx w15:done="1" w15:paraId="0B8059FD"/>
  <w15:commentEx w15:done="1" w15:paraId="5608EAE4" w15:paraIdParent="0B8059FD"/>
  <w15:commentEx w15:done="1" w15:paraId="2F281E92"/>
  <w15:commentEx w15:done="0" w15:paraId="2AE0C746"/>
  <w15:commentEx w15:done="1" w15:paraId="374C11D4"/>
  <w15:commentEx w15:done="1" w15:paraId="7C54BE5D"/>
  <w15:commentEx w15:done="0" w15:paraId="38BEF4FB"/>
  <w15:commentEx w15:done="0" w15:paraId="076E5BE9"/>
  <w15:commentEx w15:done="0" w15:paraId="29E8EE16"/>
  <w15:commentEx w15:done="0" w15:paraId="1ED1C658"/>
  <w15:commentEx w15:done="0" w15:paraId="57A9A6DF" w15:paraIdParent="1ED1C658"/>
  <w15:commentEx w15:done="0" w15:paraId="12F9E542"/>
  <w15:commentEx w15:done="0" w15:paraId="685EF0F6"/>
  <w15:commentEx w15:done="0" w15:paraId="4D1AE61C"/>
  <w15:commentEx w15:done="0" w15:paraId="78201C32"/>
  <w15:commentEx w15:done="0" w15:paraId="417570E1"/>
  <w15:commentEx w15:done="0" w15:paraId="46F69A2F"/>
  <w15:commentEx w15:done="0" w15:paraId="0A7C9416"/>
  <w15:commentEx w15:done="0" w15:paraId="49755458"/>
  <w15:commentEx w15:done="0" w15:paraId="186FCBF2"/>
  <w15:commentEx w15:done="0" w15:paraId="6087A037"/>
  <w15:commentEx w15:done="0" w15:paraId="4A2FE5FF" w15:paraIdParent="6087A03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FB917B" w16cex:dateUtc="2022-10-20T16:20:00Z"/>
  <w16cex:commentExtensible w16cex:durableId="270E32BB" w16cex:dateUtc="2022-11-03T19:29:00Z"/>
  <w16cex:commentExtensible w16cex:durableId="26BA1299" w16cex:dateUtc="2022-09-01T00:02:00Z"/>
  <w16cex:commentExtensible w16cex:durableId="270D6D1A" w16cex:dateUtc="2022-09-29T16:03:00Z"/>
  <w16cex:commentExtensible w16cex:durableId="270E3441" w16cex:dateUtc="2022-11-03T19:36:00Z"/>
  <w16cex:commentExtensible w16cex:durableId="270D6D1D" w16cex:dateUtc="2022-09-29T12:45:00Z"/>
  <w16cex:commentExtensible w16cex:durableId="270D6D1E" w16cex:dateUtc="2022-09-29T12:49:00Z"/>
  <w16cex:commentExtensible w16cex:durableId="078E386C" w16cex:dateUtc="2022-09-29T12:58:00Z"/>
  <w16cex:commentExtensible w16cex:durableId="270D6D1F" w16cex:dateUtc="2022-09-29T13:19:00Z"/>
  <w16cex:commentExtensible w16cex:durableId="270A7776" w16cex:dateUtc="2022-09-29T13:28:00Z"/>
  <w16cex:commentExtensible w16cex:durableId="26F26D90" w16cex:dateUtc="2022-10-13T17:57:00Z"/>
  <w16cex:commentExtensible w16cex:durableId="270E6331" w16cex:dateUtc="2022-11-03T22:56:00Z"/>
  <w16cex:commentExtensible w16cex:durableId="270E0CEA" w16cex:dateUtc="2022-11-03T16:48:00Z"/>
  <w16cex:commentExtensible w16cex:durableId="26F26D7B" w16cex:dateUtc="2022-10-13T17:56:00Z"/>
  <w16cex:commentExtensible w16cex:durableId="5C1CF23A" w16cex:dateUtc="2022-11-08T13:55:53.262Z"/>
  <w16cex:commentExtensible w16cex:durableId="2D8115CB" w16cex:dateUtc="2022-11-08T14:31:04.492Z"/>
  <w16cex:commentExtensible w16cex:durableId="180694DC" w16cex:dateUtc="2022-11-08T14:31:19.941Z"/>
  <w16cex:commentExtensible w16cex:durableId="7443A072" w16cex:dateUtc="2022-11-08T14:51:54.559Z"/>
  <w16cex:commentExtensible w16cex:durableId="48C3FCB6" w16cex:dateUtc="2022-11-08T14:53:23.549Z"/>
  <w16cex:commentExtensible w16cex:durableId="3D8BF487" w16cex:dateUtc="2022-11-08T14:55:22.268Z"/>
  <w16cex:commentExtensible w16cex:durableId="1405CC58" w16cex:dateUtc="2022-11-08T14:59:35.424Z"/>
</w16cex:commentsExtensible>
</file>

<file path=word/commentsIds.xml><?xml version="1.0" encoding="utf-8"?>
<w16cid:commentsIds xmlns:mc="http://schemas.openxmlformats.org/markup-compatibility/2006" xmlns:w16cid="http://schemas.microsoft.com/office/word/2016/wordml/cid" mc:Ignorable="w16cid">
  <w16cid:commentId w16cid:paraId="1A3AED03" w16cid:durableId="0611AB66"/>
  <w16cid:commentId w16cid:paraId="3167B5D2" w16cid:durableId="26FB917B"/>
  <w16cid:commentId w16cid:paraId="5B990991" w16cid:durableId="270E32BB"/>
  <w16cid:commentId w16cid:paraId="4B6344EB" w16cid:durableId="26BA1299"/>
  <w16cid:commentId w16cid:paraId="79AEAB0C" w16cid:durableId="752471CE"/>
  <w16cid:commentId w16cid:paraId="0B8059FD" w16cid:durableId="270D6D1B"/>
  <w16cid:commentId w16cid:paraId="5608EAE4" w16cid:durableId="270D6D1A"/>
  <w16cid:commentId w16cid:paraId="2F281E92" w16cid:durableId="270D6D1C"/>
  <w16cid:commentId w16cid:paraId="2AE0C746" w16cid:durableId="270E3441"/>
  <w16cid:commentId w16cid:paraId="374C11D4" w16cid:durableId="270D6D1D"/>
  <w16cid:commentId w16cid:paraId="7C54BE5D" w16cid:durableId="270D6D1E"/>
  <w16cid:commentId w16cid:paraId="38BEF4FB" w16cid:durableId="078E386C"/>
  <w16cid:commentId w16cid:paraId="076E5BE9" w16cid:durableId="270D6D1F"/>
  <w16cid:commentId w16cid:paraId="29E8EE16" w16cid:durableId="270A7776"/>
  <w16cid:commentId w16cid:paraId="1ED1C658" w16cid:durableId="26F26D90"/>
  <w16cid:commentId w16cid:paraId="57A9A6DF" w16cid:durableId="270E6331"/>
  <w16cid:commentId w16cid:paraId="12F9E542" w16cid:durableId="26F7AB7A"/>
  <w16cid:commentId w16cid:paraId="685EF0F6" w16cid:durableId="270E0CEA"/>
  <w16cid:commentId w16cid:paraId="4D1AE61C" w16cid:durableId="26F26D7B"/>
  <w16cid:commentId w16cid:paraId="78201C32" w16cid:durableId="26F40788"/>
  <w16cid:commentId w16cid:paraId="417570E1" w16cid:durableId="5C1CF23A"/>
  <w16cid:commentId w16cid:paraId="46F69A2F" w16cid:durableId="2D8115CB"/>
  <w16cid:commentId w16cid:paraId="0A7C9416" w16cid:durableId="180694DC"/>
  <w16cid:commentId w16cid:paraId="49755458" w16cid:durableId="7443A072"/>
  <w16cid:commentId w16cid:paraId="186FCBF2" w16cid:durableId="48C3FCB6"/>
  <w16cid:commentId w16cid:paraId="6087A037" w16cid:durableId="3D8BF487"/>
  <w16cid:commentId w16cid:paraId="4A2FE5FF" w16cid:durableId="1405CC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notTrueType/>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F3D2B71"/>
    <w:multiLevelType w:val="hybridMultilevel"/>
    <w:tmpl w:val="B1B4D5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54835E83"/>
    <w:multiLevelType w:val="hybridMultilevel"/>
    <w:tmpl w:val="08A01B0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33A3C33"/>
    <w:multiLevelType w:val="hybridMultilevel"/>
    <w:tmpl w:val="49F4AD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C9952BF"/>
    <w:multiLevelType w:val="hybridMultilevel"/>
    <w:tmpl w:val="2148212E"/>
    <w:lvl w:ilvl="0" w:tplc="FFFFFFFF">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1912344267">
    <w:abstractNumId w:val="11"/>
  </w:num>
  <w:num w:numId="2" w16cid:durableId="414018713">
    <w:abstractNumId w:val="7"/>
  </w:num>
  <w:num w:numId="3" w16cid:durableId="1876504448">
    <w:abstractNumId w:val="3"/>
  </w:num>
  <w:num w:numId="4" w16cid:durableId="1078215919">
    <w:abstractNumId w:val="5"/>
  </w:num>
  <w:num w:numId="5" w16cid:durableId="2097364233">
    <w:abstractNumId w:val="8"/>
  </w:num>
  <w:num w:numId="6" w16cid:durableId="1673333282">
    <w:abstractNumId w:val="9"/>
  </w:num>
  <w:num w:numId="7" w16cid:durableId="225919245">
    <w:abstractNumId w:val="0"/>
  </w:num>
  <w:num w:numId="8" w16cid:durableId="687365539">
    <w:abstractNumId w:val="1"/>
  </w:num>
  <w:num w:numId="9" w16cid:durableId="358051163">
    <w:abstractNumId w:val="2"/>
  </w:num>
  <w:num w:numId="10" w16cid:durableId="1315990849">
    <w:abstractNumId w:val="6"/>
  </w:num>
  <w:num w:numId="11" w16cid:durableId="646785209">
    <w:abstractNumId w:val="10"/>
  </w:num>
  <w:num w:numId="12" w16cid:durableId="961302912">
    <w:abstractNumId w:val="4"/>
  </w:num>
  <w:num w:numId="13" w16cid:durableId="909967746">
    <w:abstractNumId w:val="12"/>
  </w:num>
</w:numbering>
</file>

<file path=word/people.xml><?xml version="1.0" encoding="utf-8"?>
<w15:people xmlns:mc="http://schemas.openxmlformats.org/markup-compatibility/2006" xmlns:w15="http://schemas.microsoft.com/office/word/2012/wordml" mc:Ignorable="w15">
  <w15:person w15:author="Sharpton, Thomas">
    <w15:presenceInfo w15:providerId="None" w15:userId="Sharpton, Thomas"/>
  </w15:person>
  <w15:person w15:author="Sieler Jr, Michael James">
    <w15:presenceInfo w15:providerId="AD" w15:userId="S::sielerjm@oregonstate.edu::7edeff3c-38ab-4ac3-a485-a5fc2ee9f54a"/>
  </w15:person>
  <w15:person w15:author="Thomas Sharpton">
    <w15:presenceInfo w15:providerId=""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5"/>
  <w:doNotDisplayPageBoundaries/>
  <w:trackRevisions w:val="tru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8A8"/>
    <w:rsid w:val="000159DA"/>
    <w:rsid w:val="00015EDC"/>
    <w:rsid w:val="000168F8"/>
    <w:rsid w:val="00016EF9"/>
    <w:rsid w:val="000171D2"/>
    <w:rsid w:val="00017767"/>
    <w:rsid w:val="000177A2"/>
    <w:rsid w:val="00020095"/>
    <w:rsid w:val="00020FA3"/>
    <w:rsid w:val="00021346"/>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6099"/>
    <w:rsid w:val="00056BA2"/>
    <w:rsid w:val="000614FF"/>
    <w:rsid w:val="00061986"/>
    <w:rsid w:val="00061CDD"/>
    <w:rsid w:val="00061D1D"/>
    <w:rsid w:val="00063522"/>
    <w:rsid w:val="00063CDC"/>
    <w:rsid w:val="00064052"/>
    <w:rsid w:val="00064AB0"/>
    <w:rsid w:val="000655B5"/>
    <w:rsid w:val="00065748"/>
    <w:rsid w:val="00065E28"/>
    <w:rsid w:val="000673A6"/>
    <w:rsid w:val="0006759E"/>
    <w:rsid w:val="00067C38"/>
    <w:rsid w:val="000704C9"/>
    <w:rsid w:val="00070EBD"/>
    <w:rsid w:val="0007118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A02A9"/>
    <w:rsid w:val="000A044E"/>
    <w:rsid w:val="000A0C48"/>
    <w:rsid w:val="000A1BE8"/>
    <w:rsid w:val="000A255C"/>
    <w:rsid w:val="000A384C"/>
    <w:rsid w:val="000A3EDF"/>
    <w:rsid w:val="000A5CA8"/>
    <w:rsid w:val="000A5EB8"/>
    <w:rsid w:val="000A6381"/>
    <w:rsid w:val="000A6521"/>
    <w:rsid w:val="000A7972"/>
    <w:rsid w:val="000A7D5D"/>
    <w:rsid w:val="000B10CB"/>
    <w:rsid w:val="000B1306"/>
    <w:rsid w:val="000B143B"/>
    <w:rsid w:val="000B2CEA"/>
    <w:rsid w:val="000B2F7A"/>
    <w:rsid w:val="000B3AED"/>
    <w:rsid w:val="000B4485"/>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77C"/>
    <w:rsid w:val="00166A1B"/>
    <w:rsid w:val="0016723C"/>
    <w:rsid w:val="00167907"/>
    <w:rsid w:val="00167946"/>
    <w:rsid w:val="001703F5"/>
    <w:rsid w:val="00172D85"/>
    <w:rsid w:val="00174A86"/>
    <w:rsid w:val="00174CC8"/>
    <w:rsid w:val="00174FA4"/>
    <w:rsid w:val="00175275"/>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B6F"/>
    <w:rsid w:val="002247A3"/>
    <w:rsid w:val="00226CB0"/>
    <w:rsid w:val="00230A27"/>
    <w:rsid w:val="0023123A"/>
    <w:rsid w:val="00232209"/>
    <w:rsid w:val="00233828"/>
    <w:rsid w:val="0023420B"/>
    <w:rsid w:val="002365BC"/>
    <w:rsid w:val="00236B92"/>
    <w:rsid w:val="00240E6F"/>
    <w:rsid w:val="00241D95"/>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CA5"/>
    <w:rsid w:val="00266666"/>
    <w:rsid w:val="00267013"/>
    <w:rsid w:val="0027065E"/>
    <w:rsid w:val="00270B88"/>
    <w:rsid w:val="0027116B"/>
    <w:rsid w:val="002714FD"/>
    <w:rsid w:val="00273158"/>
    <w:rsid w:val="00273660"/>
    <w:rsid w:val="00273850"/>
    <w:rsid w:val="00274B0E"/>
    <w:rsid w:val="00274DC5"/>
    <w:rsid w:val="002753E2"/>
    <w:rsid w:val="00275561"/>
    <w:rsid w:val="00275D17"/>
    <w:rsid w:val="00275DB9"/>
    <w:rsid w:val="00275F1D"/>
    <w:rsid w:val="002769FA"/>
    <w:rsid w:val="0028118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E0275"/>
    <w:rsid w:val="002E0B5F"/>
    <w:rsid w:val="002E0CCD"/>
    <w:rsid w:val="002E2219"/>
    <w:rsid w:val="002E385F"/>
    <w:rsid w:val="002E3943"/>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A0"/>
    <w:rsid w:val="00325EF0"/>
    <w:rsid w:val="00330E4F"/>
    <w:rsid w:val="00331046"/>
    <w:rsid w:val="003316D8"/>
    <w:rsid w:val="00331F4C"/>
    <w:rsid w:val="00332239"/>
    <w:rsid w:val="00333B63"/>
    <w:rsid w:val="00333FE5"/>
    <w:rsid w:val="00334ED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630D"/>
    <w:rsid w:val="00356874"/>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703"/>
    <w:rsid w:val="003D227A"/>
    <w:rsid w:val="003D31BF"/>
    <w:rsid w:val="003D3737"/>
    <w:rsid w:val="003D4791"/>
    <w:rsid w:val="003D5463"/>
    <w:rsid w:val="003D5AA5"/>
    <w:rsid w:val="003D7730"/>
    <w:rsid w:val="003D77DC"/>
    <w:rsid w:val="003E0136"/>
    <w:rsid w:val="003E16EB"/>
    <w:rsid w:val="003E3B52"/>
    <w:rsid w:val="003E3C4F"/>
    <w:rsid w:val="003E3D41"/>
    <w:rsid w:val="003E493F"/>
    <w:rsid w:val="003E4F95"/>
    <w:rsid w:val="003E5959"/>
    <w:rsid w:val="003E5CF9"/>
    <w:rsid w:val="003E64FD"/>
    <w:rsid w:val="003E6AEF"/>
    <w:rsid w:val="003E6EDE"/>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D3D"/>
    <w:rsid w:val="004465BC"/>
    <w:rsid w:val="0044700A"/>
    <w:rsid w:val="0044732D"/>
    <w:rsid w:val="00450A50"/>
    <w:rsid w:val="00450B57"/>
    <w:rsid w:val="00450FF4"/>
    <w:rsid w:val="00451272"/>
    <w:rsid w:val="00451477"/>
    <w:rsid w:val="0045184D"/>
    <w:rsid w:val="00452558"/>
    <w:rsid w:val="004527B3"/>
    <w:rsid w:val="004539C4"/>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BE"/>
    <w:rsid w:val="004A05FE"/>
    <w:rsid w:val="004A0A45"/>
    <w:rsid w:val="004A0F00"/>
    <w:rsid w:val="004A156A"/>
    <w:rsid w:val="004A2084"/>
    <w:rsid w:val="004A26C8"/>
    <w:rsid w:val="004A2DF2"/>
    <w:rsid w:val="004A3AE9"/>
    <w:rsid w:val="004A40E9"/>
    <w:rsid w:val="004A476D"/>
    <w:rsid w:val="004A4B18"/>
    <w:rsid w:val="004A4BD6"/>
    <w:rsid w:val="004A507E"/>
    <w:rsid w:val="004A523B"/>
    <w:rsid w:val="004A54C8"/>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2200"/>
    <w:rsid w:val="004C25DB"/>
    <w:rsid w:val="004C2C82"/>
    <w:rsid w:val="004C4709"/>
    <w:rsid w:val="004C48F1"/>
    <w:rsid w:val="004C507B"/>
    <w:rsid w:val="004C5CF2"/>
    <w:rsid w:val="004C7C3F"/>
    <w:rsid w:val="004D075F"/>
    <w:rsid w:val="004D07CA"/>
    <w:rsid w:val="004D12CA"/>
    <w:rsid w:val="004D1D1C"/>
    <w:rsid w:val="004D1E36"/>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7732"/>
    <w:rsid w:val="005B0598"/>
    <w:rsid w:val="005B124C"/>
    <w:rsid w:val="005B215D"/>
    <w:rsid w:val="005B34D3"/>
    <w:rsid w:val="005B3CC4"/>
    <w:rsid w:val="005B49A9"/>
    <w:rsid w:val="005B4AF3"/>
    <w:rsid w:val="005B4B6B"/>
    <w:rsid w:val="005B51C5"/>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7625"/>
    <w:rsid w:val="005D0147"/>
    <w:rsid w:val="005D0A0A"/>
    <w:rsid w:val="005D14A5"/>
    <w:rsid w:val="005D1E2D"/>
    <w:rsid w:val="005D2603"/>
    <w:rsid w:val="005D412E"/>
    <w:rsid w:val="005D521B"/>
    <w:rsid w:val="005D57AF"/>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72A8"/>
    <w:rsid w:val="005E744A"/>
    <w:rsid w:val="005F2810"/>
    <w:rsid w:val="005F2F8D"/>
    <w:rsid w:val="005F3164"/>
    <w:rsid w:val="005F3398"/>
    <w:rsid w:val="005F446E"/>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5AB3"/>
    <w:rsid w:val="006E6431"/>
    <w:rsid w:val="006E64B4"/>
    <w:rsid w:val="006E6AEC"/>
    <w:rsid w:val="006E735D"/>
    <w:rsid w:val="006E7C52"/>
    <w:rsid w:val="006E7FC3"/>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825C6"/>
    <w:rsid w:val="0078261C"/>
    <w:rsid w:val="007826A5"/>
    <w:rsid w:val="00782892"/>
    <w:rsid w:val="0078295B"/>
    <w:rsid w:val="00782C13"/>
    <w:rsid w:val="00782D6C"/>
    <w:rsid w:val="00784B0D"/>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3633"/>
    <w:rsid w:val="008142B6"/>
    <w:rsid w:val="008146DA"/>
    <w:rsid w:val="00815872"/>
    <w:rsid w:val="0081675D"/>
    <w:rsid w:val="00816FA5"/>
    <w:rsid w:val="00817437"/>
    <w:rsid w:val="008175DD"/>
    <w:rsid w:val="00821343"/>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1104"/>
    <w:rsid w:val="00872B62"/>
    <w:rsid w:val="00872EBD"/>
    <w:rsid w:val="00872F1A"/>
    <w:rsid w:val="00872FD5"/>
    <w:rsid w:val="008738CB"/>
    <w:rsid w:val="008740AE"/>
    <w:rsid w:val="008742F5"/>
    <w:rsid w:val="0087447C"/>
    <w:rsid w:val="00874666"/>
    <w:rsid w:val="008749BB"/>
    <w:rsid w:val="00875ACC"/>
    <w:rsid w:val="00877206"/>
    <w:rsid w:val="00881031"/>
    <w:rsid w:val="008823EC"/>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A0058"/>
    <w:rsid w:val="008A03FE"/>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3F2"/>
    <w:rsid w:val="008B7929"/>
    <w:rsid w:val="008C043C"/>
    <w:rsid w:val="008C0AF5"/>
    <w:rsid w:val="008C0E5F"/>
    <w:rsid w:val="008C13DB"/>
    <w:rsid w:val="008C1F74"/>
    <w:rsid w:val="008C24B0"/>
    <w:rsid w:val="008C2A32"/>
    <w:rsid w:val="008C3965"/>
    <w:rsid w:val="008C3F77"/>
    <w:rsid w:val="008C4EE9"/>
    <w:rsid w:val="008C53D8"/>
    <w:rsid w:val="008C5B07"/>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C8F"/>
    <w:rsid w:val="008F6CA6"/>
    <w:rsid w:val="008F76D9"/>
    <w:rsid w:val="00900D66"/>
    <w:rsid w:val="0090158C"/>
    <w:rsid w:val="0090173C"/>
    <w:rsid w:val="0090213C"/>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9C3"/>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A77"/>
    <w:rsid w:val="00981E7A"/>
    <w:rsid w:val="009825F4"/>
    <w:rsid w:val="00982D99"/>
    <w:rsid w:val="009855E6"/>
    <w:rsid w:val="009858AC"/>
    <w:rsid w:val="00986FA3"/>
    <w:rsid w:val="009873E5"/>
    <w:rsid w:val="00987AE4"/>
    <w:rsid w:val="0099018F"/>
    <w:rsid w:val="0099086C"/>
    <w:rsid w:val="00990A47"/>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67D"/>
    <w:rsid w:val="009A792B"/>
    <w:rsid w:val="009A7AB0"/>
    <w:rsid w:val="009B31FA"/>
    <w:rsid w:val="009B3E1C"/>
    <w:rsid w:val="009B4045"/>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40E"/>
    <w:rsid w:val="00A25640"/>
    <w:rsid w:val="00A26803"/>
    <w:rsid w:val="00A26991"/>
    <w:rsid w:val="00A26B94"/>
    <w:rsid w:val="00A27169"/>
    <w:rsid w:val="00A276BB"/>
    <w:rsid w:val="00A3247B"/>
    <w:rsid w:val="00A32CD7"/>
    <w:rsid w:val="00A32F27"/>
    <w:rsid w:val="00A33C10"/>
    <w:rsid w:val="00A34972"/>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434F"/>
    <w:rsid w:val="00AB4516"/>
    <w:rsid w:val="00AB45E8"/>
    <w:rsid w:val="00AB6383"/>
    <w:rsid w:val="00AB682E"/>
    <w:rsid w:val="00AB754D"/>
    <w:rsid w:val="00AC0216"/>
    <w:rsid w:val="00AC0699"/>
    <w:rsid w:val="00AC098A"/>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663D"/>
    <w:rsid w:val="00BE6EA9"/>
    <w:rsid w:val="00BF189E"/>
    <w:rsid w:val="00BF2DCF"/>
    <w:rsid w:val="00BF2F2C"/>
    <w:rsid w:val="00BF2FD5"/>
    <w:rsid w:val="00BF43B6"/>
    <w:rsid w:val="00BF4ECA"/>
    <w:rsid w:val="00BF5283"/>
    <w:rsid w:val="00BF5622"/>
    <w:rsid w:val="00BF56D7"/>
    <w:rsid w:val="00BF598C"/>
    <w:rsid w:val="00BF5E45"/>
    <w:rsid w:val="00BF61D5"/>
    <w:rsid w:val="00BF7480"/>
    <w:rsid w:val="00BF7790"/>
    <w:rsid w:val="00C002ED"/>
    <w:rsid w:val="00C00C60"/>
    <w:rsid w:val="00C0119F"/>
    <w:rsid w:val="00C01BCB"/>
    <w:rsid w:val="00C01C01"/>
    <w:rsid w:val="00C0310A"/>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D01"/>
    <w:rsid w:val="00C15FE7"/>
    <w:rsid w:val="00C20157"/>
    <w:rsid w:val="00C20379"/>
    <w:rsid w:val="00C20633"/>
    <w:rsid w:val="00C20A11"/>
    <w:rsid w:val="00C20DA0"/>
    <w:rsid w:val="00C221CC"/>
    <w:rsid w:val="00C22A6B"/>
    <w:rsid w:val="00C22C59"/>
    <w:rsid w:val="00C23346"/>
    <w:rsid w:val="00C23698"/>
    <w:rsid w:val="00C2385E"/>
    <w:rsid w:val="00C24D20"/>
    <w:rsid w:val="00C26791"/>
    <w:rsid w:val="00C26F21"/>
    <w:rsid w:val="00C30061"/>
    <w:rsid w:val="00C301B3"/>
    <w:rsid w:val="00C30FD0"/>
    <w:rsid w:val="00C334A7"/>
    <w:rsid w:val="00C339F5"/>
    <w:rsid w:val="00C346F0"/>
    <w:rsid w:val="00C3475F"/>
    <w:rsid w:val="00C348DF"/>
    <w:rsid w:val="00C35553"/>
    <w:rsid w:val="00C35AAB"/>
    <w:rsid w:val="00C35B06"/>
    <w:rsid w:val="00C36867"/>
    <w:rsid w:val="00C36C23"/>
    <w:rsid w:val="00C37143"/>
    <w:rsid w:val="00C3727C"/>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1ED8"/>
    <w:rsid w:val="00C721B1"/>
    <w:rsid w:val="00C73C79"/>
    <w:rsid w:val="00C7408E"/>
    <w:rsid w:val="00C7418F"/>
    <w:rsid w:val="00C74338"/>
    <w:rsid w:val="00C752D0"/>
    <w:rsid w:val="00C75475"/>
    <w:rsid w:val="00C767B2"/>
    <w:rsid w:val="00C7725F"/>
    <w:rsid w:val="00C77C51"/>
    <w:rsid w:val="00C80D08"/>
    <w:rsid w:val="00C812FD"/>
    <w:rsid w:val="00C813FE"/>
    <w:rsid w:val="00C81966"/>
    <w:rsid w:val="00C8295A"/>
    <w:rsid w:val="00C84003"/>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F1A"/>
    <w:rsid w:val="00CF6C93"/>
    <w:rsid w:val="00CF7250"/>
    <w:rsid w:val="00D00E60"/>
    <w:rsid w:val="00D01175"/>
    <w:rsid w:val="00D01335"/>
    <w:rsid w:val="00D01E1F"/>
    <w:rsid w:val="00D01F94"/>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60163"/>
    <w:rsid w:val="00D61849"/>
    <w:rsid w:val="00D6191C"/>
    <w:rsid w:val="00D642F0"/>
    <w:rsid w:val="00D652BA"/>
    <w:rsid w:val="00D65962"/>
    <w:rsid w:val="00D65BEF"/>
    <w:rsid w:val="00D65EC4"/>
    <w:rsid w:val="00D65FA1"/>
    <w:rsid w:val="00D66A91"/>
    <w:rsid w:val="00D66D96"/>
    <w:rsid w:val="00D66DED"/>
    <w:rsid w:val="00D66E5B"/>
    <w:rsid w:val="00D66F1A"/>
    <w:rsid w:val="00D67EDE"/>
    <w:rsid w:val="00D700A2"/>
    <w:rsid w:val="00D7077D"/>
    <w:rsid w:val="00D71874"/>
    <w:rsid w:val="00D71F3D"/>
    <w:rsid w:val="00D722DD"/>
    <w:rsid w:val="00D724F0"/>
    <w:rsid w:val="00D7295A"/>
    <w:rsid w:val="00D730AB"/>
    <w:rsid w:val="00D735AC"/>
    <w:rsid w:val="00D736E4"/>
    <w:rsid w:val="00D74464"/>
    <w:rsid w:val="00D7462E"/>
    <w:rsid w:val="00D75065"/>
    <w:rsid w:val="00D75B50"/>
    <w:rsid w:val="00D75E07"/>
    <w:rsid w:val="00D7639A"/>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8E4"/>
    <w:rsid w:val="00E00282"/>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27C9"/>
    <w:rsid w:val="00E73802"/>
    <w:rsid w:val="00E744DA"/>
    <w:rsid w:val="00E744E7"/>
    <w:rsid w:val="00E7457F"/>
    <w:rsid w:val="00E74636"/>
    <w:rsid w:val="00E748A3"/>
    <w:rsid w:val="00E74EC5"/>
    <w:rsid w:val="00E757BA"/>
    <w:rsid w:val="00E76338"/>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C5B"/>
    <w:rsid w:val="00EB5EE8"/>
    <w:rsid w:val="00EB6FF6"/>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63BE"/>
    <w:rsid w:val="00F11391"/>
    <w:rsid w:val="00F11463"/>
    <w:rsid w:val="00F11DB8"/>
    <w:rsid w:val="00F12A21"/>
    <w:rsid w:val="00F12B2C"/>
    <w:rsid w:val="00F13D0F"/>
    <w:rsid w:val="00F1457D"/>
    <w:rsid w:val="00F14691"/>
    <w:rsid w:val="00F15D8D"/>
    <w:rsid w:val="00F160CE"/>
    <w:rsid w:val="00F167AC"/>
    <w:rsid w:val="00F203FE"/>
    <w:rsid w:val="00F20701"/>
    <w:rsid w:val="00F2360E"/>
    <w:rsid w:val="00F23BEE"/>
    <w:rsid w:val="00F246AD"/>
    <w:rsid w:val="00F25361"/>
    <w:rsid w:val="00F25E1E"/>
    <w:rsid w:val="00F2614C"/>
    <w:rsid w:val="00F2636F"/>
    <w:rsid w:val="00F26AEB"/>
    <w:rsid w:val="00F30701"/>
    <w:rsid w:val="00F3188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6EF4"/>
    <w:rsid w:val="00F7715A"/>
    <w:rsid w:val="00F77945"/>
    <w:rsid w:val="00F77BE6"/>
    <w:rsid w:val="00F8082B"/>
    <w:rsid w:val="00F82C32"/>
    <w:rsid w:val="00F83660"/>
    <w:rsid w:val="00F836AC"/>
    <w:rsid w:val="00F845FC"/>
    <w:rsid w:val="00F84718"/>
    <w:rsid w:val="00F849E6"/>
    <w:rsid w:val="00F86AAD"/>
    <w:rsid w:val="00F873CB"/>
    <w:rsid w:val="00F900A8"/>
    <w:rsid w:val="00F91312"/>
    <w:rsid w:val="00F91A1C"/>
    <w:rsid w:val="00F92057"/>
    <w:rsid w:val="00F920F9"/>
    <w:rsid w:val="00F92ED8"/>
    <w:rsid w:val="00F930CD"/>
    <w:rsid w:val="00F9335B"/>
    <w:rsid w:val="00F94864"/>
    <w:rsid w:val="00F94EC5"/>
    <w:rsid w:val="00F9563A"/>
    <w:rsid w:val="00F96EFA"/>
    <w:rsid w:val="00F97799"/>
    <w:rsid w:val="00F97AF5"/>
    <w:rsid w:val="00FA0C66"/>
    <w:rsid w:val="00FA1891"/>
    <w:rsid w:val="00FA4C66"/>
    <w:rsid w:val="00FA5BEE"/>
    <w:rsid w:val="00FA6F7B"/>
    <w:rsid w:val="00FA746D"/>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60D"/>
    <w:rsid w:val="00FF4D57"/>
    <w:rsid w:val="00FF581D"/>
    <w:rsid w:val="00FF6814"/>
    <w:rsid w:val="00FF6D75"/>
    <w:rsid w:val="00FF6E82"/>
    <w:rsid w:val="00FF741B"/>
    <w:rsid w:val="00FF777C"/>
    <w:rsid w:val="00FF79D6"/>
    <w:rsid w:val="05A390F2"/>
    <w:rsid w:val="1B436E34"/>
    <w:rsid w:val="23B0D8DD"/>
    <w:rsid w:val="26C88814"/>
    <w:rsid w:val="3B286C8C"/>
    <w:rsid w:val="3BC34DF0"/>
    <w:rsid w:val="3EA07C49"/>
    <w:rsid w:val="44AEF99B"/>
    <w:rsid w:val="49C60A84"/>
    <w:rsid w:val="762B7FA1"/>
    <w:rsid w:val="785AFC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06757"/>
    <w:rPr>
      <w:rFonts w:ascii="Times New Roman" w:hAnsi="Times New Roman" w:eastAsia="Times New Roman" w:cs="Times New Roma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hAnsiTheme="minorHAnsi" w:eastAsiaTheme="minorHAnsi" w:cstheme="minorBidi"/>
    </w:rPr>
  </w:style>
  <w:style w:type="paragraph" w:styleId="CommentText">
    <w:name w:val="annotation text"/>
    <w:basedOn w:val="Normal"/>
    <w:link w:val="CommentTextChar"/>
    <w:uiPriority w:val="99"/>
    <w:semiHidden/>
    <w:unhideWhenUsed/>
    <w:rPr>
      <w:sz w:val="20"/>
      <w:szCs w:val="20"/>
    </w:rPr>
  </w:style>
  <w:style w:type="character" w:styleId="CommentTextChar" w:customStyle="1">
    <w:name w:val="Comment Text Char"/>
    <w:basedOn w:val="DefaultParagraphFont"/>
    <w:link w:val="CommentText"/>
    <w:uiPriority w:val="99"/>
    <w:semiHidden/>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styleId="CommentSubjectChar" w:customStyle="1">
    <w:name w:val="Comment Subject Char"/>
    <w:basedOn w:val="CommentTextChar"/>
    <w:link w:val="CommentSubject"/>
    <w:uiPriority w:val="99"/>
    <w:semiHidden/>
    <w:rsid w:val="00FA1891"/>
    <w:rPr>
      <w:rFonts w:ascii="Times New Roman" w:hAnsi="Times New Roman" w:eastAsia="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hAnsi="Times New Roman" w:eastAsia="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43813"/>
    <w:rPr>
      <w:rFonts w:ascii="Segoe UI" w:hAnsi="Segoe UI" w:eastAsia="Times New Roman"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styleId="UnresolvedMention">
    <w:name w:val="Unresolved Mention"/>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Sieler Jr, Michael James</dc:creator>
  <keywords/>
  <dc:description/>
  <lastModifiedBy>Thomas Sharpton</lastModifiedBy>
  <revision>12</revision>
  <lastPrinted>2022-11-03T23:29:00.0000000Z</lastPrinted>
  <dcterms:created xsi:type="dcterms:W3CDTF">2022-11-03T23:29:00.0000000Z</dcterms:created>
  <dcterms:modified xsi:type="dcterms:W3CDTF">2022-11-08T14:59:53.3001795Z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zotero-version="6.0.16-beta.12+a8a0cabcc"&gt;&lt;session id="ZsOSSP4C"/&gt;&lt;style id="http://www.zotero.org/styles/nature" hasBibliography="1" bibliographyStyleHasBeenSet="1"/&gt;&lt;prefs&gt;&lt;pref name="fieldType" value="Field"/&gt;&lt;/prefs&gt;&lt;/data&gt;</vt:lpwstr>
  </property>
  <property fmtid="{D5CDD505-2E9C-101B-9397-08002B2CF9AE}" pid="3" name="ZOTERO_PREF_2">
    <vt:lpwstr/>
  </property>
</Properties>
</file>