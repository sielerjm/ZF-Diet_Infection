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DEA24" w14:textId="1024E151" w:rsidR="00B61E16" w:rsidRPr="00F16347" w:rsidRDefault="00B61E16" w:rsidP="217D0C5E">
      <w:pPr>
        <w:rPr>
          <w:rFonts w:ascii="Arial" w:eastAsia="Arial" w:hAnsi="Arial" w:cs="Arial"/>
          <w:b/>
          <w:bCs/>
          <w:sz w:val="22"/>
          <w:szCs w:val="22"/>
        </w:rPr>
      </w:pPr>
    </w:p>
    <w:p w14:paraId="4264B9EE" w14:textId="77777777" w:rsidR="00B61E16" w:rsidRPr="00F16347" w:rsidRDefault="00B61E16" w:rsidP="217D0C5E">
      <w:pPr>
        <w:spacing w:line="276" w:lineRule="auto"/>
        <w:jc w:val="center"/>
        <w:rPr>
          <w:rFonts w:ascii="Arial" w:eastAsia="Arial" w:hAnsi="Arial" w:cs="Arial"/>
          <w:b/>
          <w:bCs/>
          <w:sz w:val="22"/>
          <w:szCs w:val="22"/>
        </w:rPr>
      </w:pPr>
    </w:p>
    <w:p w14:paraId="31A4AB8C" w14:textId="77777777" w:rsidR="00B61E16" w:rsidRPr="00F16347" w:rsidRDefault="00B61E16" w:rsidP="217D0C5E">
      <w:pPr>
        <w:spacing w:line="276" w:lineRule="auto"/>
        <w:jc w:val="center"/>
        <w:rPr>
          <w:rFonts w:ascii="Arial" w:eastAsia="Arial" w:hAnsi="Arial" w:cs="Arial"/>
          <w:b/>
          <w:bCs/>
          <w:sz w:val="22"/>
          <w:szCs w:val="22"/>
        </w:rPr>
      </w:pPr>
    </w:p>
    <w:p w14:paraId="199BD7EE" w14:textId="77777777" w:rsidR="00B61E16" w:rsidRPr="00F16347" w:rsidRDefault="00B61E16" w:rsidP="217D0C5E">
      <w:pPr>
        <w:spacing w:line="276" w:lineRule="auto"/>
        <w:jc w:val="center"/>
        <w:rPr>
          <w:rFonts w:ascii="Arial" w:eastAsia="Arial" w:hAnsi="Arial" w:cs="Arial"/>
          <w:b/>
          <w:bCs/>
          <w:sz w:val="22"/>
          <w:szCs w:val="22"/>
        </w:rPr>
      </w:pPr>
    </w:p>
    <w:p w14:paraId="215A1420" w14:textId="1555DA13" w:rsidR="002510FE" w:rsidRPr="00F16347" w:rsidRDefault="217D0C5E" w:rsidP="217D0C5E">
      <w:pPr>
        <w:spacing w:line="276" w:lineRule="auto"/>
        <w:jc w:val="center"/>
        <w:rPr>
          <w:rFonts w:ascii="Arial" w:eastAsia="Arial" w:hAnsi="Arial" w:cs="Arial"/>
          <w:b/>
          <w:bCs/>
          <w:sz w:val="22"/>
          <w:szCs w:val="22"/>
        </w:rPr>
      </w:pPr>
      <w:r w:rsidRPr="00F16347">
        <w:rPr>
          <w:rFonts w:ascii="Arial" w:eastAsia="Arial" w:hAnsi="Arial" w:cs="Arial"/>
          <w:b/>
          <w:bCs/>
          <w:sz w:val="22"/>
          <w:szCs w:val="22"/>
        </w:rPr>
        <w:t>Common laboratory diets differentially influence zebrafish gut microbiome’s successional development and sensitivity to pathogen exposure</w:t>
      </w:r>
    </w:p>
    <w:p w14:paraId="5B1EC74E" w14:textId="6FF96147" w:rsidR="00B44DF3" w:rsidRPr="00F16347" w:rsidRDefault="00B44DF3" w:rsidP="217D0C5E">
      <w:pPr>
        <w:spacing w:line="276" w:lineRule="auto"/>
        <w:rPr>
          <w:rFonts w:ascii="Arial" w:eastAsia="Arial" w:hAnsi="Arial" w:cs="Arial"/>
          <w:sz w:val="22"/>
          <w:szCs w:val="22"/>
        </w:rPr>
      </w:pPr>
    </w:p>
    <w:p w14:paraId="4D15C7F8" w14:textId="53DCBC3F" w:rsidR="00E43813" w:rsidRPr="00F16347" w:rsidRDefault="217D0C5E" w:rsidP="217D0C5E">
      <w:pPr>
        <w:spacing w:line="276" w:lineRule="auto"/>
        <w:jc w:val="center"/>
        <w:rPr>
          <w:rFonts w:ascii="Arial" w:eastAsia="Arial" w:hAnsi="Arial" w:cs="Arial"/>
          <w:sz w:val="22"/>
          <w:szCs w:val="22"/>
        </w:rPr>
      </w:pPr>
      <w:r w:rsidRPr="00F16347">
        <w:rPr>
          <w:rFonts w:ascii="Arial" w:eastAsia="Arial" w:hAnsi="Arial" w:cs="Arial"/>
          <w:sz w:val="22"/>
          <w:szCs w:val="22"/>
        </w:rPr>
        <w:t xml:space="preserve">Michael </w:t>
      </w:r>
      <w:r w:rsidR="008C692A" w:rsidRPr="00F16347">
        <w:rPr>
          <w:rFonts w:ascii="Arial" w:eastAsia="Arial" w:hAnsi="Arial" w:cs="Arial"/>
          <w:sz w:val="22"/>
          <w:szCs w:val="22"/>
        </w:rPr>
        <w:t xml:space="preserve">J. </w:t>
      </w:r>
      <w:r w:rsidRPr="00F16347">
        <w:rPr>
          <w:rFonts w:ascii="Arial" w:eastAsia="Arial" w:hAnsi="Arial" w:cs="Arial"/>
          <w:sz w:val="22"/>
          <w:szCs w:val="22"/>
        </w:rPr>
        <w:t>Sieler</w:t>
      </w:r>
      <w:r w:rsidR="008C692A" w:rsidRPr="00F16347">
        <w:rPr>
          <w:rFonts w:ascii="Arial" w:eastAsia="Arial" w:hAnsi="Arial" w:cs="Arial"/>
          <w:sz w:val="22"/>
          <w:szCs w:val="22"/>
        </w:rPr>
        <w:t xml:space="preserve"> Jr.</w:t>
      </w:r>
      <w:r w:rsidRPr="00F16347">
        <w:rPr>
          <w:rFonts w:ascii="Arial" w:eastAsia="Arial" w:hAnsi="Arial" w:cs="Arial"/>
          <w:sz w:val="22"/>
          <w:szCs w:val="22"/>
        </w:rPr>
        <w:t xml:space="preserve">, Colleen </w:t>
      </w:r>
      <w:r w:rsidR="0090241A" w:rsidRPr="00F16347">
        <w:rPr>
          <w:rFonts w:ascii="Arial" w:eastAsia="Arial" w:hAnsi="Arial" w:cs="Arial"/>
          <w:sz w:val="22"/>
          <w:szCs w:val="22"/>
        </w:rPr>
        <w:t xml:space="preserve">E. </w:t>
      </w:r>
      <w:r w:rsidRPr="00F16347">
        <w:rPr>
          <w:rFonts w:ascii="Arial" w:eastAsia="Arial" w:hAnsi="Arial" w:cs="Arial"/>
          <w:sz w:val="22"/>
          <w:szCs w:val="22"/>
        </w:rPr>
        <w:t>Al-</w:t>
      </w:r>
      <w:proofErr w:type="spellStart"/>
      <w:r w:rsidRPr="00F16347">
        <w:rPr>
          <w:rFonts w:ascii="Arial" w:eastAsia="Arial" w:hAnsi="Arial" w:cs="Arial"/>
          <w:sz w:val="22"/>
          <w:szCs w:val="22"/>
        </w:rPr>
        <w:t>Samarrie</w:t>
      </w:r>
      <w:proofErr w:type="spellEnd"/>
      <w:r w:rsidRPr="00F16347">
        <w:rPr>
          <w:rFonts w:ascii="Arial" w:eastAsia="Arial" w:hAnsi="Arial" w:cs="Arial"/>
          <w:sz w:val="22"/>
          <w:szCs w:val="22"/>
        </w:rPr>
        <w:t xml:space="preserve">, Kristin Kasschau, Michael </w:t>
      </w:r>
      <w:r w:rsidR="00BE4B74" w:rsidRPr="00F16347">
        <w:rPr>
          <w:rFonts w:ascii="Arial" w:eastAsia="Arial" w:hAnsi="Arial" w:cs="Arial"/>
          <w:sz w:val="22"/>
          <w:szCs w:val="22"/>
        </w:rPr>
        <w:t xml:space="preserve">L. </w:t>
      </w:r>
      <w:r w:rsidRPr="00F16347">
        <w:rPr>
          <w:rFonts w:ascii="Arial" w:eastAsia="Arial" w:hAnsi="Arial" w:cs="Arial"/>
          <w:sz w:val="22"/>
          <w:szCs w:val="22"/>
        </w:rPr>
        <w:t>Kent, Thomas J. Sharpton</w:t>
      </w:r>
    </w:p>
    <w:p w14:paraId="7C843079" w14:textId="77777777" w:rsidR="00E43813" w:rsidRPr="00F16347" w:rsidRDefault="00E43813" w:rsidP="217D0C5E">
      <w:pPr>
        <w:spacing w:line="276" w:lineRule="auto"/>
        <w:rPr>
          <w:rFonts w:ascii="Arial" w:eastAsia="Arial" w:hAnsi="Arial" w:cs="Arial"/>
          <w:sz w:val="22"/>
          <w:szCs w:val="22"/>
        </w:rPr>
      </w:pPr>
    </w:p>
    <w:p w14:paraId="6E3C4C07" w14:textId="61F12534" w:rsidR="00D06789" w:rsidRPr="00F16347" w:rsidRDefault="217D0C5E" w:rsidP="217D0C5E">
      <w:pPr>
        <w:spacing w:line="276" w:lineRule="auto"/>
        <w:rPr>
          <w:rFonts w:ascii="Arial" w:eastAsia="Arial" w:hAnsi="Arial" w:cs="Arial"/>
          <w:sz w:val="22"/>
          <w:szCs w:val="22"/>
        </w:rPr>
      </w:pPr>
      <w:commentRangeStart w:id="0"/>
      <w:r w:rsidRPr="00F16347">
        <w:rPr>
          <w:rFonts w:ascii="Arial" w:eastAsia="Arial" w:hAnsi="Arial" w:cs="Arial"/>
          <w:b/>
          <w:bCs/>
          <w:sz w:val="22"/>
          <w:szCs w:val="22"/>
        </w:rPr>
        <w:t>Abstract</w:t>
      </w:r>
      <w:commentRangeEnd w:id="0"/>
      <w:r w:rsidR="00D06789" w:rsidRPr="00F16347">
        <w:rPr>
          <w:rStyle w:val="CommentReference"/>
          <w:rFonts w:ascii="Arial" w:hAnsi="Arial" w:cs="Arial"/>
          <w:sz w:val="22"/>
          <w:szCs w:val="22"/>
        </w:rPr>
        <w:commentReference w:id="0"/>
      </w:r>
    </w:p>
    <w:p w14:paraId="61F97496" w14:textId="77777777" w:rsidR="00BD5ECE" w:rsidRPr="00F16347" w:rsidRDefault="00BD5ECE" w:rsidP="217D0C5E">
      <w:pPr>
        <w:spacing w:line="276" w:lineRule="auto"/>
        <w:rPr>
          <w:rFonts w:ascii="Arial" w:eastAsia="Arial" w:hAnsi="Arial" w:cs="Arial"/>
          <w:sz w:val="22"/>
          <w:szCs w:val="22"/>
        </w:rPr>
      </w:pPr>
    </w:p>
    <w:p w14:paraId="66012DC2" w14:textId="79BB52EE" w:rsidR="00BA181A"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Despite the long-established importance of zebrafish</w:t>
      </w:r>
      <w:r w:rsidR="00BE4B74" w:rsidRPr="00F16347">
        <w:rPr>
          <w:rFonts w:ascii="Arial" w:eastAsia="Arial" w:hAnsi="Arial" w:cs="Arial"/>
          <w:sz w:val="22"/>
          <w:szCs w:val="22"/>
        </w:rPr>
        <w:t xml:space="preserve"> (</w:t>
      </w:r>
      <w:r w:rsidR="00BE4B74" w:rsidRPr="00F16347">
        <w:rPr>
          <w:rFonts w:ascii="Arial" w:eastAsia="Arial" w:hAnsi="Arial" w:cs="Arial"/>
          <w:i/>
          <w:sz w:val="22"/>
          <w:szCs w:val="22"/>
        </w:rPr>
        <w:t>Danio rerio</w:t>
      </w:r>
      <w:r w:rsidR="00BE4B74" w:rsidRPr="00F16347">
        <w:rPr>
          <w:rFonts w:ascii="Arial" w:eastAsia="Arial" w:hAnsi="Arial" w:cs="Arial"/>
          <w:sz w:val="22"/>
          <w:szCs w:val="22"/>
        </w:rPr>
        <w:t>)</w:t>
      </w:r>
      <w:r w:rsidRPr="00F16347">
        <w:rPr>
          <w:rFonts w:ascii="Arial" w:eastAsia="Arial" w:hAnsi="Arial" w:cs="Arial"/>
          <w:sz w:val="22"/>
          <w:szCs w:val="22"/>
        </w:rPr>
        <w:t xml:space="preserve">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t>
      </w:r>
      <w:commentRangeStart w:id="1"/>
      <w:ins w:id="2" w:author="Sieler Jr, Michael James" w:date="2022-12-20T09:02:00Z">
        <w:r w:rsidR="001F0A4E">
          <w:rPr>
            <w:rFonts w:ascii="Arial" w:eastAsia="Arial" w:hAnsi="Arial" w:cs="Arial"/>
            <w:sz w:val="22"/>
            <w:szCs w:val="22"/>
          </w:rPr>
          <w:t xml:space="preserve">We </w:t>
        </w:r>
        <w:r w:rsidR="001F0A4E" w:rsidRPr="00F16347">
          <w:rPr>
            <w:rFonts w:ascii="Arial" w:eastAsia="Arial" w:hAnsi="Arial" w:cs="Arial"/>
            <w:sz w:val="22"/>
            <w:szCs w:val="22"/>
          </w:rPr>
          <w:t xml:space="preserve">compared the composition of </w:t>
        </w:r>
        <w:r w:rsidR="001F0A4E">
          <w:rPr>
            <w:rFonts w:ascii="Arial" w:eastAsia="Arial" w:hAnsi="Arial" w:cs="Arial"/>
            <w:sz w:val="22"/>
            <w:szCs w:val="22"/>
          </w:rPr>
          <w:t xml:space="preserve">gut </w:t>
        </w:r>
        <w:r w:rsidR="001F0A4E" w:rsidRPr="00F16347">
          <w:rPr>
            <w:rFonts w:ascii="Arial" w:eastAsia="Arial" w:hAnsi="Arial" w:cs="Arial"/>
            <w:sz w:val="22"/>
            <w:szCs w:val="22"/>
          </w:rPr>
          <w:t>microbiomes in</w:t>
        </w:r>
        <w:r w:rsidR="001F0A4E" w:rsidRPr="00AB2A16">
          <w:rPr>
            <w:rFonts w:ascii="Arial" w:eastAsia="Arial" w:hAnsi="Arial" w:cs="Arial"/>
            <w:sz w:val="22"/>
            <w:szCs w:val="22"/>
          </w:rPr>
          <w:t xml:space="preserve"> </w:t>
        </w:r>
        <w:r w:rsidR="001F0A4E" w:rsidRPr="00F16347">
          <w:rPr>
            <w:rFonts w:ascii="Arial" w:eastAsia="Arial" w:hAnsi="Arial" w:cs="Arial"/>
            <w:sz w:val="22"/>
            <w:szCs w:val="22"/>
          </w:rPr>
          <w:t>approximately 60 AB line</w:t>
        </w:r>
        <w:r w:rsidR="001F0A4E">
          <w:rPr>
            <w:rFonts w:ascii="Arial" w:eastAsia="Arial" w:hAnsi="Arial" w:cs="Arial"/>
            <w:sz w:val="22"/>
            <w:szCs w:val="22"/>
          </w:rPr>
          <w:t xml:space="preserve"> adult</w:t>
        </w:r>
      </w:ins>
      <w:r w:rsidR="00F102E0">
        <w:rPr>
          <w:rFonts w:ascii="Arial" w:eastAsia="Arial" w:hAnsi="Arial" w:cs="Arial"/>
          <w:sz w:val="22"/>
          <w:szCs w:val="22"/>
        </w:rPr>
        <w:t xml:space="preserve"> </w:t>
      </w:r>
      <w:ins w:id="3" w:author="Sieler Jr, Michael James" w:date="2022-12-20T09:02:00Z">
        <w:r w:rsidR="00F102E0" w:rsidRPr="00F16347">
          <w:rPr>
            <w:rFonts w:ascii="Arial" w:eastAsia="Arial" w:hAnsi="Arial" w:cs="Arial"/>
            <w:sz w:val="22"/>
            <w:szCs w:val="22"/>
          </w:rPr>
          <w:t>(4- and 7-month-old)</w:t>
        </w:r>
        <w:r w:rsidR="001F0A4E" w:rsidRPr="00F16347">
          <w:rPr>
            <w:rFonts w:ascii="Arial" w:eastAsia="Arial" w:hAnsi="Arial" w:cs="Arial"/>
            <w:sz w:val="22"/>
            <w:szCs w:val="22"/>
          </w:rPr>
          <w:t xml:space="preserve"> zebrafish </w:t>
        </w:r>
        <w:r w:rsidR="001F0A4E">
          <w:rPr>
            <w:rFonts w:ascii="Arial" w:eastAsia="Arial" w:hAnsi="Arial" w:cs="Arial"/>
            <w:sz w:val="22"/>
            <w:szCs w:val="22"/>
          </w:rPr>
          <w:t>fed</w:t>
        </w:r>
        <w:r w:rsidR="001F0A4E" w:rsidRPr="00F16347">
          <w:rPr>
            <w:rFonts w:ascii="Arial" w:eastAsia="Arial" w:hAnsi="Arial" w:cs="Arial"/>
            <w:sz w:val="22"/>
            <w:szCs w:val="22"/>
          </w:rPr>
          <w:t xml:space="preserve"> each diet throughout their lifespan</w:t>
        </w:r>
      </w:ins>
      <w:commentRangeEnd w:id="1"/>
      <w:r w:rsidR="001F0A4E">
        <w:rPr>
          <w:rStyle w:val="CommentReference"/>
        </w:rPr>
        <w:commentReference w:id="1"/>
      </w:r>
      <w:ins w:id="4" w:author="Sieler Jr, Michael James" w:date="2022-12-20T09:02:00Z">
        <w:r w:rsidR="001F0A4E" w:rsidRPr="00F16347">
          <w:rPr>
            <w:rFonts w:ascii="Arial" w:eastAsia="Arial" w:hAnsi="Arial" w:cs="Arial"/>
            <w:sz w:val="22"/>
            <w:szCs w:val="22"/>
          </w:rPr>
          <w:t>.</w:t>
        </w:r>
        <w:r w:rsidR="001F0A4E">
          <w:rPr>
            <w:rFonts w:ascii="Arial" w:eastAsia="Arial" w:hAnsi="Arial" w:cs="Arial"/>
            <w:sz w:val="22"/>
            <w:szCs w:val="22"/>
          </w:rPr>
          <w:t xml:space="preserve"> </w:t>
        </w:r>
      </w:ins>
      <w:r w:rsidRPr="00F16347">
        <w:rPr>
          <w:rFonts w:ascii="Arial" w:eastAsia="Arial" w:hAnsi="Arial" w:cs="Arial"/>
          <w:sz w:val="22"/>
          <w:szCs w:val="22"/>
        </w:rPr>
        <w:t xml:space="preserve">Our analysis finds that diet has a substantial impact on the composition of the gut microbiome in adult fish, and that diet also impacts the developmental variation in the gut microbiome.  We further evaluated whether the 7-month-old fish microbiome compositions that result from dietary variation are differentially sensitive to infection by a common laboratory pathogen: </w:t>
      </w:r>
      <w:r w:rsidRPr="00F16347">
        <w:rPr>
          <w:rFonts w:ascii="Arial" w:eastAsia="Arial" w:hAnsi="Arial" w:cs="Arial"/>
          <w:i/>
          <w:iCs/>
          <w:sz w:val="22"/>
          <w:szCs w:val="22"/>
        </w:rPr>
        <w:t>Mycobacterium chelonae</w:t>
      </w:r>
      <w:r w:rsidRPr="00F16347">
        <w:rPr>
          <w:rFonts w:ascii="Arial" w:eastAsia="Arial" w:hAnsi="Arial" w:cs="Arial"/>
          <w:sz w:val="22"/>
          <w:szCs w:val="22"/>
        </w:rPr>
        <w:t xml:space="preserve">. Our analysis finds that the gut microbiome’s sensitivity to </w:t>
      </w:r>
      <w:r w:rsidRPr="00F16347">
        <w:rPr>
          <w:rFonts w:ascii="Arial" w:eastAsia="Arial" w:hAnsi="Arial" w:cs="Arial"/>
          <w:i/>
          <w:iCs/>
          <w:sz w:val="22"/>
          <w:szCs w:val="22"/>
        </w:rPr>
        <w:t>M. chelonae</w:t>
      </w:r>
      <w:r w:rsidRPr="00F16347">
        <w:rPr>
          <w:rFonts w:ascii="Arial" w:eastAsia="Arial" w:hAnsi="Arial" w:cs="Arial"/>
          <w:sz w:val="22"/>
          <w:szCs w:val="22"/>
        </w:rPr>
        <w:t xml:space="preserve"> infection varies as a function of diet, especially for moderate and low abundance taxa. Overall, our results indicate that diet drives the successional development of the gut microbiome as well as its sensitivity to exogenous exposure. Consequently, investigators should carefully consider the role of diet in their microbiome zebrafish investigations, especially when integrating results across studies that vary by diet.</w:t>
      </w:r>
    </w:p>
    <w:p w14:paraId="45F06DA4" w14:textId="77777777" w:rsidR="00D06789" w:rsidRPr="00F16347" w:rsidRDefault="00D06789" w:rsidP="00055851">
      <w:pPr>
        <w:spacing w:line="360" w:lineRule="auto"/>
        <w:rPr>
          <w:rFonts w:ascii="Arial" w:eastAsia="Arial" w:hAnsi="Arial" w:cs="Arial"/>
          <w:b/>
          <w:bCs/>
          <w:sz w:val="22"/>
          <w:szCs w:val="22"/>
        </w:rPr>
      </w:pPr>
    </w:p>
    <w:p w14:paraId="79A96829" w14:textId="1A3D8A54" w:rsidR="005F446E"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t>Introduction</w:t>
      </w:r>
    </w:p>
    <w:p w14:paraId="2AD6257F" w14:textId="77777777" w:rsidR="005F446E" w:rsidRPr="00F16347" w:rsidRDefault="005F446E" w:rsidP="00055851">
      <w:pPr>
        <w:spacing w:line="360" w:lineRule="auto"/>
        <w:rPr>
          <w:rFonts w:ascii="Arial" w:eastAsia="Arial" w:hAnsi="Arial" w:cs="Arial"/>
          <w:sz w:val="22"/>
          <w:szCs w:val="22"/>
        </w:rPr>
      </w:pPr>
    </w:p>
    <w:p w14:paraId="062A438D" w14:textId="72B8CA8C"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In the effort to understand how the gut microbiome mediates vertebrate health, zebrafish (</w:t>
      </w:r>
      <w:r w:rsidRPr="00F16347">
        <w:rPr>
          <w:rFonts w:ascii="Arial" w:eastAsia="Arial" w:hAnsi="Arial" w:cs="Arial"/>
          <w:i/>
          <w:iCs/>
          <w:sz w:val="22"/>
          <w:szCs w:val="22"/>
        </w:rPr>
        <w:t>Danio rerio</w:t>
      </w:r>
      <w:r w:rsidRPr="00F16347">
        <w:rPr>
          <w:rFonts w:ascii="Arial" w:eastAsia="Arial" w:hAnsi="Arial" w:cs="Arial"/>
          <w:sz w:val="22"/>
          <w:szCs w:val="22"/>
        </w:rPr>
        <w:t>) have emerged as an important microbiome experimental model organism</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{"citationID":"WMDr8IVw","properties":{"formattedCitation":"\\super 1\\nosupersub{}","plainCitation":"1","noteIndex":0},"citationItems":[{"id":6165,"uris":["http://zotero.org/users/5603014/items/KKNRMZ98"],"itemData":{"id":6165,"type":"article-journal","abstract":"Zebrafish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waves","volume":"49","author":[{"family":"Stagaman","given":"Keaton"},{"family":"Sharpton","given":"Thomas J."},{"family":"Guillemin","given":"Karen"}],"issued":{"date-parts":[["2020",7]]},"citation-key":"stagaman2020"}}],"schema":"https://github.com/citation-style-language/schema/raw/master/csl-citation.json"}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1</w:t>
      </w:r>
      <w:r w:rsidR="190B05CD" w:rsidRPr="00F16347">
        <w:rPr>
          <w:rFonts w:ascii="Arial" w:hAnsi="Arial" w:cs="Arial"/>
          <w:sz w:val="22"/>
          <w:szCs w:val="22"/>
        </w:rPr>
        <w:fldChar w:fldCharType="end"/>
      </w:r>
      <w:r w:rsidRPr="00F16347">
        <w:rPr>
          <w:rFonts w:ascii="Arial" w:eastAsia="Arial" w:hAnsi="Arial" w:cs="Arial"/>
          <w:sz w:val="22"/>
          <w:szCs w:val="22"/>
        </w:rPr>
        <w:t>. Despite the increasing use of zebrafish in microbiome research, key knowledge gaps remain about how different zebrafish husbandry practices, especially diet, influences microbiome composition</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{"citationID":"bXG5o43z","properties":{"formattedCitation":"\\super 2\\nosupersub{}","plainCitation":"2","noteIndex":0},"citationItems":[{"id":21,"uris":["http://zotero.org/users/5603014/items/BXG7AW5F"],"itemData":{"id":21,"type":"article-journal","abstract":"In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2</w:t>
      </w:r>
      <w:r w:rsidR="190B05CD" w:rsidRPr="00F16347">
        <w:rPr>
          <w:rFonts w:ascii="Arial" w:hAnsi="Arial" w:cs="Arial"/>
          <w:sz w:val="22"/>
          <w:szCs w:val="22"/>
        </w:rPr>
        <w:fldChar w:fldCharType="end"/>
      </w:r>
      <w:r w:rsidRPr="00F16347">
        <w:rPr>
          <w:rFonts w:ascii="Arial" w:eastAsia="Arial" w:hAnsi="Arial" w:cs="Arial"/>
          <w:sz w:val="22"/>
          <w:szCs w:val="22"/>
        </w:rPr>
        <w:t>. For example, in contrast to mice, zebrafish do not have a standard reference diet</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{"citationID":"dTHN6AP1","properties":{"formattedCitation":"\\super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3</w:t>
      </w:r>
      <w:r w:rsidR="190B05CD" w:rsidRPr="00F16347">
        <w:rPr>
          <w:rFonts w:ascii="Arial" w:hAnsi="Arial" w:cs="Arial"/>
          <w:sz w:val="22"/>
          <w:szCs w:val="22"/>
        </w:rPr>
        <w:fldChar w:fldCharType="end"/>
      </w:r>
      <w:r w:rsidRPr="00F16347">
        <w:rPr>
          <w:rFonts w:ascii="Arial" w:eastAsia="Arial" w:hAnsi="Arial" w:cs="Arial"/>
          <w:sz w:val="22"/>
          <w:szCs w:val="22"/>
        </w:rPr>
        <w:t>. Instead, zebrafish research facilities vary by dietary husbandry practice, which can impact physiological and reproductive outcomes</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{"citationID":"BReDxira","properties":{"formattedCitation":"\\super 4\\uc0\\u8211{}6\\nosupersub{}","plainCitation":"4–6","noteIndex":0},"citationItems":[{"id":30,"uris":["http://zotero.org/users/5603014/items/3DJTJURT"],"itemData":{"id":30,"type":"article-journal","abstract":"The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A."}],"accessed":{"date-parts":[["2022",8,8]]},"issued":{"date-parts":[["2020"]]},"citation-key":"fowler2020"}},{"id":6203,"uris":["http://zotero.org/users/5603014/items/G57XSME6"],"itemData":{"id":6203,"type":"article-journal","abstract":"Background\nControversial findings have been reported in human and animal studies regarding the influence of n–6 (ω-6) to n–3 (ω-3) fatty acid ratios on obesity and health. Two confounding factors may be related to interactions with other dietary lipid components or sex-specific differences in fatty acid metabolism.\n\nObjective\nThis study investigated main and interactive effects of total dietary lipid, ratio of n–6 to n–3 fatty acids, and sex on growth, adiposity, and reproductive health in wild-type zebrafish.\n\nMethods\nMale and female zebrafish (3 wk old) were fed 9 diets consisting of 3 ratios of n–6 to n–3 fatty acids (1.4:1, 5:1, and 9.5:1) varied within 3 total lipid amounts (80, 110, and 140 g/kg) for 16 wk. Data were then collected on growth, body composition (determined by chemical carcass analysis), and female reproductive success (n = 32 breeding events/diet over 4 wk). Main and interactive effects of dietary lipid and sex were evaluated with regression methods. Significant differences within each dietary lipid component were relative to the intercept/reference group (80 g/kg and 1.4:1 ratio).\n\nResults\nDietary lipid and sex interacted in their effects on body weight (P = 0.015), total body length (P = 0.003), and total lipid mass (P = 0.029); thus, these analyses were stratified by sex. Female spawning success decreased as dietary total lipid and fatty acid ratio increased (P = 0.030 and P = 0.026, respectively). While total egg production was not associated with either dietary lipid component, females fed the 5:1 ratio produced higher proportions of viable embryos compared with the 1.4:1 ratio [median (95% CI): 0.915 (0.863, 0.956) vs 0.819 (0.716, 0.876); P &lt; 0.001].\n\nConclusions\nFurther characterization of dietary lipid requirements will help define healthy balances of dietary lipid, while the sex-specific responses to dietary lipid identified in this study may partially explain sex disparities in the development of obesity and its comorbidities.","container-title":"Current Developments in Nutrition","DOI":"10.1093/cdn/nzaa034","ISSN":"2475-2991","issue":"4","journalAbbreviation":"Curr Dev Nutr","note":"PMID: 32258992\nPMCID: PMC7108797","page":"nzaa034","source":"PubMed Central","title":"Both Dietary Ratio of n–6 to n–3 Fatty Acids and Total Dietary Lipid Are Positively Associated with Adiposity and Reproductive Health in Zebrafish","volume":"4","author":[{"family":"Fowler","given":"Lauren A"},{"family":"Dennis-Cornelius","given":"Lacey N"},{"family":"Dawson","given":"John A"},{"family":"Barry","given":"Robert J"},{"family":"Davis","given":"James L"},{"family":"Powell","given":"Mickie L"},{"family":"Yuan","given":"Yuan"},{"family":"Williams","given":"Michael B"},{"family":"Makowsky","given":"Robert"},{"family":"D'Abramo","given":"Louis R"},{"family":"Watts","given":"Stephen A"}],"issued":{"date-parts":[["2020",3,19]]},"citation-key":"fowler2020a"}}],"schema":"https://github.com/citation-style-language/schema/raw/master/csl-citation.json"} </w:instrText>
      </w:r>
      <w:r w:rsidR="190B05CD" w:rsidRPr="00F16347">
        <w:rPr>
          <w:rFonts w:ascii="Arial" w:hAnsi="Arial" w:cs="Arial"/>
          <w:sz w:val="22"/>
          <w:szCs w:val="22"/>
        </w:rPr>
        <w:fldChar w:fldCharType="separate"/>
      </w:r>
      <w:r w:rsidR="008B78E9" w:rsidRPr="00F16347">
        <w:rPr>
          <w:rFonts w:ascii="Arial" w:hAnsi="Arial" w:cs="Arial"/>
          <w:sz w:val="22"/>
          <w:szCs w:val="22"/>
          <w:vertAlign w:val="superscript"/>
        </w:rPr>
        <w:t>4–6</w:t>
      </w:r>
      <w:r w:rsidR="190B05CD" w:rsidRPr="00F16347">
        <w:rPr>
          <w:rFonts w:ascii="Arial" w:hAnsi="Arial" w:cs="Arial"/>
          <w:sz w:val="22"/>
          <w:szCs w:val="22"/>
        </w:rPr>
        <w:fldChar w:fldCharType="end"/>
      </w:r>
      <w:r w:rsidRPr="00F16347">
        <w:rPr>
          <w:rFonts w:ascii="Arial" w:eastAsia="Arial" w:hAnsi="Arial" w:cs="Arial"/>
          <w:sz w:val="22"/>
          <w:szCs w:val="22"/>
        </w:rPr>
        <w:t>. Given that diet plays an important role in shaping the composition of the gut microbiome in</w:t>
      </w:r>
      <w:r w:rsidR="00AC0B4E" w:rsidRPr="00F16347">
        <w:rPr>
          <w:rFonts w:ascii="Arial" w:eastAsia="Arial" w:hAnsi="Arial" w:cs="Arial"/>
          <w:sz w:val="22"/>
          <w:szCs w:val="22"/>
        </w:rPr>
        <w:t xml:space="preserve"> humans and</w:t>
      </w:r>
      <w:r w:rsidRPr="00F16347">
        <w:rPr>
          <w:rFonts w:ascii="Arial" w:eastAsia="Arial" w:hAnsi="Arial" w:cs="Arial"/>
          <w:sz w:val="22"/>
          <w:szCs w:val="22"/>
        </w:rPr>
        <w:t xml:space="preserve"> </w:t>
      </w:r>
      <w:r w:rsidR="00C37A17" w:rsidRPr="00F16347">
        <w:rPr>
          <w:rFonts w:ascii="Arial" w:eastAsia="Arial" w:hAnsi="Arial" w:cs="Arial"/>
          <w:sz w:val="22"/>
          <w:szCs w:val="22"/>
        </w:rPr>
        <w:t xml:space="preserve">across </w:t>
      </w:r>
      <w:r w:rsidR="00AC0B4E" w:rsidRPr="00F16347">
        <w:rPr>
          <w:rFonts w:ascii="Arial" w:eastAsia="Arial" w:hAnsi="Arial" w:cs="Arial"/>
          <w:sz w:val="22"/>
          <w:szCs w:val="22"/>
        </w:rPr>
        <w:t>vertebrate and invertebrate</w:t>
      </w:r>
      <w:r w:rsidRPr="00F16347">
        <w:rPr>
          <w:rFonts w:ascii="Arial" w:eastAsia="Arial" w:hAnsi="Arial" w:cs="Arial"/>
          <w:sz w:val="22"/>
          <w:szCs w:val="22"/>
        </w:rPr>
        <w:t xml:space="preserve"> animal models, </w:t>
      </w:r>
      <w:r w:rsidR="00C37A17" w:rsidRPr="00F16347">
        <w:rPr>
          <w:rFonts w:ascii="Arial" w:eastAsia="Arial" w:hAnsi="Arial" w:cs="Arial"/>
          <w:sz w:val="22"/>
          <w:szCs w:val="22"/>
        </w:rPr>
        <w:t>such as</w:t>
      </w:r>
      <w:r w:rsidRPr="00F16347">
        <w:rPr>
          <w:rFonts w:ascii="Arial" w:eastAsia="Arial" w:hAnsi="Arial" w:cs="Arial"/>
          <w:sz w:val="22"/>
          <w:szCs w:val="22"/>
        </w:rPr>
        <w:t xml:space="preserve"> mice</w:t>
      </w:r>
      <w:commentRangeStart w:id="5"/>
      <w:commentRangeEnd w:id="5"/>
      <w:r w:rsidR="008B78E9" w:rsidRPr="00F16347">
        <w:rPr>
          <w:rStyle w:val="CommentReference"/>
          <w:rFonts w:ascii="Arial" w:hAnsi="Arial" w:cs="Arial"/>
          <w:sz w:val="22"/>
          <w:szCs w:val="22"/>
        </w:rPr>
        <w:commentReference w:id="5"/>
      </w:r>
      <w:r w:rsidR="00AC0B4E" w:rsidRPr="00F16347">
        <w:rPr>
          <w:rFonts w:ascii="Arial" w:eastAsia="Arial" w:hAnsi="Arial" w:cs="Arial"/>
          <w:sz w:val="22"/>
          <w:szCs w:val="22"/>
        </w:rPr>
        <w:t xml:space="preserve"> and honeybees</w:t>
      </w:r>
      <w:r w:rsidR="00AC0B4E" w:rsidRPr="00F16347">
        <w:rPr>
          <w:rFonts w:ascii="Arial" w:eastAsia="Arial" w:hAnsi="Arial" w:cs="Arial"/>
          <w:sz w:val="22"/>
          <w:szCs w:val="22"/>
        </w:rPr>
        <w:fldChar w:fldCharType="begin"/>
      </w:r>
      <w:r w:rsidR="00C37A17" w:rsidRPr="00F16347">
        <w:rPr>
          <w:rFonts w:ascii="Arial" w:eastAsia="Arial" w:hAnsi="Arial" w:cs="Arial"/>
          <w:sz w:val="22"/>
          <w:szCs w:val="22"/>
        </w:rPr>
        <w:instrText xml:space="preserve"> ADDIN ZOTERO_ITEM CSL_CITATION {"citationID":"V4YQrp3Z","properties":{"formattedCitation":"\\super 7\\uc0\\u8211{}12\\nosupersub{}","plainCitation":"7–12","noteIndex":0},"citationItems":[{"id":34,"uris":["http://zotero.org/users/5603014/items/7ZY3DLVI"],"itemData":{"id":34,"type":"article-journal","abstract":"Maintenance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I."}],"issued":{"date-parts":[["2008",4,17]]},"citation-key":"turnbaugh2008"}},{"id":36,"uris":["http://zotero.org/users/5603014/items/9QXFKZ8B"],"itemData":{"id":36,"type":"article-journal","abstract":"Long-term diet influences the structure and activity of the trillions of\nmicroorganisms residing in the human gut–, but it\nremains unclear how rapidly and reproducibly the human gut microbiome responds\nto short-term macronutrient change. Here, we show that the short-term\nconsumption of diets composed entirely of animal or plant products alters\nmicrobial community structure and overwhelms inter-individual differences in\nmicrobial gene expression. The animal-based diet increased the abundance of\nbile-tolerant microorganisms (Alistipes, Bilophila, and\nBacteroides) and decreased the levels of Firmicutes that\nmetabolize dietary plant polysaccharides (Roseburia, Eubacterium\nrectale, and Ruminococcus bromii). Microbial\nactivity mirrored differences between herbivorous and carnivorous\nmammals, reflecting\ntrade-offs between carbohydrate and protein fermentation. Foodborne microbes\nfrom both diets transiently colonized the gut, including bacteria, fungi, and\neven viruses. Finally, increases in the abundance and activity of\nBilophila wadsworthia on the animal-based diet support a\nlink between dietary fat, bile acids, and the outgrowth of microorganisms\ncapable of triggering inflammatory bowel disease. In concert, these results demonstrate that the\ngut microbiome can rapidly respond to altered diet, potentially facilitating the\ndiversity of human dietary lifestyles.","container-title":"Nature","DOI":"10.1038/nature12820","ISSN":"0028-0836","issue":"7484","journalAbbreviation":"Nature","note":"number: 7484\nPMID: 24336217\nPMCID: PMC3957428","page":"559-563","source":"PubMed Central","title":"Diet rapidly and reproducibly alters the human gut microbiome","volume":"505","author":[{"family":"David","given":"Lawrence A."},{"family":"Maurice","given":"Corinne F."},{"family":"Carmody","given":"Rachel N."},{"family":"Gootenberg","given":"David B."},{"family":"Button","given":"Julie E."},{"family":"Wolfe","given":"Benjamin E."},{"family":"Ling","given":"Alisha V."},{"family":"Devlin","given":"A. Sloan"},{"family":"Varma","given":"Yug"},{"family":"Fischbach","given":"Michael A."},{"family":"Biddinger","given":"Sudha B."},{"family":"Dutton","given":"Rachel J."},{"family":"Turnbaugh","given":"Peter J."}],"issued":{"date-parts":[["2014",1,23]]},"citation-key":"david2014"}},{"id":5839,"uris":["http://zotero.org/users/5603014/items/GB79W8VC"],"itemData":{"id":5839,"type":"article-journal","abstract":"It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I."}],"issued":{"date-parts":[["2008",6,20]]},"citation-key":"ley2008a"}},{"id":6620,"uris":["http://zotero.org/users/5603014/items/74ZT7RX8"],"itemData":{"id":6620,"type":"article-journal","abstract":"Social bees harbor a simple and specialized microbiota that is spatially organized into different gut compartments. Recent results on the potential involvement of bee gut communities in pathogen protection and nutritional function have drawn attention to the impact of the microbiota on bee health. However, the contributions of gut microbiota to host physiology have yet to be investigated. Here we show that the gut microbiota promotes weight gain of both whole body and the gut in individual honey bees. This effect is likely mediated by changes in host vitellogenin, insulin signaling, and gustatory response. We found that microbial metabolism markedly reduces gut pH and redox potential through the production of short-chain fatty acids and that the bacteria adjacent to the gut wall form an oxygen gradient within the intestine. The short-chain fatty acid profile contributed by dominant gut species was confirmed in vitro. Furthermore, metabolomic analyses revealed that the gut community has striking impacts on the metabolic profiles of the gut compartments and the hemolymph, suggesting that gut bacteria degrade plant polymers from pollen and that the resulting metabolites contribute to host nutrition. Our results demonstrate how microbial metabolism affects bee growth, hormonal signaling, behavior, and gut physicochemical conditions. These findings indicate that the bee gut microbiota has basic roles similar to those found in some other animals and thus provides a model in studies of host–microbe interactions.","container-title":"Proceedings of the National Academy of Sciences","DOI":"10.1073/pnas.1701819114","issue":"18","page":"4775-4780","source":"pnas.org (Atypon)","title":"Honeybee gut microbiota promotes host weight gain via bacterial metabolism and hormonal signaling","volume":"114","author":[{"family":"Zheng","given":"Hao"},{"family":"Powell","given":"J. Elijah"},{"family":"Steele","given":"Margaret I."},{"family":"Dietrich","given":"Carsten"},{"family":"Moran","given":"Nancy A."}],"issued":{"date-parts":[["2017",5,2]]},"citation-key":"zheng2017"}}],"schema":"https://github.com/citation-style-language/schema/raw/master/csl-citation.json"} </w:instrText>
      </w:r>
      <w:r w:rsidR="00AC0B4E" w:rsidRPr="00F16347">
        <w:rPr>
          <w:rFonts w:ascii="Arial" w:eastAsia="Arial" w:hAnsi="Arial" w:cs="Arial"/>
          <w:sz w:val="22"/>
          <w:szCs w:val="22"/>
        </w:rPr>
        <w:fldChar w:fldCharType="separate"/>
      </w:r>
      <w:r w:rsidR="00C37A17" w:rsidRPr="00F16347">
        <w:rPr>
          <w:rFonts w:ascii="Arial" w:hAnsi="Arial" w:cs="Arial"/>
          <w:sz w:val="22"/>
          <w:szCs w:val="22"/>
          <w:vertAlign w:val="superscript"/>
        </w:rPr>
        <w:t>7–12</w:t>
      </w:r>
      <w:r w:rsidR="00AC0B4E" w:rsidRPr="00F16347">
        <w:rPr>
          <w:rFonts w:ascii="Arial" w:eastAsia="Arial" w:hAnsi="Arial" w:cs="Arial"/>
          <w:sz w:val="22"/>
          <w:szCs w:val="22"/>
        </w:rPr>
        <w:fldChar w:fldCharType="end"/>
      </w:r>
      <w:r w:rsidRPr="00F16347">
        <w:rPr>
          <w:rFonts w:ascii="Arial" w:eastAsia="Arial" w:hAnsi="Arial" w:cs="Arial"/>
          <w:sz w:val="22"/>
          <w:szCs w:val="22"/>
        </w:rPr>
        <w:t xml:space="preserve">, we hypothesize that variation in dietary husbandry practice also impacts the composition of the zebrafish gut microbiome. Quantifying this association is important because it could explain why, despite the existence of a core gut microbiome, gut microbiome composition differs across research </w:t>
      </w:r>
      <w:r w:rsidRPr="00F16347">
        <w:rPr>
          <w:rFonts w:ascii="Arial" w:eastAsia="Arial" w:hAnsi="Arial" w:cs="Arial"/>
          <w:sz w:val="22"/>
          <w:szCs w:val="22"/>
        </w:rPr>
        <w:lastRenderedPageBreak/>
        <w:t>facilities</w:t>
      </w:r>
      <w:r w:rsidR="00AC0B4E" w:rsidRPr="00F16347">
        <w:rPr>
          <w:rFonts w:ascii="Arial" w:eastAsia="Arial" w:hAnsi="Arial" w:cs="Arial"/>
          <w:sz w:val="22"/>
          <w:szCs w:val="22"/>
        </w:rPr>
        <w:fldChar w:fldCharType="begin"/>
      </w:r>
      <w:r w:rsidR="00C37A17" w:rsidRPr="00F16347">
        <w:rPr>
          <w:rFonts w:ascii="Arial" w:eastAsia="Arial" w:hAnsi="Arial" w:cs="Arial"/>
          <w:sz w:val="22"/>
          <w:szCs w:val="22"/>
        </w:rPr>
        <w:instrText xml:space="preserve"> ADDIN ZOTERO_ITEM CSL_CITATION {"citationID":"g69pLV1F","properties":{"formattedCitation":"\\super 13,14\\nosupersub{}","plainCitation":"13,14","noteIndex":0},"citationItems":[{"id":6234,"uris":["http://zotero.org/users/5603014/items/TIQPVSGW"],"itemData":{"id":6234,"type":"article-journal","container-title":"The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W."}],"issued":{"date-parts":[["2021",1]]},"citation-key":"sharpton2021"}}],"schema":"https://github.com/citation-style-language/schema/raw/master/csl-citation.json"} </w:instrText>
      </w:r>
      <w:r w:rsidR="00AC0B4E" w:rsidRPr="00F16347">
        <w:rPr>
          <w:rFonts w:ascii="Arial" w:eastAsia="Arial" w:hAnsi="Arial" w:cs="Arial"/>
          <w:sz w:val="22"/>
          <w:szCs w:val="22"/>
        </w:rPr>
        <w:fldChar w:fldCharType="separate"/>
      </w:r>
      <w:r w:rsidR="00C37A17" w:rsidRPr="00F16347">
        <w:rPr>
          <w:rFonts w:ascii="Arial" w:hAnsi="Arial" w:cs="Arial"/>
          <w:sz w:val="22"/>
          <w:szCs w:val="22"/>
          <w:vertAlign w:val="superscript"/>
        </w:rPr>
        <w:t>13,14</w:t>
      </w:r>
      <w:r w:rsidR="00AC0B4E" w:rsidRPr="00F16347">
        <w:rPr>
          <w:rFonts w:ascii="Arial" w:eastAsia="Arial" w:hAnsi="Arial" w:cs="Arial"/>
          <w:sz w:val="22"/>
          <w:szCs w:val="22"/>
        </w:rPr>
        <w:fldChar w:fldCharType="end"/>
      </w:r>
      <w:r w:rsidRPr="00F16347">
        <w:rPr>
          <w:rFonts w:ascii="Arial" w:eastAsia="Arial" w:hAnsi="Arial" w:cs="Arial"/>
          <w:sz w:val="22"/>
          <w:szCs w:val="22"/>
        </w:rPr>
        <w:t>, improve efforts to integrate data across investigations, and clarify how dietary variation manifests as physiological variation.</w:t>
      </w:r>
    </w:p>
    <w:p w14:paraId="368F1CE3" w14:textId="7E76939E" w:rsidR="00140F1D" w:rsidRPr="00F16347" w:rsidRDefault="00140F1D" w:rsidP="00055851">
      <w:pPr>
        <w:spacing w:line="360" w:lineRule="auto"/>
        <w:rPr>
          <w:rFonts w:ascii="Arial" w:eastAsia="Arial" w:hAnsi="Arial" w:cs="Arial"/>
          <w:sz w:val="22"/>
          <w:szCs w:val="22"/>
        </w:rPr>
      </w:pPr>
    </w:p>
    <w:p w14:paraId="6B707B54" w14:textId="59A4ABDA"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Relatively little is known about how variation in dietary husbandry practice impacts the zebrafish gut microbiome. Prior studies that measured the impact of diet on the zebrafish gut microbiome has largely considered how substantial variation in specific macronutrients impacts the gut microbiome (e.g., high fat versus low fat diets)</w:t>
      </w:r>
      <w:r w:rsidR="190B05CD" w:rsidRPr="00F16347">
        <w:rPr>
          <w:rFonts w:ascii="Arial" w:hAnsi="Arial" w:cs="Arial"/>
          <w:sz w:val="22"/>
          <w:szCs w:val="22"/>
        </w:rPr>
        <w:fldChar w:fldCharType="begin"/>
      </w:r>
      <w:r w:rsidR="00C37A17" w:rsidRPr="00F16347">
        <w:rPr>
          <w:rFonts w:ascii="Arial" w:hAnsi="Arial" w:cs="Arial"/>
          <w:sz w:val="22"/>
          <w:szCs w:val="22"/>
        </w:rPr>
        <w:instrText xml:space="preserve"> ADDIN ZOTERO_ITEM CSL_CITATION {"citationID":"KgdM1L4I","properties":{"formattedCitation":"\\super 5,15\\uc0\\u8211{}17\\nosupersub{}","plainCitation":"5,15–17","noteIndex":0},"citationItems":[{"id":4126,"uris":["http://zotero.org/users/5603014/items/U95RH3NL"],"itemData":{"id":4126,"type":"chapter","container-title":"The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190B05CD" w:rsidRPr="00F16347">
        <w:rPr>
          <w:rFonts w:ascii="Arial" w:hAnsi="Arial" w:cs="Arial"/>
          <w:sz w:val="22"/>
          <w:szCs w:val="22"/>
        </w:rPr>
        <w:fldChar w:fldCharType="separate"/>
      </w:r>
      <w:r w:rsidR="00C37A17" w:rsidRPr="00F16347">
        <w:rPr>
          <w:rFonts w:ascii="Arial" w:hAnsi="Arial" w:cs="Arial"/>
          <w:sz w:val="22"/>
          <w:szCs w:val="22"/>
          <w:vertAlign w:val="superscript"/>
        </w:rPr>
        <w:t>5,15–17</w:t>
      </w:r>
      <w:r w:rsidR="190B05CD" w:rsidRPr="00F16347">
        <w:rPr>
          <w:rFonts w:ascii="Arial" w:hAnsi="Arial" w:cs="Arial"/>
          <w:sz w:val="22"/>
          <w:szCs w:val="22"/>
        </w:rPr>
        <w:fldChar w:fldCharType="end"/>
      </w:r>
      <w:r w:rsidRPr="00F16347">
        <w:rPr>
          <w:rFonts w:ascii="Arial" w:eastAsia="Arial" w:hAnsi="Arial" w:cs="Arial"/>
          <w:sz w:val="22"/>
          <w:szCs w:val="22"/>
          <w:vertAlign w:val="superscript"/>
        </w:rPr>
        <w:t>;</w:t>
      </w:r>
      <w:r w:rsidRPr="00F16347">
        <w:rPr>
          <w:rFonts w:ascii="Arial" w:eastAsia="Arial" w:hAnsi="Arial" w:cs="Arial"/>
          <w:sz w:val="22"/>
          <w:szCs w:val="22"/>
        </w:rPr>
        <w:t>. This variation is not typically representative of the variation in nutrient content observed across standard dietary husbandry practices</w:t>
      </w:r>
      <w:r w:rsidR="00AC0B4E" w:rsidRPr="00F16347">
        <w:rPr>
          <w:rFonts w:ascii="Arial" w:eastAsia="Arial" w:hAnsi="Arial" w:cs="Arial"/>
          <w:sz w:val="22"/>
          <w:szCs w:val="22"/>
        </w:rPr>
        <w:fldChar w:fldCharType="begin"/>
      </w:r>
      <w:r w:rsidR="00D507DE" w:rsidRPr="00F16347">
        <w:rPr>
          <w:rFonts w:ascii="Arial" w:eastAsia="Arial" w:hAnsi="Arial" w:cs="Arial"/>
          <w:sz w:val="22"/>
          <w:szCs w:val="22"/>
        </w:rPr>
        <w:instrText xml:space="preserve"> ADDIN ZOTERO_ITEM CSL_CITATION {"citationID":"V0mtFlqL","properties":{"formattedCitation":"\\super 3,4\\nosupersub{}","plainCitation":"3,4","noteIndex":0},"citationItems":[{"id":3506,"uris":["http://zotero.org/users/5603014/items/T7CB3ZY7"],"itemData":{"id":3506,"type":"article-journal","abstract":"The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AC0B4E" w:rsidRPr="00F16347">
        <w:rPr>
          <w:rFonts w:ascii="Arial" w:eastAsia="Arial" w:hAnsi="Arial" w:cs="Arial"/>
          <w:sz w:val="22"/>
          <w:szCs w:val="22"/>
        </w:rPr>
        <w:fldChar w:fldCharType="separate"/>
      </w:r>
      <w:r w:rsidR="00D507DE" w:rsidRPr="00F16347">
        <w:rPr>
          <w:rFonts w:ascii="Arial" w:hAnsi="Arial" w:cs="Arial"/>
          <w:sz w:val="22"/>
          <w:szCs w:val="22"/>
          <w:vertAlign w:val="superscript"/>
        </w:rPr>
        <w:t>3,4</w:t>
      </w:r>
      <w:r w:rsidR="00AC0B4E" w:rsidRPr="00F16347">
        <w:rPr>
          <w:rFonts w:ascii="Arial" w:eastAsia="Arial" w:hAnsi="Arial" w:cs="Arial"/>
          <w:sz w:val="22"/>
          <w:szCs w:val="22"/>
        </w:rPr>
        <w:fldChar w:fldCharType="end"/>
      </w:r>
      <w:r w:rsidRPr="00F16347">
        <w:rPr>
          <w:rFonts w:ascii="Arial" w:eastAsia="Arial" w:hAnsi="Arial" w:cs="Arial"/>
          <w:sz w:val="22"/>
          <w:szCs w:val="22"/>
        </w:rPr>
        <w:t>. Additionally, these studies have typically reared fish on a singular diet up to the point of experimentation, at which point fish are exposed to alternative diets. While insightful about acute effects, such experimental designs do not model the chronic dietary exposure that fish experience through husbandry. This prior work also does not typically consider how diet impacts the microbiome at different fish developmental periods, or whether dietary variation affects other characteristics of the gut microbiome, such as its sensitivity to exogenous agents (e.g., pathogens).</w:t>
      </w:r>
    </w:p>
    <w:p w14:paraId="1F1323A3" w14:textId="201EA2F8" w:rsidR="00140F1D" w:rsidRPr="00F16347" w:rsidRDefault="00140F1D" w:rsidP="00055851">
      <w:pPr>
        <w:spacing w:line="360" w:lineRule="auto"/>
        <w:rPr>
          <w:rFonts w:ascii="Arial" w:eastAsia="Arial" w:hAnsi="Arial" w:cs="Arial"/>
          <w:sz w:val="22"/>
          <w:szCs w:val="22"/>
        </w:rPr>
      </w:pPr>
    </w:p>
    <w:p w14:paraId="16A87EB0" w14:textId="1F0DB9E9" w:rsidR="00140F1D" w:rsidRPr="00F16347" w:rsidDel="00FD1A6F" w:rsidRDefault="01E35CB0" w:rsidP="00FD1A6F">
      <w:pPr>
        <w:spacing w:line="360" w:lineRule="auto"/>
        <w:rPr>
          <w:del w:id="6" w:author="Sieler Jr, Michael James" w:date="2022-12-20T12:51:00Z"/>
          <w:rFonts w:ascii="Arial" w:eastAsia="Arial" w:hAnsi="Arial" w:cs="Arial"/>
          <w:i/>
          <w:iCs/>
          <w:sz w:val="22"/>
          <w:szCs w:val="22"/>
        </w:rPr>
      </w:pPr>
      <w:r w:rsidRPr="00F16347">
        <w:rPr>
          <w:rFonts w:ascii="Arial" w:eastAsia="Arial" w:hAnsi="Arial" w:cs="Arial"/>
          <w:sz w:val="22"/>
          <w:szCs w:val="22"/>
        </w:rPr>
        <w:t>In this study, we sought to define the impact of rearing fish of different common facility diets on the gut microbiome of early adult (4-mo old) and fully mature (7-mo old) zebrafish. To do so, we reared fish throughout their lifespan on one of three different dietary husbandry practices: fish were fed either (1) the Gemma (Skittering) diet, which is a commercial feed widely used in zebrafish research facilities, (2) the Ziegler diet adopted by the Zebrafish International Research Center (ZIRC), which is one of the largest zebrafish stock centers in the world, or (3) a precisely defined laboratory grade diet developed by Watts</w:t>
      </w:r>
      <w:r w:rsidR="00990CC1" w:rsidRPr="00F16347">
        <w:rPr>
          <w:rFonts w:ascii="Arial" w:eastAsia="Arial" w:hAnsi="Arial" w:cs="Arial"/>
          <w:sz w:val="22"/>
          <w:szCs w:val="22"/>
        </w:rPr>
        <w:fldChar w:fldCharType="begin"/>
      </w:r>
      <w:r w:rsidR="00990CC1" w:rsidRPr="00F16347">
        <w:rPr>
          <w:rFonts w:ascii="Arial" w:eastAsia="Arial" w:hAnsi="Arial" w:cs="Arial"/>
          <w:sz w:val="22"/>
          <w:szCs w:val="22"/>
        </w:rPr>
        <w:instrText xml:space="preserve"> ADDIN ZOTERO_ITEM CSL_CITATION {"citationID":"2DmH78HP","properties":{"formattedCitation":"\\super 4\\nosupersub{}","plainCitation":"4","noteIndex":0},"citationItems":[{"id":30,"uris":["http://zotero.org/users/5603014/items/3DJTJURT"],"itemData":{"id":30,"type":"article-journal","abstract":"The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990CC1" w:rsidRPr="00F16347">
        <w:rPr>
          <w:rFonts w:ascii="Arial" w:eastAsia="Arial" w:hAnsi="Arial" w:cs="Arial"/>
          <w:sz w:val="22"/>
          <w:szCs w:val="22"/>
        </w:rPr>
        <w:fldChar w:fldCharType="separate"/>
      </w:r>
      <w:r w:rsidR="00990CC1" w:rsidRPr="00F16347">
        <w:rPr>
          <w:rFonts w:ascii="Arial" w:hAnsi="Arial" w:cs="Arial"/>
          <w:sz w:val="22"/>
          <w:szCs w:val="22"/>
          <w:vertAlign w:val="superscript"/>
        </w:rPr>
        <w:t>4</w:t>
      </w:r>
      <w:r w:rsidR="00990CC1" w:rsidRPr="00F16347">
        <w:rPr>
          <w:rFonts w:ascii="Arial" w:eastAsia="Arial" w:hAnsi="Arial" w:cs="Arial"/>
          <w:sz w:val="22"/>
          <w:szCs w:val="22"/>
        </w:rPr>
        <w:fldChar w:fldCharType="end"/>
      </w:r>
      <w:r w:rsidR="00990CC1" w:rsidRPr="00F16347">
        <w:rPr>
          <w:rFonts w:ascii="Arial" w:eastAsia="Arial" w:hAnsi="Arial" w:cs="Arial"/>
          <w:sz w:val="22"/>
          <w:szCs w:val="22"/>
        </w:rPr>
        <w:t>.</w:t>
      </w:r>
      <w:r w:rsidRPr="00F16347">
        <w:rPr>
          <w:rFonts w:ascii="Arial" w:eastAsia="Arial" w:hAnsi="Arial" w:cs="Arial"/>
          <w:sz w:val="22"/>
          <w:szCs w:val="22"/>
        </w:rPr>
        <w:t xml:space="preserve"> Overall, these diets are relatively similar in nutritional content, though they differ in ingredients </w:t>
      </w:r>
      <w:commentRangeStart w:id="7"/>
      <w:commentRangeStart w:id="8"/>
      <w:r w:rsidRPr="00F16347">
        <w:rPr>
          <w:rFonts w:ascii="Arial" w:eastAsia="Arial" w:hAnsi="Arial" w:cs="Arial"/>
          <w:sz w:val="22"/>
          <w:szCs w:val="22"/>
        </w:rPr>
        <w:t>used</w:t>
      </w:r>
      <w:commentRangeEnd w:id="7"/>
      <w:r w:rsidR="005A684D" w:rsidRPr="00F16347">
        <w:rPr>
          <w:rStyle w:val="CommentReference"/>
          <w:rFonts w:ascii="Arial" w:hAnsi="Arial" w:cs="Arial"/>
          <w:sz w:val="22"/>
          <w:szCs w:val="22"/>
        </w:rPr>
        <w:commentReference w:id="7"/>
      </w:r>
      <w:commentRangeEnd w:id="8"/>
      <w:r w:rsidR="001F0A4E">
        <w:rPr>
          <w:rStyle w:val="CommentReference"/>
        </w:rPr>
        <w:commentReference w:id="8"/>
      </w:r>
      <w:r w:rsidRPr="00F16347">
        <w:rPr>
          <w:rFonts w:ascii="Arial" w:eastAsia="Arial" w:hAnsi="Arial" w:cs="Arial"/>
          <w:sz w:val="22"/>
          <w:szCs w:val="22"/>
        </w:rPr>
        <w:t>, ingredient sources, methods of production and</w:t>
      </w:r>
      <w:commentRangeStart w:id="9"/>
      <w:commentRangeStart w:id="10"/>
      <w:commentRangeStart w:id="11"/>
      <w:r w:rsidRPr="00F16347">
        <w:rPr>
          <w:rFonts w:ascii="Arial" w:eastAsia="Arial" w:hAnsi="Arial" w:cs="Arial"/>
          <w:sz w:val="22"/>
          <w:szCs w:val="22"/>
        </w:rPr>
        <w:t xml:space="preserve"> exact nutritional content (Table S4.1.3)</w:t>
      </w:r>
      <w:commentRangeEnd w:id="9"/>
      <w:r w:rsidR="190B05CD" w:rsidRPr="00F16347">
        <w:rPr>
          <w:rStyle w:val="CommentReference"/>
          <w:rFonts w:ascii="Arial" w:hAnsi="Arial" w:cs="Arial"/>
          <w:sz w:val="22"/>
          <w:szCs w:val="22"/>
        </w:rPr>
        <w:commentReference w:id="9"/>
      </w:r>
      <w:commentRangeEnd w:id="10"/>
      <w:r w:rsidR="190B05CD" w:rsidRPr="00F16347">
        <w:rPr>
          <w:rStyle w:val="CommentReference"/>
          <w:rFonts w:ascii="Arial" w:hAnsi="Arial" w:cs="Arial"/>
          <w:sz w:val="22"/>
          <w:szCs w:val="22"/>
        </w:rPr>
        <w:commentReference w:id="10"/>
      </w:r>
      <w:commentRangeEnd w:id="11"/>
      <w:r w:rsidR="190B05CD" w:rsidRPr="00F16347">
        <w:rPr>
          <w:rStyle w:val="CommentReference"/>
          <w:rFonts w:ascii="Arial" w:hAnsi="Arial" w:cs="Arial"/>
          <w:sz w:val="22"/>
          <w:szCs w:val="22"/>
        </w:rPr>
        <w:commentReference w:id="11"/>
      </w:r>
      <w:r w:rsidRPr="00F16347">
        <w:rPr>
          <w:rFonts w:ascii="Arial" w:eastAsia="Arial" w:hAnsi="Arial" w:cs="Arial"/>
          <w:sz w:val="22"/>
          <w:szCs w:val="22"/>
        </w:rPr>
        <w:t xml:space="preserve">. </w:t>
      </w:r>
      <w:proofErr w:type="gramStart"/>
      <w:r w:rsidRPr="00F16347">
        <w:rPr>
          <w:rFonts w:ascii="Arial" w:eastAsia="Arial" w:hAnsi="Arial" w:cs="Arial"/>
          <w:sz w:val="22"/>
          <w:szCs w:val="22"/>
        </w:rPr>
        <w:t>In particular, we</w:t>
      </w:r>
      <w:proofErr w:type="gramEnd"/>
      <w:r w:rsidRPr="00F16347">
        <w:rPr>
          <w:rFonts w:ascii="Arial" w:eastAsia="Arial" w:hAnsi="Arial" w:cs="Arial"/>
          <w:sz w:val="22"/>
          <w:szCs w:val="22"/>
        </w:rPr>
        <w:t xml:space="preserve"> evaluated how the microbiome differed across </w:t>
      </w:r>
      <w:commentRangeStart w:id="12"/>
      <w:r w:rsidRPr="00F16347">
        <w:rPr>
          <w:rFonts w:ascii="Arial" w:eastAsia="Arial" w:hAnsi="Arial" w:cs="Arial"/>
          <w:sz w:val="22"/>
          <w:szCs w:val="22"/>
        </w:rPr>
        <w:t>these groups of fish as well as over development</w:t>
      </w:r>
      <w:commentRangeEnd w:id="12"/>
      <w:r w:rsidR="190B05CD" w:rsidRPr="00F16347">
        <w:rPr>
          <w:rStyle w:val="CommentReference"/>
          <w:rFonts w:ascii="Arial" w:hAnsi="Arial" w:cs="Arial"/>
          <w:sz w:val="22"/>
          <w:szCs w:val="22"/>
        </w:rPr>
        <w:commentReference w:id="12"/>
      </w:r>
      <w:r w:rsidRPr="00F16347">
        <w:rPr>
          <w:rFonts w:ascii="Arial" w:eastAsia="Arial" w:hAnsi="Arial" w:cs="Arial"/>
          <w:sz w:val="22"/>
          <w:szCs w:val="22"/>
        </w:rPr>
        <w:t xml:space="preserve">. We also determined if these differences link to variation in fish </w:t>
      </w:r>
      <w:r w:rsidR="005A684D" w:rsidRPr="00F16347">
        <w:rPr>
          <w:rFonts w:ascii="Arial" w:eastAsia="Arial" w:hAnsi="Arial" w:cs="Arial"/>
          <w:sz w:val="22"/>
          <w:szCs w:val="22"/>
        </w:rPr>
        <w:t>weight and condition factor</w:t>
      </w:r>
      <w:r w:rsidRPr="00F16347">
        <w:rPr>
          <w:rFonts w:ascii="Arial" w:eastAsia="Arial" w:hAnsi="Arial" w:cs="Arial"/>
          <w:sz w:val="22"/>
          <w:szCs w:val="22"/>
        </w:rPr>
        <w:t xml:space="preserve">, as well as variation in how the microbiome responds to infection by one of the most </w:t>
      </w:r>
      <w:r w:rsidR="005A684D" w:rsidRPr="00F16347">
        <w:rPr>
          <w:rFonts w:ascii="Arial" w:eastAsia="Arial" w:hAnsi="Arial" w:cs="Arial"/>
          <w:sz w:val="22"/>
          <w:szCs w:val="22"/>
        </w:rPr>
        <w:t xml:space="preserve">common infectious </w:t>
      </w:r>
      <w:r w:rsidRPr="00F16347">
        <w:rPr>
          <w:rFonts w:ascii="Arial" w:eastAsia="Arial" w:hAnsi="Arial" w:cs="Arial"/>
          <w:sz w:val="22"/>
          <w:szCs w:val="22"/>
        </w:rPr>
        <w:t xml:space="preserve">agents of zebrafish research facilities, </w:t>
      </w:r>
      <w:r w:rsidRPr="00F16347">
        <w:rPr>
          <w:rFonts w:ascii="Arial" w:eastAsia="Arial" w:hAnsi="Arial" w:cs="Arial"/>
          <w:i/>
          <w:iCs/>
          <w:sz w:val="22"/>
          <w:szCs w:val="22"/>
        </w:rPr>
        <w:t>Mycobacterium chelonae</w:t>
      </w:r>
      <w:r w:rsidR="00FD1A6F">
        <w:rPr>
          <w:rFonts w:ascii="Arial" w:eastAsia="Arial" w:hAnsi="Arial" w:cs="Arial"/>
          <w:i/>
          <w:iCs/>
          <w:sz w:val="22"/>
          <w:szCs w:val="22"/>
        </w:rPr>
        <w:fldChar w:fldCharType="begin"/>
      </w:r>
      <w:r w:rsidR="00FD1A6F">
        <w:rPr>
          <w:rFonts w:ascii="Arial" w:eastAsia="Arial" w:hAnsi="Arial" w:cs="Arial"/>
          <w:i/>
          <w:iCs/>
          <w:sz w:val="22"/>
          <w:szCs w:val="22"/>
        </w:rPr>
        <w:instrText xml:space="preserve"> ADDIN ZOTERO_ITEM CSL_CITATION {"citationID":"Rzy5nJfT","properties":{"formattedCitation":"\\super 18\\nosupersub{}","plainCitation":"18","noteIndex":0},"citationItems":[{"id":7612,"uris":["http://zotero.org/users/5603014/items/GYI5227N"],"itemData":{"id":7612,"type":"article-journal","abstract":"One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FD1A6F">
        <w:rPr>
          <w:rFonts w:ascii="Arial" w:eastAsia="Arial" w:hAnsi="Arial" w:cs="Arial"/>
          <w:i/>
          <w:iCs/>
          <w:sz w:val="22"/>
          <w:szCs w:val="22"/>
        </w:rPr>
        <w:fldChar w:fldCharType="separate"/>
      </w:r>
      <w:r w:rsidR="00FD1A6F" w:rsidRPr="00FD1A6F">
        <w:rPr>
          <w:rFonts w:ascii="Arial" w:hAnsi="Arial" w:cs="Arial"/>
          <w:sz w:val="22"/>
          <w:vertAlign w:val="superscript"/>
        </w:rPr>
        <w:t>18</w:t>
      </w:r>
      <w:r w:rsidR="00FD1A6F">
        <w:rPr>
          <w:rFonts w:ascii="Arial" w:eastAsia="Arial" w:hAnsi="Arial" w:cs="Arial"/>
          <w:i/>
          <w:iCs/>
          <w:sz w:val="22"/>
          <w:szCs w:val="22"/>
        </w:rPr>
        <w:fldChar w:fldCharType="end"/>
      </w:r>
      <w:r w:rsidRPr="00F16347">
        <w:rPr>
          <w:rFonts w:ascii="Arial" w:eastAsia="Arial" w:hAnsi="Arial" w:cs="Arial"/>
          <w:i/>
          <w:iCs/>
          <w:sz w:val="22"/>
          <w:szCs w:val="22"/>
        </w:rPr>
        <w:t>.</w:t>
      </w:r>
      <w:r w:rsidR="005A684D" w:rsidRPr="00F16347">
        <w:rPr>
          <w:rFonts w:ascii="Arial" w:eastAsia="Arial" w:hAnsi="Arial" w:cs="Arial"/>
          <w:i/>
          <w:iCs/>
          <w:sz w:val="22"/>
          <w:szCs w:val="22"/>
        </w:rPr>
        <w:t xml:space="preserve"> </w:t>
      </w:r>
      <w:commentRangeStart w:id="13"/>
      <w:del w:id="14" w:author="Sieler Jr, Michael James" w:date="2022-12-20T12:51:00Z">
        <w:r w:rsidR="005A684D" w:rsidRPr="00F16347" w:rsidDel="00FD1A6F">
          <w:rPr>
            <w:rFonts w:ascii="Arial" w:eastAsia="Arial" w:hAnsi="Arial" w:cs="Arial"/>
            <w:i/>
            <w:iCs/>
            <w:sz w:val="22"/>
            <w:szCs w:val="22"/>
          </w:rPr>
          <w:delText>(</w:delText>
        </w:r>
        <w:r w:rsidR="005A684D" w:rsidRPr="00FD1A6F" w:rsidDel="00FD1A6F">
          <w:rPr>
            <w:rFonts w:ascii="Arial" w:eastAsia="Arial" w:hAnsi="Arial" w:cs="Arial"/>
            <w:i/>
            <w:iCs/>
            <w:sz w:val="22"/>
            <w:szCs w:val="22"/>
            <w:highlight w:val="yellow"/>
          </w:rPr>
          <w:delText>REF: Mike will provide</w:delText>
        </w:r>
        <w:r w:rsidR="00266458" w:rsidRPr="00F16347" w:rsidDel="00FD1A6F">
          <w:rPr>
            <w:rFonts w:ascii="Arial" w:eastAsia="Arial" w:hAnsi="Arial" w:cs="Arial"/>
            <w:i/>
            <w:iCs/>
            <w:sz w:val="22"/>
            <w:szCs w:val="22"/>
          </w:rPr>
          <w:delText xml:space="preserve"> – Kent et al. J. Fish Dis. Review Paper. Whereas the hallmark of the infection is granulomas in </w:delText>
        </w:r>
        <w:r w:rsidR="00266458" w:rsidRPr="00FD1A6F" w:rsidDel="00FD1A6F">
          <w:rPr>
            <w:rFonts w:ascii="Arial" w:eastAsia="Arial" w:hAnsi="Arial" w:cs="Arial"/>
            <w:i/>
            <w:iCs/>
            <w:sz w:val="22"/>
            <w:szCs w:val="22"/>
            <w:highlight w:val="yellow"/>
          </w:rPr>
          <w:delText>the coelomic organs and kidney, the infection is initiated in the intestine (Chang/Poort papers).</w:delText>
        </w:r>
        <w:r w:rsidR="00266458" w:rsidRPr="00F16347" w:rsidDel="00FD1A6F">
          <w:rPr>
            <w:rFonts w:ascii="Arial" w:eastAsia="Arial" w:hAnsi="Arial" w:cs="Arial"/>
            <w:i/>
            <w:iCs/>
            <w:sz w:val="22"/>
            <w:szCs w:val="22"/>
          </w:rPr>
          <w:delText xml:space="preserve"> </w:delText>
        </w:r>
      </w:del>
    </w:p>
    <w:p w14:paraId="28EE2A16" w14:textId="0F1BB3DB" w:rsidR="00266458" w:rsidRPr="00F16347" w:rsidRDefault="00266458" w:rsidP="00FD1A6F">
      <w:pPr>
        <w:spacing w:line="360" w:lineRule="auto"/>
        <w:rPr>
          <w:rFonts w:ascii="Arial" w:eastAsia="Arial" w:hAnsi="Arial" w:cs="Arial"/>
          <w:sz w:val="22"/>
          <w:szCs w:val="22"/>
        </w:rPr>
      </w:pPr>
      <w:del w:id="15" w:author="Sieler Jr, Michael James" w:date="2022-12-20T12:51:00Z">
        <w:r w:rsidRPr="00FD1A6F" w:rsidDel="00FD1A6F">
          <w:rPr>
            <w:rFonts w:ascii="Arial" w:eastAsia="Arial" w:hAnsi="Arial" w:cs="Arial"/>
            <w:iCs/>
            <w:sz w:val="22"/>
            <w:szCs w:val="22"/>
            <w:highlight w:val="yellow"/>
          </w:rPr>
          <w:delText>Also, I think we have a paper the documents colonization of the intestinal lumen in many fish without extraintestnal infecitons – Maybe this goes elsewhere, in Intro or Discussion.</w:delText>
        </w:r>
      </w:del>
      <w:commentRangeEnd w:id="13"/>
      <w:r w:rsidR="00FD1A6F">
        <w:rPr>
          <w:rStyle w:val="CommentReference"/>
        </w:rPr>
        <w:commentReference w:id="13"/>
      </w:r>
    </w:p>
    <w:p w14:paraId="429ED12F" w14:textId="3997EE19" w:rsidR="005F446E" w:rsidRPr="00F16347" w:rsidRDefault="005F446E" w:rsidP="00055851">
      <w:pPr>
        <w:spacing w:line="360" w:lineRule="auto"/>
        <w:rPr>
          <w:rFonts w:ascii="Arial" w:eastAsia="Arial" w:hAnsi="Arial" w:cs="Arial"/>
          <w:sz w:val="22"/>
          <w:szCs w:val="22"/>
        </w:rPr>
      </w:pPr>
    </w:p>
    <w:p w14:paraId="562DF5DB" w14:textId="289CC8D5" w:rsidR="00AB682E" w:rsidRPr="00F16347" w:rsidRDefault="00AB682E" w:rsidP="00055851">
      <w:pPr>
        <w:spacing w:line="360" w:lineRule="auto"/>
        <w:rPr>
          <w:rFonts w:ascii="Arial" w:eastAsia="Arial" w:hAnsi="Arial" w:cs="Arial"/>
          <w:sz w:val="22"/>
          <w:szCs w:val="22"/>
        </w:rPr>
      </w:pPr>
      <w:r w:rsidRPr="00F16347">
        <w:rPr>
          <w:rFonts w:ascii="Arial" w:eastAsia="Arial" w:hAnsi="Arial" w:cs="Arial"/>
          <w:sz w:val="22"/>
          <w:szCs w:val="22"/>
        </w:rPr>
        <w:br w:type="page"/>
      </w:r>
    </w:p>
    <w:p w14:paraId="07FD13A4" w14:textId="4DE930EA" w:rsidR="00F01CA1"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lastRenderedPageBreak/>
        <w:t>Results</w:t>
      </w:r>
    </w:p>
    <w:tbl>
      <w:tblPr>
        <w:tblStyle w:val="TableGrid"/>
        <w:tblpPr w:leftFromText="180" w:rightFromText="180" w:vertAnchor="text" w:horzAnchor="margin" w:tblpY="93"/>
        <w:tblW w:w="10845" w:type="dxa"/>
        <w:tblLook w:val="04A0" w:firstRow="1" w:lastRow="0" w:firstColumn="1" w:lastColumn="0" w:noHBand="0" w:noVBand="1"/>
      </w:tblPr>
      <w:tblGrid>
        <w:gridCol w:w="11076"/>
      </w:tblGrid>
      <w:tr w:rsidR="00F01CA1" w:rsidRPr="00F16347" w14:paraId="6D2EE795" w14:textId="77777777" w:rsidTr="3B7BD563">
        <w:tc>
          <w:tcPr>
            <w:tcW w:w="10845" w:type="dxa"/>
          </w:tcPr>
          <w:p w14:paraId="06D9D0E0" w14:textId="7CDBAD4F" w:rsidR="00F01CA1" w:rsidRPr="00F16347" w:rsidRDefault="00AF67D3" w:rsidP="006F0E52">
            <w:pPr>
              <w:spacing w:line="360" w:lineRule="auto"/>
              <w:rPr>
                <w:rFonts w:ascii="Arial" w:hAnsi="Arial" w:cs="Arial"/>
                <w:sz w:val="22"/>
                <w:szCs w:val="22"/>
              </w:rPr>
            </w:pPr>
            <w:r>
              <w:rPr>
                <w:rFonts w:ascii="Arial" w:hAnsi="Arial" w:cs="Arial"/>
                <w:noProof/>
                <w:sz w:val="22"/>
                <w:szCs w:val="22"/>
              </w:rPr>
              <w:drawing>
                <wp:inline distT="0" distB="0" distL="0" distR="0" wp14:anchorId="1294990D" wp14:editId="7F1E3D65">
                  <wp:extent cx="6892925" cy="3346450"/>
                  <wp:effectExtent l="0" t="0" r="3175" b="635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92925" cy="3346450"/>
                          </a:xfrm>
                          <a:prstGeom prst="rect">
                            <a:avLst/>
                          </a:prstGeom>
                        </pic:spPr>
                      </pic:pic>
                    </a:graphicData>
                  </a:graphic>
                </wp:inline>
              </w:drawing>
            </w:r>
          </w:p>
        </w:tc>
      </w:tr>
      <w:tr w:rsidR="00F01CA1" w:rsidRPr="00F16347" w14:paraId="642806B4" w14:textId="77777777" w:rsidTr="3B7BD563">
        <w:tc>
          <w:tcPr>
            <w:tcW w:w="10845" w:type="dxa"/>
          </w:tcPr>
          <w:p w14:paraId="3B772089" w14:textId="55039796" w:rsidR="00F01CA1" w:rsidRPr="00F16347" w:rsidRDefault="217D0C5E" w:rsidP="00055851">
            <w:pPr>
              <w:spacing w:line="360" w:lineRule="auto"/>
              <w:rPr>
                <w:rFonts w:ascii="Arial" w:eastAsia="Arial" w:hAnsi="Arial" w:cs="Arial"/>
                <w:sz w:val="22"/>
                <w:szCs w:val="22"/>
              </w:rPr>
            </w:pPr>
            <w:r w:rsidRPr="00F16347">
              <w:rPr>
                <w:rFonts w:ascii="Arial" w:eastAsia="Arial" w:hAnsi="Arial" w:cs="Arial"/>
                <w:b/>
                <w:bCs/>
                <w:sz w:val="22"/>
                <w:szCs w:val="22"/>
              </w:rPr>
              <w:t>Figure 1:</w:t>
            </w:r>
            <w:r w:rsidRPr="00F16347">
              <w:rPr>
                <w:rFonts w:ascii="Arial" w:eastAsia="Arial" w:hAnsi="Arial" w:cs="Arial"/>
                <w:sz w:val="22"/>
                <w:szCs w:val="22"/>
              </w:rPr>
              <w:t xml:space="preserve"> Experimental design showing treatments and husbandry events </w:t>
            </w:r>
            <w:proofErr w:type="gramStart"/>
            <w:r w:rsidRPr="00F16347">
              <w:rPr>
                <w:rFonts w:ascii="Arial" w:eastAsia="Arial" w:hAnsi="Arial" w:cs="Arial"/>
                <w:sz w:val="22"/>
                <w:szCs w:val="22"/>
              </w:rPr>
              <w:t>during the course of</w:t>
            </w:r>
            <w:proofErr w:type="gramEnd"/>
            <w:r w:rsidRPr="00F16347">
              <w:rPr>
                <w:rFonts w:ascii="Arial" w:eastAsia="Arial" w:hAnsi="Arial" w:cs="Arial"/>
                <w:sz w:val="22"/>
                <w:szCs w:val="22"/>
              </w:rPr>
              <w:t xml:space="preserve"> the study. Symbols indicate when an event occurred. 1) </w:t>
            </w:r>
            <w:ins w:id="16" w:author="Sieler Jr, Michael James" w:date="2022-12-20T12:09:00Z">
              <w:r w:rsidR="00AF67D3">
                <w:rPr>
                  <w:rFonts w:ascii="Arial" w:eastAsia="Arial" w:hAnsi="Arial" w:cs="Arial"/>
                  <w:sz w:val="22"/>
                  <w:szCs w:val="22"/>
                </w:rPr>
                <w:t xml:space="preserve">270 </w:t>
              </w:r>
            </w:ins>
            <w:del w:id="17" w:author="Sieler Jr, Michael James" w:date="2022-12-20T12:09:00Z">
              <w:r w:rsidRPr="00F16347" w:rsidDel="00AF67D3">
                <w:rPr>
                  <w:rFonts w:ascii="Arial" w:eastAsia="Arial" w:hAnsi="Arial" w:cs="Arial"/>
                  <w:sz w:val="22"/>
                  <w:szCs w:val="22"/>
                </w:rPr>
                <w:delText>F</w:delText>
              </w:r>
            </w:del>
            <w:ins w:id="18" w:author="Sieler Jr, Michael James" w:date="2022-12-20T12:09:00Z">
              <w:r w:rsidR="00AF67D3">
                <w:rPr>
                  <w:rFonts w:ascii="Arial" w:eastAsia="Arial" w:hAnsi="Arial" w:cs="Arial"/>
                  <w:sz w:val="22"/>
                  <w:szCs w:val="22"/>
                </w:rPr>
                <w:t>f</w:t>
              </w:r>
            </w:ins>
            <w:r w:rsidRPr="00F16347">
              <w:rPr>
                <w:rFonts w:ascii="Arial" w:eastAsia="Arial" w:hAnsi="Arial" w:cs="Arial"/>
                <w:sz w:val="22"/>
                <w:szCs w:val="22"/>
              </w:rPr>
              <w:t>ish were reared from 0 to 30 days</w:t>
            </w:r>
            <w:r w:rsidR="00C37A17" w:rsidRPr="00F16347">
              <w:rPr>
                <w:rFonts w:ascii="Arial" w:eastAsia="Arial" w:hAnsi="Arial" w:cs="Arial"/>
                <w:sz w:val="22"/>
                <w:szCs w:val="22"/>
              </w:rPr>
              <w:t xml:space="preserve"> post fertilization (</w:t>
            </w:r>
            <w:proofErr w:type="spellStart"/>
            <w:r w:rsidR="00C37A17" w:rsidRPr="00F16347">
              <w:rPr>
                <w:rFonts w:ascii="Arial" w:eastAsia="Arial" w:hAnsi="Arial" w:cs="Arial"/>
                <w:sz w:val="22"/>
                <w:szCs w:val="22"/>
              </w:rPr>
              <w:t>dpf</w:t>
            </w:r>
            <w:proofErr w:type="spellEnd"/>
            <w:r w:rsidR="00C37A17" w:rsidRPr="00F16347">
              <w:rPr>
                <w:rFonts w:ascii="Arial" w:eastAsia="Arial" w:hAnsi="Arial" w:cs="Arial"/>
                <w:sz w:val="22"/>
                <w:szCs w:val="22"/>
              </w:rPr>
              <w:t>)</w:t>
            </w:r>
            <w:r w:rsidRPr="00F16347">
              <w:rPr>
                <w:rFonts w:ascii="Arial" w:eastAsia="Arial" w:hAnsi="Arial" w:cs="Arial"/>
                <w:sz w:val="22"/>
                <w:szCs w:val="22"/>
              </w:rPr>
              <w:t xml:space="preserve"> on a nursery diet</w:t>
            </w:r>
            <w:ins w:id="19" w:author="Sieler Jr, Michael James" w:date="2022-12-20T12:17:00Z">
              <w:r w:rsidR="009A716E">
                <w:rPr>
                  <w:rFonts w:ascii="Arial" w:eastAsia="Arial" w:hAnsi="Arial" w:cs="Arial"/>
                  <w:sz w:val="22"/>
                  <w:szCs w:val="22"/>
                </w:rPr>
                <w:t xml:space="preserve"> across 18 tanks (15 fish per tank)</w:t>
              </w:r>
            </w:ins>
            <w:r w:rsidRPr="00F16347">
              <w:rPr>
                <w:rFonts w:ascii="Arial" w:eastAsia="Arial" w:hAnsi="Arial" w:cs="Arial"/>
                <w:sz w:val="22"/>
                <w:szCs w:val="22"/>
              </w:rPr>
              <w:t xml:space="preserve">. 2) At 30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fish were assigned one of three diets (e.g., Gemma, Watts, or ZIRC), and fed a juvenile formulation until 129</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3) At 129</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xml:space="preserve">, fish were switched to an adult formulation of their respective diets. </w:t>
            </w:r>
            <w:ins w:id="20" w:author="Sieler Jr, Michael James" w:date="2022-12-20T12:15:00Z">
              <w:r w:rsidR="009A716E">
                <w:rPr>
                  <w:rFonts w:ascii="Arial" w:eastAsia="Arial" w:hAnsi="Arial" w:cs="Arial"/>
                  <w:sz w:val="22"/>
                  <w:szCs w:val="22"/>
                </w:rPr>
                <w:t xml:space="preserve">Additionally, </w:t>
              </w:r>
            </w:ins>
            <w:del w:id="21" w:author="Sieler Jr, Michael James" w:date="2022-12-20T12:12:00Z">
              <w:r w:rsidRPr="00F16347" w:rsidDel="00AF67D3">
                <w:rPr>
                  <w:rFonts w:ascii="Arial" w:eastAsia="Arial" w:hAnsi="Arial" w:cs="Arial"/>
                  <w:sz w:val="22"/>
                  <w:szCs w:val="22"/>
                </w:rPr>
                <w:delText>Fecal samples and physiological</w:delText>
              </w:r>
            </w:del>
            <w:ins w:id="22" w:author="Sieler Jr, Michael James" w:date="2022-12-20T12:15:00Z">
              <w:r w:rsidR="009A716E">
                <w:rPr>
                  <w:rFonts w:ascii="Arial" w:eastAsia="Arial" w:hAnsi="Arial" w:cs="Arial"/>
                  <w:sz w:val="22"/>
                  <w:szCs w:val="22"/>
                </w:rPr>
                <w:t>b</w:t>
              </w:r>
            </w:ins>
            <w:ins w:id="23" w:author="Sieler Jr, Michael James" w:date="2022-12-20T12:12:00Z">
              <w:r w:rsidR="00AF67D3">
                <w:rPr>
                  <w:rFonts w:ascii="Arial" w:eastAsia="Arial" w:hAnsi="Arial" w:cs="Arial"/>
                  <w:sz w:val="22"/>
                  <w:szCs w:val="22"/>
                </w:rPr>
                <w:t>ody size</w:t>
              </w:r>
            </w:ins>
            <w:r w:rsidRPr="00F16347">
              <w:rPr>
                <w:rFonts w:ascii="Arial" w:eastAsia="Arial" w:hAnsi="Arial" w:cs="Arial"/>
                <w:sz w:val="22"/>
                <w:szCs w:val="22"/>
              </w:rPr>
              <w:t xml:space="preserve"> measurements </w:t>
            </w:r>
            <w:ins w:id="24" w:author="Sieler Jr, Michael James" w:date="2022-12-20T12:12:00Z">
              <w:r w:rsidR="00AF67D3">
                <w:rPr>
                  <w:rFonts w:ascii="Arial" w:eastAsia="Arial" w:hAnsi="Arial" w:cs="Arial"/>
                  <w:sz w:val="22"/>
                  <w:szCs w:val="22"/>
                </w:rPr>
                <w:t xml:space="preserve">were conducted </w:t>
              </w:r>
            </w:ins>
            <w:del w:id="25" w:author="Sieler Jr, Michael James" w:date="2022-12-20T12:12:00Z">
              <w:r w:rsidRPr="00F16347" w:rsidDel="00AF67D3">
                <w:rPr>
                  <w:rFonts w:ascii="Arial" w:eastAsia="Arial" w:hAnsi="Arial" w:cs="Arial"/>
                  <w:sz w:val="22"/>
                  <w:szCs w:val="22"/>
                </w:rPr>
                <w:delText>were collected</w:delText>
              </w:r>
            </w:del>
            <w:ins w:id="26" w:author="Sieler Jr, Michael James" w:date="2022-12-20T12:12:00Z">
              <w:r w:rsidR="00AF67D3">
                <w:rPr>
                  <w:rFonts w:ascii="Arial" w:eastAsia="Arial" w:hAnsi="Arial" w:cs="Arial"/>
                  <w:sz w:val="22"/>
                  <w:szCs w:val="22"/>
                </w:rPr>
                <w:t xml:space="preserve">on all fish and fecal samples were collected from </w:t>
              </w:r>
            </w:ins>
            <w:ins w:id="27" w:author="Sieler Jr, Michael James" w:date="2022-12-20T12:11:00Z">
              <w:r w:rsidR="00AF67D3">
                <w:rPr>
                  <w:rFonts w:ascii="Arial" w:eastAsia="Arial" w:hAnsi="Arial" w:cs="Arial"/>
                  <w:sz w:val="22"/>
                  <w:szCs w:val="22"/>
                </w:rPr>
                <w:t xml:space="preserve">a random selection of </w:t>
              </w:r>
            </w:ins>
            <w:ins w:id="28" w:author="Sieler Jr, Michael James" w:date="2022-12-20T12:13:00Z">
              <w:r w:rsidR="00AF67D3">
                <w:rPr>
                  <w:rFonts w:ascii="Arial" w:eastAsia="Arial" w:hAnsi="Arial" w:cs="Arial"/>
                  <w:sz w:val="22"/>
                  <w:szCs w:val="22"/>
                </w:rPr>
                <w:t xml:space="preserve">five </w:t>
              </w:r>
            </w:ins>
            <w:ins w:id="29" w:author="Sieler Jr, Michael James" w:date="2022-12-20T12:11:00Z">
              <w:r w:rsidR="00AF67D3">
                <w:rPr>
                  <w:rFonts w:ascii="Arial" w:eastAsia="Arial" w:hAnsi="Arial" w:cs="Arial"/>
                  <w:sz w:val="22"/>
                  <w:szCs w:val="22"/>
                </w:rPr>
                <w:t>fish</w:t>
              </w:r>
            </w:ins>
            <w:ins w:id="30" w:author="Sieler Jr, Michael James" w:date="2022-12-20T12:13:00Z">
              <w:r w:rsidR="00AF67D3">
                <w:rPr>
                  <w:rFonts w:ascii="Arial" w:eastAsia="Arial" w:hAnsi="Arial" w:cs="Arial"/>
                  <w:sz w:val="22"/>
                  <w:szCs w:val="22"/>
                </w:rPr>
                <w:t xml:space="preserve"> </w:t>
              </w:r>
            </w:ins>
            <w:ins w:id="31" w:author="Sieler Jr, Michael James" w:date="2022-12-20T12:16:00Z">
              <w:r w:rsidR="009A716E">
                <w:rPr>
                  <w:rFonts w:ascii="Arial" w:eastAsia="Arial" w:hAnsi="Arial" w:cs="Arial"/>
                  <w:sz w:val="22"/>
                  <w:szCs w:val="22"/>
                </w:rPr>
                <w:t>per tank</w:t>
              </w:r>
            </w:ins>
            <w:ins w:id="32" w:author="Sieler Jr, Michael James" w:date="2022-12-20T12:13:00Z">
              <w:r w:rsidR="00AF67D3">
                <w:rPr>
                  <w:rFonts w:ascii="Arial" w:eastAsia="Arial" w:hAnsi="Arial" w:cs="Arial"/>
                  <w:sz w:val="22"/>
                  <w:szCs w:val="22"/>
                </w:rPr>
                <w:t xml:space="preserve"> (n = 90)</w:t>
              </w:r>
            </w:ins>
            <w:r w:rsidRPr="00F16347">
              <w:rPr>
                <w:rFonts w:ascii="Arial" w:eastAsia="Arial" w:hAnsi="Arial" w:cs="Arial"/>
                <w:sz w:val="22"/>
                <w:szCs w:val="22"/>
              </w:rPr>
              <w:t xml:space="preserve">. 4) Afterwards, a cohort of fish from each diet were exposed to </w:t>
            </w:r>
            <w:r w:rsidRPr="00F16347">
              <w:rPr>
                <w:rFonts w:ascii="Arial" w:eastAsia="Arial" w:hAnsi="Arial" w:cs="Arial"/>
                <w:i/>
                <w:iCs/>
                <w:sz w:val="22"/>
                <w:szCs w:val="22"/>
              </w:rPr>
              <w:t>Mycobacterium Chelonae</w:t>
            </w:r>
            <w:r w:rsidRPr="00F16347">
              <w:rPr>
                <w:rFonts w:ascii="Arial" w:eastAsia="Arial" w:hAnsi="Arial" w:cs="Arial"/>
                <w:sz w:val="22"/>
                <w:szCs w:val="22"/>
              </w:rPr>
              <w:t xml:space="preserve">. 5) </w:t>
            </w:r>
            <w:del w:id="33" w:author="Sieler Jr, Michael James" w:date="2022-12-20T12:16:00Z">
              <w:r w:rsidRPr="00F16347" w:rsidDel="009A716E">
                <w:rPr>
                  <w:rFonts w:ascii="Arial" w:eastAsia="Arial" w:hAnsi="Arial" w:cs="Arial"/>
                  <w:sz w:val="22"/>
                  <w:szCs w:val="22"/>
                </w:rPr>
                <w:delText xml:space="preserve">3 </w:delText>
              </w:r>
            </w:del>
            <w:ins w:id="34" w:author="Sieler Jr, Michael James" w:date="2022-12-20T12:16:00Z">
              <w:r w:rsidR="009A716E">
                <w:rPr>
                  <w:rFonts w:ascii="Arial" w:eastAsia="Arial" w:hAnsi="Arial" w:cs="Arial"/>
                  <w:sz w:val="22"/>
                  <w:szCs w:val="22"/>
                </w:rPr>
                <w:t>Three</w:t>
              </w:r>
              <w:r w:rsidR="009A716E" w:rsidRPr="00F16347">
                <w:rPr>
                  <w:rFonts w:ascii="Arial" w:eastAsia="Arial" w:hAnsi="Arial" w:cs="Arial"/>
                  <w:sz w:val="22"/>
                  <w:szCs w:val="22"/>
                </w:rPr>
                <w:t xml:space="preserve"> </w:t>
              </w:r>
            </w:ins>
            <w:r w:rsidRPr="00F16347">
              <w:rPr>
                <w:rFonts w:ascii="Arial" w:eastAsia="Arial" w:hAnsi="Arial" w:cs="Arial"/>
                <w:sz w:val="22"/>
                <w:szCs w:val="22"/>
              </w:rPr>
              <w:t>months later when fish were 214</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xml:space="preserve">, </w:t>
            </w:r>
            <w:ins w:id="35" w:author="Sieler Jr, Michael James" w:date="2022-12-20T12:13:00Z">
              <w:r w:rsidR="00AF67D3">
                <w:rPr>
                  <w:rFonts w:ascii="Arial" w:eastAsia="Arial" w:hAnsi="Arial" w:cs="Arial"/>
                  <w:sz w:val="22"/>
                  <w:szCs w:val="22"/>
                </w:rPr>
                <w:t>body size</w:t>
              </w:r>
              <w:r w:rsidR="00AF67D3" w:rsidRPr="00F16347">
                <w:rPr>
                  <w:rFonts w:ascii="Arial" w:eastAsia="Arial" w:hAnsi="Arial" w:cs="Arial"/>
                  <w:sz w:val="22"/>
                  <w:szCs w:val="22"/>
                </w:rPr>
                <w:t xml:space="preserve"> </w:t>
              </w:r>
              <w:r w:rsidR="00AF67D3" w:rsidRPr="00F16347">
                <w:rPr>
                  <w:rFonts w:ascii="Arial" w:eastAsia="Arial" w:hAnsi="Arial" w:cs="Arial"/>
                  <w:sz w:val="22"/>
                  <w:szCs w:val="22"/>
                </w:rPr>
                <w:t>measurements</w:t>
              </w:r>
              <w:r w:rsidR="00AF67D3">
                <w:rPr>
                  <w:rFonts w:ascii="Arial" w:eastAsia="Arial" w:hAnsi="Arial" w:cs="Arial"/>
                  <w:sz w:val="22"/>
                  <w:szCs w:val="22"/>
                </w:rPr>
                <w:t xml:space="preserve"> were conducted on all fish</w:t>
              </w:r>
            </w:ins>
            <w:ins w:id="36" w:author="Sieler Jr, Michael James" w:date="2022-12-20T12:14:00Z">
              <w:r w:rsidR="00AF67D3">
                <w:rPr>
                  <w:rFonts w:ascii="Arial" w:eastAsia="Arial" w:hAnsi="Arial" w:cs="Arial"/>
                  <w:sz w:val="22"/>
                  <w:szCs w:val="22"/>
                </w:rPr>
                <w:t xml:space="preserve"> and</w:t>
              </w:r>
            </w:ins>
            <w:ins w:id="37" w:author="Sieler Jr, Michael James" w:date="2022-12-20T12:13:00Z">
              <w:r w:rsidR="00AF67D3" w:rsidRPr="00F16347">
                <w:rPr>
                  <w:rFonts w:ascii="Arial" w:eastAsia="Arial" w:hAnsi="Arial" w:cs="Arial"/>
                  <w:sz w:val="22"/>
                  <w:szCs w:val="22"/>
                </w:rPr>
                <w:t xml:space="preserve"> </w:t>
              </w:r>
            </w:ins>
            <w:r w:rsidRPr="00F16347">
              <w:rPr>
                <w:rFonts w:ascii="Arial" w:eastAsia="Arial" w:hAnsi="Arial" w:cs="Arial"/>
                <w:sz w:val="22"/>
                <w:szCs w:val="22"/>
              </w:rPr>
              <w:t xml:space="preserve">fecal samples </w:t>
            </w:r>
            <w:del w:id="38" w:author="Sieler Jr, Michael James" w:date="2022-12-20T12:14:00Z">
              <w:r w:rsidRPr="00F16347" w:rsidDel="00AF67D3">
                <w:rPr>
                  <w:rFonts w:ascii="Arial" w:eastAsia="Arial" w:hAnsi="Arial" w:cs="Arial"/>
                  <w:sz w:val="22"/>
                  <w:szCs w:val="22"/>
                </w:rPr>
                <w:delText xml:space="preserve">and </w:delText>
              </w:r>
            </w:del>
            <w:del w:id="39" w:author="Sieler Jr, Michael James" w:date="2022-12-20T12:13:00Z">
              <w:r w:rsidRPr="00F16347" w:rsidDel="00AF67D3">
                <w:rPr>
                  <w:rFonts w:ascii="Arial" w:eastAsia="Arial" w:hAnsi="Arial" w:cs="Arial"/>
                  <w:sz w:val="22"/>
                  <w:szCs w:val="22"/>
                </w:rPr>
                <w:delText xml:space="preserve">physiological </w:delText>
              </w:r>
            </w:del>
            <w:del w:id="40" w:author="Sieler Jr, Michael James" w:date="2022-12-20T12:14:00Z">
              <w:r w:rsidRPr="00F16347" w:rsidDel="00AF67D3">
                <w:rPr>
                  <w:rFonts w:ascii="Arial" w:eastAsia="Arial" w:hAnsi="Arial" w:cs="Arial"/>
                  <w:sz w:val="22"/>
                  <w:szCs w:val="22"/>
                </w:rPr>
                <w:delText xml:space="preserve">measurements </w:delText>
              </w:r>
            </w:del>
            <w:r w:rsidRPr="00F16347">
              <w:rPr>
                <w:rFonts w:ascii="Arial" w:eastAsia="Arial" w:hAnsi="Arial" w:cs="Arial"/>
                <w:sz w:val="22"/>
                <w:szCs w:val="22"/>
              </w:rPr>
              <w:t>were collected</w:t>
            </w:r>
            <w:ins w:id="41" w:author="Sieler Jr, Michael James" w:date="2022-12-20T12:14:00Z">
              <w:r w:rsidR="00AF67D3">
                <w:rPr>
                  <w:rFonts w:ascii="Arial" w:eastAsia="Arial" w:hAnsi="Arial" w:cs="Arial"/>
                  <w:sz w:val="22"/>
                  <w:szCs w:val="22"/>
                </w:rPr>
                <w:t xml:space="preserve"> from a</w:t>
              </w:r>
            </w:ins>
            <w:ins w:id="42" w:author="Sieler Jr, Michael James" w:date="2022-12-20T12:11:00Z">
              <w:r w:rsidR="00AF67D3">
                <w:rPr>
                  <w:rFonts w:ascii="Arial" w:eastAsia="Arial" w:hAnsi="Arial" w:cs="Arial"/>
                  <w:sz w:val="22"/>
                  <w:szCs w:val="22"/>
                </w:rPr>
                <w:t xml:space="preserve"> random selection of</w:t>
              </w:r>
            </w:ins>
            <w:ins w:id="43" w:author="Sieler Jr, Michael James" w:date="2022-12-20T12:14:00Z">
              <w:r w:rsidR="00AF67D3">
                <w:rPr>
                  <w:rFonts w:ascii="Arial" w:eastAsia="Arial" w:hAnsi="Arial" w:cs="Arial"/>
                  <w:sz w:val="22"/>
                  <w:szCs w:val="22"/>
                </w:rPr>
                <w:t xml:space="preserve"> five</w:t>
              </w:r>
            </w:ins>
            <w:ins w:id="44" w:author="Sieler Jr, Michael James" w:date="2022-12-20T12:11:00Z">
              <w:r w:rsidR="00AF67D3">
                <w:rPr>
                  <w:rFonts w:ascii="Arial" w:eastAsia="Arial" w:hAnsi="Arial" w:cs="Arial"/>
                  <w:sz w:val="22"/>
                  <w:szCs w:val="22"/>
                </w:rPr>
                <w:t xml:space="preserve"> fish</w:t>
              </w:r>
            </w:ins>
            <w:ins w:id="45" w:author="Sieler Jr, Michael James" w:date="2022-12-20T12:14:00Z">
              <w:r w:rsidR="00AF67D3">
                <w:rPr>
                  <w:rFonts w:ascii="Arial" w:eastAsia="Arial" w:hAnsi="Arial" w:cs="Arial"/>
                  <w:sz w:val="22"/>
                  <w:szCs w:val="22"/>
                </w:rPr>
                <w:t xml:space="preserve"> per</w:t>
              </w:r>
            </w:ins>
            <w:ins w:id="46" w:author="Sieler Jr, Michael James" w:date="2022-12-20T12:16:00Z">
              <w:r w:rsidR="009A716E">
                <w:rPr>
                  <w:rFonts w:ascii="Arial" w:eastAsia="Arial" w:hAnsi="Arial" w:cs="Arial"/>
                  <w:sz w:val="22"/>
                  <w:szCs w:val="22"/>
                </w:rPr>
                <w:t xml:space="preserve"> tank </w:t>
              </w:r>
            </w:ins>
            <w:ins w:id="47" w:author="Sieler Jr, Michael James" w:date="2022-12-20T12:14:00Z">
              <w:r w:rsidR="00AF67D3">
                <w:rPr>
                  <w:rFonts w:ascii="Arial" w:eastAsia="Arial" w:hAnsi="Arial" w:cs="Arial"/>
                  <w:sz w:val="22"/>
                  <w:szCs w:val="22"/>
                </w:rPr>
                <w:t>(n = 89)</w:t>
              </w:r>
            </w:ins>
            <w:r w:rsidRPr="00F16347">
              <w:rPr>
                <w:rFonts w:ascii="Arial" w:eastAsia="Arial" w:hAnsi="Arial" w:cs="Arial"/>
                <w:sz w:val="22"/>
                <w:szCs w:val="22"/>
              </w:rPr>
              <w:t>. Histopathology check was conducted to assess infection burden</w:t>
            </w:r>
            <w:ins w:id="48" w:author="Sieler Jr, Michael James" w:date="2022-12-20T12:11:00Z">
              <w:r w:rsidR="00AF67D3">
                <w:rPr>
                  <w:rFonts w:ascii="Arial" w:eastAsia="Arial" w:hAnsi="Arial" w:cs="Arial"/>
                  <w:sz w:val="22"/>
                  <w:szCs w:val="22"/>
                </w:rPr>
                <w:t xml:space="preserve"> on all fish</w:t>
              </w:r>
            </w:ins>
            <w:r w:rsidRPr="00F16347">
              <w:rPr>
                <w:rFonts w:ascii="Arial" w:eastAsia="Arial" w:hAnsi="Arial" w:cs="Arial"/>
                <w:sz w:val="22"/>
                <w:szCs w:val="22"/>
              </w:rPr>
              <w:t>.</w:t>
            </w:r>
          </w:p>
        </w:tc>
      </w:tr>
    </w:tbl>
    <w:p w14:paraId="53D44101" w14:textId="77777777" w:rsidR="00F01CA1" w:rsidRPr="00F16347" w:rsidRDefault="00F01CA1" w:rsidP="00055851">
      <w:pPr>
        <w:spacing w:line="360" w:lineRule="auto"/>
        <w:rPr>
          <w:rFonts w:ascii="Arial" w:eastAsia="Arial" w:hAnsi="Arial" w:cs="Arial"/>
          <w:sz w:val="22"/>
          <w:szCs w:val="22"/>
        </w:rPr>
      </w:pPr>
    </w:p>
    <w:p w14:paraId="0DC4578A" w14:textId="6D75D745" w:rsidR="00F01CA1" w:rsidRPr="00F16347" w:rsidRDefault="00F01CA1"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br w:type="page"/>
      </w:r>
    </w:p>
    <w:p w14:paraId="23C647D5" w14:textId="4448A7F4" w:rsidR="003251A0" w:rsidRPr="00F16347" w:rsidRDefault="00675FA2"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lastRenderedPageBreak/>
        <w:t>1</w:t>
      </w:r>
      <w:r w:rsidR="217D0C5E" w:rsidRPr="00F16347">
        <w:rPr>
          <w:rFonts w:ascii="Arial" w:eastAsia="Arial" w:hAnsi="Arial" w:cs="Arial"/>
          <w:b/>
          <w:bCs/>
          <w:color w:val="000000" w:themeColor="text1"/>
          <w:sz w:val="22"/>
          <w:szCs w:val="22"/>
        </w:rPr>
        <w:t xml:space="preserve">. </w:t>
      </w:r>
      <w:commentRangeStart w:id="49"/>
      <w:r w:rsidR="217D0C5E" w:rsidRPr="00F16347">
        <w:rPr>
          <w:rFonts w:ascii="Arial" w:eastAsia="Arial" w:hAnsi="Arial" w:cs="Arial"/>
          <w:b/>
          <w:bCs/>
          <w:color w:val="000000" w:themeColor="text1"/>
          <w:sz w:val="22"/>
          <w:szCs w:val="22"/>
        </w:rPr>
        <w:t>Diet differentially influences physiology and gut microbiome at 4 months old</w:t>
      </w:r>
      <w:commentRangeEnd w:id="49"/>
      <w:r w:rsidR="4EF453E4" w:rsidRPr="00F16347">
        <w:rPr>
          <w:rStyle w:val="CommentReference"/>
          <w:rFonts w:ascii="Arial" w:hAnsi="Arial" w:cs="Arial"/>
          <w:sz w:val="22"/>
          <w:szCs w:val="22"/>
        </w:rPr>
        <w:commentReference w:id="49"/>
      </w:r>
    </w:p>
    <w:p w14:paraId="498C216D" w14:textId="4CD14672" w:rsidR="00003769" w:rsidRPr="00F16347" w:rsidRDefault="00003769" w:rsidP="00055851">
      <w:pPr>
        <w:spacing w:line="360" w:lineRule="auto"/>
        <w:rPr>
          <w:rFonts w:ascii="Arial" w:eastAsia="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F16347" w14:paraId="02B63848" w14:textId="77777777" w:rsidTr="217D0C5E">
        <w:tc>
          <w:tcPr>
            <w:tcW w:w="5395" w:type="dxa"/>
          </w:tcPr>
          <w:p w14:paraId="2927A0D2" w14:textId="513B5ACF"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A</w:t>
            </w:r>
          </w:p>
          <w:p w14:paraId="27233C1E" w14:textId="32BA4AE4" w:rsidR="00675B82" w:rsidRPr="00F16347" w:rsidRDefault="007C519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3385D462" wp14:editId="5097296D">
                  <wp:extent cx="2615184" cy="2615184"/>
                  <wp:effectExtent l="0" t="0" r="1270" b="127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3">
                            <a:extLst>
                              <a:ext uri="{28A0092B-C50C-407E-A947-70E740481C1C}">
                                <a14:useLocalDpi xmlns:a14="http://schemas.microsoft.com/office/drawing/2010/main" val="0"/>
                              </a:ext>
                            </a:extLst>
                          </a:blip>
                          <a:stretch>
                            <a:fillRect/>
                          </a:stretch>
                        </pic:blipFill>
                        <pic:spPr>
                          <a:xfrm>
                            <a:off x="0" y="0"/>
                            <a:ext cx="2615184" cy="2615184"/>
                          </a:xfrm>
                          <a:prstGeom prst="rect">
                            <a:avLst/>
                          </a:prstGeom>
                        </pic:spPr>
                      </pic:pic>
                    </a:graphicData>
                  </a:graphic>
                </wp:inline>
              </w:drawing>
            </w:r>
          </w:p>
        </w:tc>
        <w:tc>
          <w:tcPr>
            <w:tcW w:w="5395" w:type="dxa"/>
          </w:tcPr>
          <w:p w14:paraId="7669A09C" w14:textId="4D436A65"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B</w:t>
            </w:r>
          </w:p>
          <w:p w14:paraId="0DC6123C" w14:textId="062935D0" w:rsidR="00675B82" w:rsidRPr="00F16347" w:rsidRDefault="0074180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67E1ACA6" wp14:editId="41B51028">
                  <wp:extent cx="2606040" cy="2606040"/>
                  <wp:effectExtent l="0" t="0" r="0" b="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4">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CE2BA5" w:rsidRPr="00F16347" w14:paraId="60D0A2DC" w14:textId="77777777" w:rsidTr="217D0C5E">
        <w:tc>
          <w:tcPr>
            <w:tcW w:w="5395" w:type="dxa"/>
          </w:tcPr>
          <w:p w14:paraId="006FFD50" w14:textId="6355866E"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C</w:t>
            </w:r>
          </w:p>
          <w:p w14:paraId="2399C347" w14:textId="0C76EDBB"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777BE070" wp14:editId="7ED9601E">
                  <wp:extent cx="2606040" cy="2606040"/>
                  <wp:effectExtent l="0" t="0" r="0" b="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5">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c>
          <w:tcPr>
            <w:tcW w:w="5395" w:type="dxa"/>
          </w:tcPr>
          <w:p w14:paraId="6E378D91" w14:textId="643EF3CD"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D</w:t>
            </w:r>
          </w:p>
          <w:p w14:paraId="5CE53936" w14:textId="19E0D28A"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41105D8D" wp14:editId="2ABF51BA">
                  <wp:extent cx="2606040" cy="2606040"/>
                  <wp:effectExtent l="0" t="0" r="0" b="0"/>
                  <wp:docPr id="74" name="Picture 7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6">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675B82" w:rsidRPr="00F16347" w14:paraId="31A2C4FD" w14:textId="77777777" w:rsidTr="217D0C5E">
        <w:tc>
          <w:tcPr>
            <w:tcW w:w="10790" w:type="dxa"/>
            <w:gridSpan w:val="2"/>
          </w:tcPr>
          <w:p w14:paraId="3F04AE62" w14:textId="1E74DB56" w:rsidR="00675B82" w:rsidRPr="00F16347" w:rsidRDefault="217D0C5E" w:rsidP="00055851">
            <w:pPr>
              <w:spacing w:line="360" w:lineRule="auto"/>
              <w:rPr>
                <w:rFonts w:ascii="Arial" w:eastAsia="Arial" w:hAnsi="Arial" w:cs="Arial"/>
                <w:color w:val="000000"/>
                <w:sz w:val="22"/>
                <w:szCs w:val="22"/>
              </w:rPr>
            </w:pPr>
            <w:commentRangeStart w:id="50"/>
            <w:r w:rsidRPr="00F16347">
              <w:rPr>
                <w:rFonts w:ascii="Arial" w:eastAsia="Arial" w:hAnsi="Arial" w:cs="Arial"/>
                <w:b/>
                <w:bCs/>
                <w:color w:val="000000" w:themeColor="text1"/>
                <w:sz w:val="22"/>
                <w:szCs w:val="22"/>
              </w:rPr>
              <w:t>Figure 2</w:t>
            </w:r>
            <w:commentRangeEnd w:id="50"/>
            <w:r w:rsidR="705D1E98" w:rsidRPr="00F16347">
              <w:rPr>
                <w:rStyle w:val="CommentReference"/>
                <w:rFonts w:ascii="Arial" w:hAnsi="Arial" w:cs="Arial"/>
                <w:sz w:val="22"/>
                <w:szCs w:val="22"/>
              </w:rPr>
              <w:commentReference w:id="50"/>
            </w:r>
            <w:r w:rsidRPr="00F16347">
              <w:rPr>
                <w:rFonts w:ascii="Arial" w:eastAsia="Arial" w:hAnsi="Arial" w:cs="Arial"/>
                <w:b/>
                <w:bCs/>
                <w:color w:val="000000" w:themeColor="text1"/>
                <w:sz w:val="22"/>
                <w:szCs w:val="22"/>
              </w:rPr>
              <w:t>:</w:t>
            </w:r>
            <w:r w:rsidRPr="00F16347">
              <w:rPr>
                <w:rFonts w:ascii="Arial" w:eastAsia="Arial" w:hAnsi="Arial" w:cs="Arial"/>
                <w:color w:val="000000" w:themeColor="text1"/>
                <w:sz w:val="22"/>
                <w:szCs w:val="22"/>
              </w:rPr>
              <w:t xml:space="preserve"> Effects of 4</w:t>
            </w:r>
            <w:r w:rsidR="00C37A17" w:rsidRPr="00F16347">
              <w:rPr>
                <w:rFonts w:ascii="Arial" w:eastAsia="Arial" w:hAnsi="Arial" w:cs="Arial"/>
                <w:color w:val="000000" w:themeColor="text1"/>
                <w:sz w:val="22"/>
                <w:szCs w:val="22"/>
              </w:rPr>
              <w:t xml:space="preserve"> months post fertilization (mpf)</w:t>
            </w:r>
            <w:r w:rsidRPr="00F16347">
              <w:rPr>
                <w:rFonts w:ascii="Arial" w:eastAsia="Arial" w:hAnsi="Arial" w:cs="Arial"/>
                <w:color w:val="000000" w:themeColor="text1"/>
                <w:sz w:val="22"/>
                <w:szCs w:val="22"/>
              </w:rPr>
              <w:t xml:space="preserve"> fish fed one of three diets (Gemma, Watts, or ZIRC) on physiology and microbiomes of zebrafish. </w:t>
            </w:r>
            <w:r w:rsidRPr="00F16347">
              <w:rPr>
                <w:rFonts w:ascii="Arial" w:eastAsia="Arial" w:hAnsi="Arial" w:cs="Arial"/>
                <w:b/>
                <w:bCs/>
                <w:color w:val="000000" w:themeColor="text1"/>
                <w:sz w:val="22"/>
                <w:szCs w:val="22"/>
              </w:rPr>
              <w:t>(A)</w:t>
            </w:r>
            <w:r w:rsidRPr="00F16347">
              <w:rPr>
                <w:rFonts w:ascii="Arial" w:eastAsia="Arial" w:hAnsi="Arial" w:cs="Arial"/>
                <w:color w:val="000000" w:themeColor="text1"/>
                <w:sz w:val="22"/>
                <w:szCs w:val="22"/>
              </w:rPr>
              <w:t xml:space="preserve"> Weight of ZIRC-diet fed fish significantly differs from Watts- and Gemma-diet fed fish. Gemma- and Watts-diet fed fish do not differ from each other. </w:t>
            </w:r>
            <w:r w:rsidRPr="00F16347">
              <w:rPr>
                <w:rFonts w:ascii="Arial" w:eastAsia="Arial" w:hAnsi="Arial" w:cs="Arial"/>
                <w:b/>
                <w:bCs/>
                <w:color w:val="000000" w:themeColor="text1"/>
                <w:sz w:val="22"/>
                <w:szCs w:val="22"/>
              </w:rPr>
              <w:t xml:space="preserve">(B) </w:t>
            </w:r>
            <w:r w:rsidRPr="00F16347">
              <w:rPr>
                <w:rFonts w:ascii="Arial" w:eastAsia="Arial" w:hAnsi="Arial" w:cs="Arial"/>
                <w:color w:val="000000" w:themeColor="text1"/>
                <w:sz w:val="22"/>
                <w:szCs w:val="22"/>
              </w:rPr>
              <w:t xml:space="preserve">Body condition score is a length normalized measure of weight. Fish fed the ZIRC diet have significantly higher body condition scores from fish. fed the Gemma and Watts diets. </w:t>
            </w:r>
            <w:r w:rsidRPr="00F16347">
              <w:rPr>
                <w:rFonts w:ascii="Arial" w:eastAsia="Arial" w:hAnsi="Arial" w:cs="Arial"/>
                <w:b/>
                <w:bCs/>
                <w:color w:val="000000" w:themeColor="text1"/>
                <w:sz w:val="22"/>
                <w:szCs w:val="22"/>
              </w:rPr>
              <w:t>(C)</w:t>
            </w:r>
            <w:r w:rsidRPr="00F16347">
              <w:rPr>
                <w:rFonts w:ascii="Arial" w:eastAsia="Arial" w:hAnsi="Arial" w:cs="Arial"/>
                <w:color w:val="000000" w:themeColor="text1"/>
                <w:sz w:val="22"/>
                <w:szCs w:val="22"/>
              </w:rPr>
              <w:t xml:space="preserve"> </w:t>
            </w:r>
            <w:commentRangeStart w:id="51"/>
            <w:commentRangeStart w:id="52"/>
            <w:r w:rsidRPr="00F16347">
              <w:rPr>
                <w:rFonts w:ascii="Arial" w:eastAsia="Arial" w:hAnsi="Arial" w:cs="Arial"/>
                <w:color w:val="000000" w:themeColor="text1"/>
                <w:sz w:val="22"/>
                <w:szCs w:val="22"/>
              </w:rPr>
              <w:t xml:space="preserve">Simpson’s </w:t>
            </w:r>
            <w:commentRangeEnd w:id="51"/>
            <w:r w:rsidR="705D1E98" w:rsidRPr="00F16347">
              <w:rPr>
                <w:rStyle w:val="CommentReference"/>
                <w:rFonts w:ascii="Arial" w:hAnsi="Arial" w:cs="Arial"/>
                <w:sz w:val="22"/>
                <w:szCs w:val="22"/>
              </w:rPr>
              <w:commentReference w:id="51"/>
            </w:r>
            <w:commentRangeEnd w:id="52"/>
            <w:r w:rsidR="705D1E98" w:rsidRPr="00F16347">
              <w:rPr>
                <w:rStyle w:val="CommentReference"/>
                <w:rFonts w:ascii="Arial" w:hAnsi="Arial" w:cs="Arial"/>
                <w:sz w:val="22"/>
                <w:szCs w:val="22"/>
              </w:rPr>
              <w:commentReference w:id="52"/>
            </w:r>
            <w:r w:rsidRPr="00F16347">
              <w:rPr>
                <w:rFonts w:ascii="Arial" w:eastAsia="Arial" w:hAnsi="Arial" w:cs="Arial"/>
                <w:color w:val="000000" w:themeColor="text1"/>
                <w:sz w:val="22"/>
                <w:szCs w:val="22"/>
              </w:rPr>
              <w:t>Index of diversity shows that gut microbiome diversity significantly differs between Gemma- and Watts-diet fed fish, ZIRC- and Watts</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but not between Gemma- and ZIRC</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xml:space="preserve">. </w:t>
            </w:r>
            <w:r w:rsidRPr="00F16347">
              <w:rPr>
                <w:rFonts w:ascii="Arial" w:eastAsia="Arial" w:hAnsi="Arial" w:cs="Arial"/>
                <w:b/>
                <w:bCs/>
                <w:color w:val="000000" w:themeColor="text1"/>
                <w:sz w:val="22"/>
                <w:szCs w:val="22"/>
              </w:rPr>
              <w:t>(D)</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Capscale ordination based on the Bray-Curtis dissimilarity of gut microbiome composition. The analysis shows that physiology and gut microbiome composition significantly differs between the diets. “ns” indicates not significantly different, *, **, *** indicates significant differences below the 0.05, 0.01, and 0.001 levels, respectively.</w:t>
            </w:r>
          </w:p>
        </w:tc>
      </w:tr>
    </w:tbl>
    <w:p w14:paraId="4161A93B" w14:textId="756633A7" w:rsidR="00352E04" w:rsidRPr="00F16347" w:rsidRDefault="00352E04" w:rsidP="00055851">
      <w:pPr>
        <w:spacing w:line="360" w:lineRule="auto"/>
        <w:rPr>
          <w:rFonts w:ascii="Arial" w:eastAsia="Arial" w:hAnsi="Arial" w:cs="Arial"/>
          <w:color w:val="000000"/>
          <w:sz w:val="22"/>
          <w:szCs w:val="22"/>
        </w:rPr>
      </w:pPr>
    </w:p>
    <w:p w14:paraId="4C8C688B" w14:textId="7A2209AA" w:rsidR="00505945"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sz w:val="22"/>
          <w:szCs w:val="22"/>
        </w:rPr>
        <w:t xml:space="preserve">To determine how common zebrafish diets differently impact fish </w:t>
      </w:r>
      <w:r w:rsidR="00625337" w:rsidRPr="00F16347">
        <w:rPr>
          <w:rFonts w:ascii="Arial" w:eastAsia="Arial" w:hAnsi="Arial" w:cs="Arial"/>
          <w:sz w:val="22"/>
          <w:szCs w:val="22"/>
        </w:rPr>
        <w:t xml:space="preserve">size (length and </w:t>
      </w:r>
      <w:r w:rsidR="00055851" w:rsidRPr="00F16347">
        <w:rPr>
          <w:rFonts w:ascii="Arial" w:eastAsia="Arial" w:hAnsi="Arial" w:cs="Arial"/>
          <w:sz w:val="22"/>
          <w:szCs w:val="22"/>
        </w:rPr>
        <w:t>body condition score</w:t>
      </w:r>
      <w:r w:rsidR="00625337" w:rsidRPr="00F16347">
        <w:rPr>
          <w:rFonts w:ascii="Arial" w:eastAsia="Arial" w:hAnsi="Arial" w:cs="Arial"/>
          <w:sz w:val="22"/>
          <w:szCs w:val="22"/>
        </w:rPr>
        <w:t>)</w:t>
      </w:r>
      <w:r w:rsidRPr="00F16347">
        <w:rPr>
          <w:rFonts w:ascii="Arial" w:eastAsia="Arial" w:hAnsi="Arial" w:cs="Arial"/>
          <w:sz w:val="22"/>
          <w:szCs w:val="22"/>
        </w:rPr>
        <w:t xml:space="preserve"> and the gut microbiome, we reared 176 zebrafish that were assigned one of three diets from </w:t>
      </w:r>
      <w:commentRangeStart w:id="53"/>
      <w:r w:rsidRPr="00F16347">
        <w:rPr>
          <w:rFonts w:ascii="Arial" w:eastAsia="Arial" w:hAnsi="Arial" w:cs="Arial"/>
          <w:sz w:val="22"/>
          <w:szCs w:val="22"/>
        </w:rPr>
        <w:t>1</w:t>
      </w:r>
      <w:commentRangeEnd w:id="53"/>
      <w:r w:rsidR="190B05CD" w:rsidRPr="00F16347">
        <w:rPr>
          <w:rStyle w:val="CommentReference"/>
          <w:rFonts w:ascii="Arial" w:hAnsi="Arial" w:cs="Arial"/>
          <w:sz w:val="22"/>
          <w:szCs w:val="22"/>
        </w:rPr>
        <w:commentReference w:id="53"/>
      </w:r>
      <w:r w:rsidRPr="00F16347">
        <w:rPr>
          <w:rFonts w:ascii="Arial" w:eastAsia="Arial" w:hAnsi="Arial" w:cs="Arial"/>
          <w:sz w:val="22"/>
          <w:szCs w:val="22"/>
        </w:rPr>
        <w:t>- to 4-months-post fertilization (mpf) (Figure 1): Gemma, Watts and ZIRC. Prior to diet assignment, fish were fed a nursery diet (see methods). At 4 mpf, we selected 89 individuals across these three cohorts and collected fecal samples from each fish for microbiome profiling prior to measuring their weight and body condition score</w:t>
      </w:r>
      <w:r w:rsidR="00055851" w:rsidRPr="00F16347">
        <w:rPr>
          <w:rFonts w:ascii="Arial" w:eastAsia="Arial" w:hAnsi="Arial" w:cs="Arial"/>
          <w:sz w:val="22"/>
          <w:szCs w:val="22"/>
        </w:rPr>
        <w:t xml:space="preserve"> (BCS)</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 xml:space="preserve">Wilcoxon Signed-Rank Tests found that diet and sex significantly associated with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xml:space="preserve">. Female fish had higher weight (Z = 1,530, P &lt; 0.001; Table S1.1.2) and </w:t>
      </w:r>
      <w:r w:rsidR="002D7D51">
        <w:rPr>
          <w:rFonts w:ascii="Arial" w:hAnsi="Arial" w:cs="Arial"/>
          <w:color w:val="000000" w:themeColor="text1"/>
          <w:sz w:val="22"/>
          <w:szCs w:val="22"/>
        </w:rPr>
        <w:t xml:space="preserve">BCS </w:t>
      </w:r>
      <w:r w:rsidRPr="00F16347">
        <w:rPr>
          <w:rFonts w:ascii="Arial" w:eastAsia="Arial" w:hAnsi="Arial" w:cs="Arial"/>
          <w:color w:val="000000" w:themeColor="text1"/>
          <w:sz w:val="22"/>
          <w:szCs w:val="22"/>
        </w:rPr>
        <w:t xml:space="preserve">(Z = 1,631, P &lt; 0.001; Table S1.1.4) compared to males. Between the three diets, </w:t>
      </w:r>
      <w:commentRangeStart w:id="54"/>
      <w:commentRangeStart w:id="55"/>
      <w:r w:rsidRPr="00F16347">
        <w:rPr>
          <w:rFonts w:ascii="Arial" w:eastAsia="Arial" w:hAnsi="Arial" w:cs="Arial"/>
          <w:color w:val="000000" w:themeColor="text1"/>
          <w:sz w:val="22"/>
          <w:szCs w:val="22"/>
        </w:rPr>
        <w:t xml:space="preserve">ZIRC-diet fed fish </w:t>
      </w:r>
      <w:commentRangeEnd w:id="54"/>
      <w:r w:rsidR="190B05CD" w:rsidRPr="00F16347">
        <w:rPr>
          <w:rStyle w:val="CommentReference"/>
          <w:rFonts w:ascii="Arial" w:hAnsi="Arial" w:cs="Arial"/>
          <w:sz w:val="22"/>
          <w:szCs w:val="22"/>
        </w:rPr>
        <w:commentReference w:id="54"/>
      </w:r>
      <w:commentRangeEnd w:id="55"/>
      <w:r w:rsidR="190B05CD" w:rsidRPr="00F16347">
        <w:rPr>
          <w:rStyle w:val="CommentReference"/>
          <w:rFonts w:ascii="Arial" w:hAnsi="Arial" w:cs="Arial"/>
          <w:sz w:val="22"/>
          <w:szCs w:val="22"/>
        </w:rPr>
        <w:commentReference w:id="55"/>
      </w:r>
      <w:r w:rsidRPr="00F16347">
        <w:rPr>
          <w:rFonts w:ascii="Arial" w:eastAsia="Arial" w:hAnsi="Arial" w:cs="Arial"/>
          <w:color w:val="000000" w:themeColor="text1"/>
          <w:sz w:val="22"/>
          <w:szCs w:val="22"/>
        </w:rPr>
        <w:t xml:space="preserve">had the highest mean </w:t>
      </w:r>
      <w:r w:rsidR="00055851" w:rsidRPr="00F16347">
        <w:rPr>
          <w:rFonts w:ascii="Arial" w:eastAsia="Arial" w:hAnsi="Arial" w:cs="Arial"/>
          <w:sz w:val="22"/>
          <w:szCs w:val="22"/>
        </w:rPr>
        <w:t>BCS</w:t>
      </w:r>
      <w:r w:rsidR="00055851" w:rsidRPr="00F16347" w:rsidDel="00055851">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compared to fish fed Gemma- (Z = 150, P &lt; 0.001) and Watts-diet (Z = 197, P &lt; 0.001, Table S1.1.3). Gemma- and Watts-diet fed fish did not significantly differ from one another in terms of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These results indicate that ZIRC-diet contributes to heavier fish compared to Gemma- and Watts-diet fed fish.</w:t>
      </w:r>
    </w:p>
    <w:p w14:paraId="5DCC602C" w14:textId="306D03FA" w:rsidR="00DF1223" w:rsidRPr="00F16347" w:rsidRDefault="001020FC" w:rsidP="00055851">
      <w:pPr>
        <w:spacing w:line="360" w:lineRule="auto"/>
        <w:rPr>
          <w:rFonts w:ascii="Arial" w:eastAsia="Arial" w:hAnsi="Arial" w:cs="Arial"/>
          <w:color w:val="000000" w:themeColor="text1"/>
          <w:sz w:val="22"/>
          <w:szCs w:val="22"/>
        </w:rPr>
      </w:pPr>
      <w:r w:rsidRPr="00F16347">
        <w:rPr>
          <w:rFonts w:ascii="Arial" w:hAnsi="Arial" w:cs="Arial"/>
          <w:sz w:val="22"/>
          <w:szCs w:val="22"/>
        </w:rPr>
        <w:br/>
      </w:r>
      <w:r w:rsidR="217D0C5E" w:rsidRPr="00F16347">
        <w:rPr>
          <w:rFonts w:ascii="Arial" w:eastAsia="Arial" w:hAnsi="Arial" w:cs="Arial"/>
          <w:sz w:val="22"/>
          <w:szCs w:val="22"/>
        </w:rPr>
        <w:t xml:space="preserve">We next </w:t>
      </w:r>
      <w:r w:rsidR="217D0C5E" w:rsidRPr="00F16347">
        <w:rPr>
          <w:rFonts w:ascii="Arial" w:eastAsia="Arial" w:hAnsi="Arial" w:cs="Arial"/>
          <w:color w:val="000000" w:themeColor="text1"/>
          <w:sz w:val="22"/>
          <w:szCs w:val="22"/>
        </w:rPr>
        <w:t xml:space="preserve">built generalized linear models (GLM) to determine if diet associated with variation in one of three measures of microbiome alpha-diversity: </w:t>
      </w:r>
      <w:commentRangeStart w:id="56"/>
      <w:r w:rsidR="217D0C5E" w:rsidRPr="00F16347">
        <w:rPr>
          <w:rFonts w:ascii="Arial" w:eastAsia="Arial" w:hAnsi="Arial" w:cs="Arial"/>
          <w:color w:val="000000" w:themeColor="text1"/>
          <w:sz w:val="22"/>
          <w:szCs w:val="22"/>
        </w:rPr>
        <w:t>richness, Simpson’s Index, and Shannon Entropy</w:t>
      </w:r>
      <w:commentRangeEnd w:id="56"/>
      <w:r w:rsidRPr="00F16347">
        <w:rPr>
          <w:rStyle w:val="CommentReference"/>
          <w:rFonts w:ascii="Arial" w:hAnsi="Arial" w:cs="Arial"/>
          <w:sz w:val="22"/>
          <w:szCs w:val="22"/>
        </w:rPr>
        <w:commentReference w:id="56"/>
      </w:r>
      <w:r w:rsidR="217D0C5E" w:rsidRPr="00F16347">
        <w:rPr>
          <w:rFonts w:ascii="Arial" w:eastAsia="Arial" w:hAnsi="Arial" w:cs="Arial"/>
          <w:color w:val="000000" w:themeColor="text1"/>
          <w:sz w:val="22"/>
          <w:szCs w:val="22"/>
        </w:rPr>
        <w:t>. An ANOVA test of these GLMs revealed that alpha-diversity varies as a function of diet for all three measures of diversity we assessed (</w:t>
      </w:r>
      <w:r w:rsidR="217D0C5E" w:rsidRPr="00F16347">
        <w:rPr>
          <w:rFonts w:ascii="Arial" w:eastAsia="Arial" w:hAnsi="Arial" w:cs="Arial"/>
          <w:sz w:val="22"/>
          <w:szCs w:val="22"/>
        </w:rPr>
        <w:t xml:space="preserve">P &lt; 0.05; </w:t>
      </w:r>
      <w:r w:rsidR="217D0C5E" w:rsidRPr="00F16347">
        <w:rPr>
          <w:rFonts w:ascii="Arial" w:eastAsia="Arial" w:hAnsi="Arial" w:cs="Arial"/>
          <w:color w:val="000000" w:themeColor="text1"/>
          <w:sz w:val="22"/>
          <w:szCs w:val="22"/>
        </w:rPr>
        <w:t xml:space="preserve">Fig 1C; Table S1.2.2). A post hoc Tukey test clarified that ZIRC- and Watts-diet fed fish exhibited significant differences in alpha-diversity as measured by richness and Shannon Entropy (P &lt; 0.001, Table S1.2.3). Moreover, we observed significant differences in diversity between Gemma- and Watts-diet fed fish in terms of richness (P &lt; 0.001; Table S1.2.3), and between Gemma- and ZIRC-diet fed fish when considering the Simpson’s Index (P &lt; 0.001; Table S1.2.3). These results indicate that diet associates with fish gut microbiome diversity, and that diet </w:t>
      </w:r>
      <w:commentRangeStart w:id="57"/>
      <w:r w:rsidR="217D0C5E" w:rsidRPr="00F16347">
        <w:rPr>
          <w:rFonts w:ascii="Arial" w:eastAsia="Arial" w:hAnsi="Arial" w:cs="Arial"/>
          <w:color w:val="000000" w:themeColor="text1"/>
          <w:sz w:val="22"/>
          <w:szCs w:val="22"/>
        </w:rPr>
        <w:t>may differentially impact rare and abundant microbial members of the gut.</w:t>
      </w:r>
      <w:commentRangeEnd w:id="57"/>
      <w:r w:rsidRPr="00F16347">
        <w:rPr>
          <w:rStyle w:val="CommentReference"/>
          <w:rFonts w:ascii="Arial" w:hAnsi="Arial" w:cs="Arial"/>
          <w:sz w:val="22"/>
          <w:szCs w:val="22"/>
        </w:rPr>
        <w:commentReference w:id="57"/>
      </w:r>
    </w:p>
    <w:p w14:paraId="45CEC46A" w14:textId="77777777" w:rsidR="00B24FF4" w:rsidRPr="00F16347" w:rsidRDefault="00B24FF4" w:rsidP="00055851">
      <w:pPr>
        <w:spacing w:line="360" w:lineRule="auto"/>
        <w:rPr>
          <w:rFonts w:ascii="Arial" w:eastAsia="Arial" w:hAnsi="Arial" w:cs="Arial"/>
          <w:color w:val="000000"/>
          <w:sz w:val="22"/>
          <w:szCs w:val="22"/>
        </w:rPr>
      </w:pPr>
    </w:p>
    <w:p w14:paraId="2D2B0E0B" w14:textId="58AB35D8" w:rsidR="00B24FF4"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 xml:space="preserve">To evaluate how diet associates with microbiome community composition, we quantified the Bray-Curtis, </w:t>
      </w:r>
      <w:proofErr w:type="gramStart"/>
      <w:r w:rsidRPr="00F16347">
        <w:rPr>
          <w:rFonts w:ascii="Arial" w:eastAsia="Arial" w:hAnsi="Arial" w:cs="Arial"/>
          <w:color w:val="000000" w:themeColor="text1"/>
          <w:sz w:val="22"/>
          <w:szCs w:val="22"/>
        </w:rPr>
        <w:t>Canberra</w:t>
      </w:r>
      <w:proofErr w:type="gramEnd"/>
      <w:r w:rsidRPr="00F16347">
        <w:rPr>
          <w:rFonts w:ascii="Arial" w:eastAsia="Arial" w:hAnsi="Arial" w:cs="Arial"/>
          <w:color w:val="000000" w:themeColor="text1"/>
          <w:sz w:val="22"/>
          <w:szCs w:val="22"/>
        </w:rPr>
        <w:t xml:space="preserve"> and Sorensen dissimilarity amongst all sample. We detected a significant clustering of microbial gut community composition based on diet as measured by all beta-diversity metrics (PERMANOVA, P &lt; 0.05; Figure 2C</w:t>
      </w:r>
      <w:commentRangeStart w:id="58"/>
      <w:commentRangeStart w:id="59"/>
      <w:r w:rsidRPr="00F16347">
        <w:rPr>
          <w:rFonts w:ascii="Arial" w:eastAsia="Arial" w:hAnsi="Arial" w:cs="Arial"/>
          <w:color w:val="000000" w:themeColor="text1"/>
          <w:sz w:val="22"/>
          <w:szCs w:val="22"/>
        </w:rPr>
        <w:t>, Table S1.3.1</w:t>
      </w:r>
      <w:commentRangeEnd w:id="58"/>
      <w:r w:rsidR="190B05CD" w:rsidRPr="00F16347">
        <w:rPr>
          <w:rStyle w:val="CommentReference"/>
          <w:rFonts w:ascii="Arial" w:hAnsi="Arial" w:cs="Arial"/>
          <w:sz w:val="22"/>
          <w:szCs w:val="22"/>
        </w:rPr>
        <w:commentReference w:id="58"/>
      </w:r>
      <w:commentRangeEnd w:id="59"/>
      <w:r w:rsidR="190B05CD" w:rsidRPr="00F16347">
        <w:rPr>
          <w:rStyle w:val="CommentReference"/>
          <w:rFonts w:ascii="Arial" w:hAnsi="Arial" w:cs="Arial"/>
          <w:sz w:val="22"/>
          <w:szCs w:val="22"/>
        </w:rPr>
        <w:commentReference w:id="59"/>
      </w:r>
      <w:r w:rsidRPr="00F16347">
        <w:rPr>
          <w:rFonts w:ascii="Arial" w:eastAsia="Arial" w:hAnsi="Arial" w:cs="Arial"/>
          <w:color w:val="000000" w:themeColor="text1"/>
          <w:sz w:val="22"/>
          <w:szCs w:val="22"/>
        </w:rPr>
        <w:t>). These results indicate that microbial communities of fish fed the same diet are more consistent in composition to one another than to fish fed other diets. Additionally, we assessed beta-dispersion, a measure of variance, in the gut microbiome community compositions for each diet group. We find the beta-dispersion levels were significantly different between the diet groups as measured by Bray-Curtis and Canberra metrics (P &lt; 0.05; Table S1.4.1). Beta-dispersion levels were significantly reduced in Gemma-diet fed fish compared to Watts-diet fed fish when measured by Bray-</w:t>
      </w:r>
      <w:proofErr w:type="gramStart"/>
      <w:r w:rsidRPr="00F16347">
        <w:rPr>
          <w:rFonts w:ascii="Arial" w:eastAsia="Arial" w:hAnsi="Arial" w:cs="Arial"/>
          <w:color w:val="000000" w:themeColor="text1"/>
          <w:sz w:val="22"/>
          <w:szCs w:val="22"/>
        </w:rPr>
        <w:t>Curtis</w:t>
      </w:r>
      <w:proofErr w:type="gramEnd"/>
      <w:r w:rsidRPr="00F16347">
        <w:rPr>
          <w:rFonts w:ascii="Arial" w:eastAsia="Arial" w:hAnsi="Arial" w:cs="Arial"/>
          <w:color w:val="000000" w:themeColor="text1"/>
          <w:sz w:val="22"/>
          <w:szCs w:val="22"/>
        </w:rPr>
        <w:t xml:space="preserve"> metric, as well as significantly reduced compared to Watts- and ZIRC-diet fed fish when measured by Canberra metric (Table S1.4.1). These results indicate that Gemma-diet fed fish are more consistent in community composition than Watts- and ZIRC-diet fed </w:t>
      </w:r>
      <w:r w:rsidRPr="00F16347">
        <w:rPr>
          <w:rFonts w:ascii="Arial" w:eastAsia="Arial" w:hAnsi="Arial" w:cs="Arial"/>
          <w:color w:val="000000" w:themeColor="text1"/>
          <w:sz w:val="22"/>
          <w:szCs w:val="22"/>
        </w:rPr>
        <w:lastRenderedPageBreak/>
        <w:t>fish 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Collectively, these results indicate that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xml:space="preserve"> fish gut microbiome communities stratify by diet, but the composition of these microbial communities differ in consistency depending on diet.</w:t>
      </w:r>
    </w:p>
    <w:p w14:paraId="6ACD6B33" w14:textId="77777777" w:rsidR="00B24FF4" w:rsidRPr="00F16347" w:rsidRDefault="00B24FF4" w:rsidP="00055851">
      <w:pPr>
        <w:spacing w:line="360" w:lineRule="auto"/>
        <w:rPr>
          <w:rFonts w:ascii="Arial" w:eastAsia="Arial" w:hAnsi="Arial" w:cs="Arial"/>
          <w:color w:val="000000"/>
          <w:sz w:val="22"/>
          <w:szCs w:val="22"/>
        </w:rPr>
      </w:pPr>
    </w:p>
    <w:p w14:paraId="3D8FE97E" w14:textId="49E7E921" w:rsidR="00CA34BE"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 xml:space="preserve">Finally, to better understand the interactions between the diet and the members of the gut microbiome community, we quantified differential abundance using ANCOM-BC2. We observed 24 significantly abundant taxa at the genus level in at least one of the three diets (Figure S1.5.1 and Table S1.5.1). Gemma-diet fed fish were enriched for </w:t>
      </w:r>
      <w:r w:rsidRPr="00F16347">
        <w:rPr>
          <w:rFonts w:ascii="Arial" w:eastAsia="Arial" w:hAnsi="Arial" w:cs="Arial"/>
          <w:i/>
          <w:iCs/>
          <w:color w:val="000000" w:themeColor="text1"/>
          <w:sz w:val="22"/>
          <w:szCs w:val="22"/>
        </w:rPr>
        <w:t>Chitinibacter</w:t>
      </w:r>
      <w:r w:rsidRPr="00F16347">
        <w:rPr>
          <w:rFonts w:ascii="Arial" w:eastAsia="Arial" w:hAnsi="Arial" w:cs="Arial"/>
          <w:color w:val="000000" w:themeColor="text1"/>
          <w:sz w:val="22"/>
          <w:szCs w:val="22"/>
        </w:rPr>
        <w:t xml:space="preserve"> and were depleted of </w:t>
      </w:r>
      <w:r w:rsidRPr="00F16347">
        <w:rPr>
          <w:rFonts w:ascii="Arial" w:eastAsia="Arial" w:hAnsi="Arial" w:cs="Arial"/>
          <w:i/>
          <w:iCs/>
          <w:color w:val="000000" w:themeColor="text1"/>
          <w:sz w:val="22"/>
          <w:szCs w:val="22"/>
        </w:rPr>
        <w:t>Aeromonas</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Watts-diet fed fish enriched for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ZOR0006</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Peptostreptococcus</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Cetobacterium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Tabrizicola</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Cellvibrio</w:t>
      </w:r>
      <w:r w:rsidRPr="00F16347">
        <w:rPr>
          <w:rFonts w:ascii="Arial" w:eastAsia="Arial" w:hAnsi="Arial" w:cs="Arial"/>
          <w:color w:val="000000" w:themeColor="text1"/>
          <w:sz w:val="22"/>
          <w:szCs w:val="22"/>
        </w:rPr>
        <w:t xml:space="preserve">, and unnamed genera of </w:t>
      </w:r>
      <w:r w:rsidRPr="00F16347">
        <w:rPr>
          <w:rFonts w:ascii="Arial" w:eastAsia="Arial" w:hAnsi="Arial" w:cs="Arial"/>
          <w:i/>
          <w:iCs/>
          <w:color w:val="000000" w:themeColor="text1"/>
          <w:sz w:val="22"/>
          <w:szCs w:val="22"/>
        </w:rPr>
        <w:t>Microscillaceae</w:t>
      </w:r>
      <w:r w:rsidRPr="00F16347">
        <w:rPr>
          <w:rFonts w:ascii="Arial" w:eastAsia="Arial" w:hAnsi="Arial" w:cs="Arial"/>
          <w:color w:val="000000" w:themeColor="text1"/>
          <w:sz w:val="22"/>
          <w:szCs w:val="22"/>
        </w:rPr>
        <w:t xml:space="preserve"> and </w:t>
      </w:r>
      <w:proofErr w:type="spellStart"/>
      <w:r w:rsidRPr="00F16347">
        <w:rPr>
          <w:rFonts w:ascii="Arial" w:eastAsia="Arial" w:hAnsi="Arial" w:cs="Arial"/>
          <w:i/>
          <w:iCs/>
          <w:color w:val="000000" w:themeColor="text1"/>
          <w:sz w:val="22"/>
          <w:szCs w:val="22"/>
        </w:rPr>
        <w:t>Chitinibacteraceae</w:t>
      </w:r>
      <w:proofErr w:type="spellEnd"/>
      <w:r w:rsidRPr="00F16347">
        <w:rPr>
          <w:rFonts w:ascii="Arial" w:eastAsia="Arial" w:hAnsi="Arial" w:cs="Arial"/>
          <w:color w:val="000000" w:themeColor="text1"/>
          <w:sz w:val="22"/>
          <w:szCs w:val="22"/>
        </w:rPr>
        <w:t xml:space="preserve">, and depleted of </w:t>
      </w:r>
      <w:r w:rsidRPr="00F16347">
        <w:rPr>
          <w:rFonts w:ascii="Arial" w:eastAsia="Arial" w:hAnsi="Arial" w:cs="Arial"/>
          <w:i/>
          <w:iCs/>
          <w:color w:val="000000" w:themeColor="text1"/>
          <w:sz w:val="22"/>
          <w:szCs w:val="22"/>
        </w:rPr>
        <w:t>Crenobacter</w:t>
      </w:r>
      <w:r w:rsidRPr="00F16347">
        <w:rPr>
          <w:rFonts w:ascii="Arial" w:eastAsia="Arial" w:hAnsi="Arial" w:cs="Arial"/>
          <w:color w:val="000000" w:themeColor="text1"/>
          <w:sz w:val="22"/>
          <w:szCs w:val="22"/>
        </w:rPr>
        <w:t xml:space="preserve"> and a </w:t>
      </w:r>
      <w:r w:rsidRPr="00F16347">
        <w:rPr>
          <w:rFonts w:ascii="Arial" w:eastAsia="Arial" w:hAnsi="Arial" w:cs="Arial"/>
          <w:i/>
          <w:iCs/>
          <w:color w:val="000000" w:themeColor="text1"/>
          <w:sz w:val="22"/>
          <w:szCs w:val="22"/>
        </w:rPr>
        <w:t>Sutterellaceae</w:t>
      </w:r>
      <w:r w:rsidRPr="00F16347">
        <w:rPr>
          <w:rFonts w:ascii="Arial" w:eastAsia="Arial" w:hAnsi="Arial" w:cs="Arial"/>
          <w:color w:val="000000" w:themeColor="text1"/>
          <w:sz w:val="22"/>
          <w:szCs w:val="22"/>
        </w:rPr>
        <w:t xml:space="preserve"> genus. ZIRC-diet fed fish enriched for </w:t>
      </w:r>
      <w:r w:rsidRPr="00F16347">
        <w:rPr>
          <w:rFonts w:ascii="Arial" w:eastAsia="Arial" w:hAnsi="Arial" w:cs="Arial"/>
          <w:i/>
          <w:iCs/>
          <w:color w:val="000000" w:themeColor="text1"/>
          <w:sz w:val="22"/>
          <w:szCs w:val="22"/>
        </w:rPr>
        <w:t>Cloacibacterium</w:t>
      </w:r>
      <w:r w:rsidRPr="00F16347">
        <w:rPr>
          <w:rFonts w:ascii="Arial" w:eastAsia="Arial" w:hAnsi="Arial" w:cs="Arial"/>
          <w:color w:val="000000" w:themeColor="text1"/>
          <w:sz w:val="22"/>
          <w:szCs w:val="22"/>
        </w:rPr>
        <w:t xml:space="preserve"> and </w:t>
      </w:r>
      <w:proofErr w:type="gramStart"/>
      <w:r w:rsidRPr="00F16347">
        <w:rPr>
          <w:rFonts w:ascii="Arial" w:eastAsia="Arial" w:hAnsi="Arial" w:cs="Arial"/>
          <w:i/>
          <w:iCs/>
          <w:color w:val="000000" w:themeColor="text1"/>
          <w:sz w:val="22"/>
          <w:szCs w:val="22"/>
        </w:rPr>
        <w:t>Acinetobacter</w:t>
      </w:r>
      <w:r w:rsidRPr="00F16347">
        <w:rPr>
          <w:rFonts w:ascii="Arial" w:eastAsia="Arial" w:hAnsi="Arial" w:cs="Arial"/>
          <w:color w:val="000000" w:themeColor="text1"/>
          <w:sz w:val="22"/>
          <w:szCs w:val="22"/>
        </w:rPr>
        <w:t>, and</w:t>
      </w:r>
      <w:proofErr w:type="gramEnd"/>
      <w:r w:rsidRPr="00F16347">
        <w:rPr>
          <w:rFonts w:ascii="Arial" w:eastAsia="Arial" w:hAnsi="Arial" w:cs="Arial"/>
          <w:color w:val="000000" w:themeColor="text1"/>
          <w:sz w:val="22"/>
          <w:szCs w:val="22"/>
        </w:rPr>
        <w:t xml:space="preserve"> depleted of </w:t>
      </w:r>
      <w:r w:rsidRPr="00F16347">
        <w:rPr>
          <w:rFonts w:ascii="Arial" w:eastAsia="Arial" w:hAnsi="Arial" w:cs="Arial"/>
          <w:i/>
          <w:iCs/>
          <w:color w:val="000000" w:themeColor="text1"/>
          <w:sz w:val="22"/>
          <w:szCs w:val="22"/>
        </w:rPr>
        <w:t>Fluviicola</w:t>
      </w:r>
      <w:r w:rsidRPr="00F16347">
        <w:rPr>
          <w:rFonts w:ascii="Arial" w:eastAsia="Arial" w:hAnsi="Arial" w:cs="Arial"/>
          <w:color w:val="000000" w:themeColor="text1"/>
          <w:sz w:val="22"/>
          <w:szCs w:val="22"/>
        </w:rPr>
        <w:t>. Many of these taxa are identified as common members of the zebrafish gut microbiome</w:t>
      </w:r>
      <w:r w:rsidR="190B05CD" w:rsidRPr="00F16347">
        <w:rPr>
          <w:rFonts w:ascii="Arial" w:hAnsi="Arial" w:cs="Arial"/>
          <w:color w:val="000000" w:themeColor="text1"/>
          <w:sz w:val="22"/>
          <w:szCs w:val="22"/>
        </w:rPr>
        <w:fldChar w:fldCharType="begin"/>
      </w:r>
      <w:r w:rsidR="00C37A17" w:rsidRPr="00F16347">
        <w:rPr>
          <w:rFonts w:ascii="Arial" w:hAnsi="Arial" w:cs="Arial"/>
          <w:color w:val="000000" w:themeColor="text1"/>
          <w:sz w:val="22"/>
          <w:szCs w:val="22"/>
        </w:rPr>
        <w:instrText xml:space="preserve"> ADDIN ZOTERO_ITEM CSL_CITATION {"citationID":"uikWE4Bi","properties":{"formattedCitation":"\\super 13,14\\nosupersub{}","plainCitation":"13,14","noteIndex":0},"citationItems":[{"id":1269,"uris":["http://zotero.org/users/5603014/items/HHYHTF2G"],"itemData":{"id":1269,"type":"article-journal","abstract":"Zebrafish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F"}],"issued":{"date-parts":[["2011",10]]},"citation-key":"roeselers2011"}}],"schema":"https://github.com/citation-style-language/schema/raw/master/csl-citation.json"} </w:instrText>
      </w:r>
      <w:r w:rsidR="190B05CD" w:rsidRPr="00F16347">
        <w:rPr>
          <w:rFonts w:ascii="Arial" w:hAnsi="Arial" w:cs="Arial"/>
          <w:color w:val="000000" w:themeColor="text1"/>
          <w:sz w:val="22"/>
          <w:szCs w:val="22"/>
        </w:rPr>
        <w:fldChar w:fldCharType="separate"/>
      </w:r>
      <w:r w:rsidR="00C37A17" w:rsidRPr="00F16347">
        <w:rPr>
          <w:rFonts w:ascii="Arial" w:hAnsi="Arial" w:cs="Arial"/>
          <w:color w:val="000000"/>
          <w:sz w:val="22"/>
          <w:szCs w:val="22"/>
          <w:vertAlign w:val="superscript"/>
        </w:rPr>
        <w:t>13,14</w:t>
      </w:r>
      <w:r w:rsidR="190B05CD" w:rsidRPr="00F16347">
        <w:rPr>
          <w:rFonts w:ascii="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These results indicate that diet differentially supports </w:t>
      </w:r>
      <w:proofErr w:type="gramStart"/>
      <w:r w:rsidRPr="00F16347">
        <w:rPr>
          <w:rFonts w:ascii="Arial" w:eastAsia="Arial" w:hAnsi="Arial" w:cs="Arial"/>
          <w:color w:val="000000" w:themeColor="text1"/>
          <w:sz w:val="22"/>
          <w:szCs w:val="22"/>
        </w:rPr>
        <w:t>particular members</w:t>
      </w:r>
      <w:proofErr w:type="gramEnd"/>
      <w:r w:rsidRPr="00F16347">
        <w:rPr>
          <w:rFonts w:ascii="Arial" w:eastAsia="Arial" w:hAnsi="Arial" w:cs="Arial"/>
          <w:color w:val="000000" w:themeColor="text1"/>
          <w:sz w:val="22"/>
          <w:szCs w:val="22"/>
        </w:rPr>
        <w:t xml:space="preserve"> of the zebrafish microbiome community.</w:t>
      </w:r>
    </w:p>
    <w:p w14:paraId="202E3B17" w14:textId="527BBF50" w:rsidR="00130C7D" w:rsidRPr="00F16347" w:rsidRDefault="00130C7D" w:rsidP="00055851">
      <w:pPr>
        <w:spacing w:line="360" w:lineRule="auto"/>
        <w:rPr>
          <w:rFonts w:ascii="Arial" w:eastAsia="Arial" w:hAnsi="Arial" w:cs="Arial"/>
          <w:sz w:val="22"/>
          <w:szCs w:val="22"/>
        </w:rPr>
      </w:pPr>
    </w:p>
    <w:p w14:paraId="36C02185" w14:textId="6B1BAFA5" w:rsidR="00130C7D" w:rsidRPr="00F16347" w:rsidRDefault="00130C7D" w:rsidP="00055851">
      <w:pPr>
        <w:spacing w:line="360" w:lineRule="auto"/>
        <w:rPr>
          <w:rFonts w:ascii="Arial" w:eastAsia="Arial" w:hAnsi="Arial" w:cs="Arial"/>
          <w:sz w:val="22"/>
          <w:szCs w:val="22"/>
        </w:rPr>
        <w:sectPr w:rsidR="00130C7D" w:rsidRPr="00F16347" w:rsidSect="00061986">
          <w:headerReference w:type="default" r:id="rId17"/>
          <w:pgSz w:w="12240" w:h="15840"/>
          <w:pgMar w:top="720" w:right="720" w:bottom="720" w:left="720" w:header="720" w:footer="720" w:gutter="0"/>
          <w:lnNumType w:countBy="1" w:restart="continuous"/>
          <w:cols w:space="720"/>
          <w:docGrid w:linePitch="360"/>
        </w:sectPr>
      </w:pPr>
    </w:p>
    <w:p w14:paraId="02781BD9" w14:textId="1F493EB0" w:rsidR="003251A0" w:rsidRPr="00F16347" w:rsidRDefault="00675FA2" w:rsidP="00055851">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2</w:t>
      </w:r>
      <w:r w:rsidR="00F01CA1" w:rsidRPr="00F16347">
        <w:rPr>
          <w:rFonts w:ascii="Arial" w:eastAsia="Calibri" w:hAnsi="Arial" w:cs="Arial"/>
          <w:b/>
          <w:bCs/>
          <w:color w:val="000000" w:themeColor="text1"/>
          <w:sz w:val="22"/>
          <w:szCs w:val="22"/>
        </w:rPr>
        <w:t xml:space="preserve">. </w:t>
      </w:r>
      <w:r w:rsidR="003251A0" w:rsidRPr="00F16347">
        <w:rPr>
          <w:rFonts w:ascii="Arial" w:eastAsia="Calibri" w:hAnsi="Arial" w:cs="Arial"/>
          <w:b/>
          <w:bCs/>
          <w:color w:val="000000" w:themeColor="text1"/>
          <w:sz w:val="22"/>
          <w:szCs w:val="22"/>
        </w:rPr>
        <w:t>Diet impacts the successional development of the zebrafish gut microbiome</w:t>
      </w:r>
    </w:p>
    <w:p w14:paraId="699613ED" w14:textId="77777777" w:rsidR="005A4BAB" w:rsidRPr="00F16347" w:rsidRDefault="005A4BAB" w:rsidP="00055851">
      <w:pPr>
        <w:spacing w:line="360" w:lineRule="auto"/>
        <w:rPr>
          <w:rFonts w:ascii="Arial" w:eastAsia="Calibri" w:hAnsi="Arial" w:cs="Arial"/>
          <w:color w:val="000000" w:themeColor="text1"/>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84"/>
        <w:gridCol w:w="3621"/>
        <w:gridCol w:w="3585"/>
      </w:tblGrid>
      <w:tr w:rsidR="00F2360E" w:rsidRPr="00F16347" w14:paraId="5F6C7970" w14:textId="77777777" w:rsidTr="133C574C">
        <w:tc>
          <w:tcPr>
            <w:tcW w:w="3596" w:type="dxa"/>
          </w:tcPr>
          <w:p w14:paraId="65EC1C8A" w14:textId="2E0FC428"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A</w:t>
            </w:r>
          </w:p>
          <w:p w14:paraId="5075B558" w14:textId="27AB77A6"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5A2A4B2" wp14:editId="0D455AA2">
                  <wp:extent cx="2148840" cy="2148840"/>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473808C3" w14:textId="4BB4F343"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B</w:t>
            </w:r>
          </w:p>
          <w:p w14:paraId="4EBADA8B" w14:textId="7EAC1564"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2ABD9E82" wp14:editId="5C5AB567">
                  <wp:extent cx="2148840" cy="2148840"/>
                  <wp:effectExtent l="0" t="0" r="0" b="0"/>
                  <wp:docPr id="71" name="Picture 7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C96E251" w14:textId="33750D13" w:rsidR="00CD691C" w:rsidRPr="00F16347" w:rsidRDefault="133C574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C</w:t>
            </w:r>
          </w:p>
          <w:p w14:paraId="715EDDB6" w14:textId="01216671" w:rsidR="005A4BAB" w:rsidRPr="00F16347" w:rsidRDefault="00BB05C8"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9333E7A" wp14:editId="011C7786">
                  <wp:extent cx="2143125" cy="2143125"/>
                  <wp:effectExtent l="0" t="0" r="0" b="0"/>
                  <wp:docPr id="1634035758" name="Picture 16340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r>
      <w:tr w:rsidR="00F2360E" w:rsidRPr="00F16347" w14:paraId="6CB5F719" w14:textId="77777777" w:rsidTr="133C574C">
        <w:tc>
          <w:tcPr>
            <w:tcW w:w="3596" w:type="dxa"/>
          </w:tcPr>
          <w:p w14:paraId="5F7BB44C" w14:textId="57B56CE4" w:rsidR="005A4BAB"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D</w:t>
            </w:r>
            <w:r w:rsidR="007C52B3" w:rsidRPr="00F16347">
              <w:rPr>
                <w:rFonts w:ascii="Arial" w:eastAsia="Calibri" w:hAnsi="Arial" w:cs="Arial"/>
                <w:noProof/>
                <w:color w:val="000000" w:themeColor="text1"/>
                <w:sz w:val="22"/>
                <w:szCs w:val="22"/>
              </w:rPr>
              <w:drawing>
                <wp:inline distT="0" distB="0" distL="0" distR="0" wp14:anchorId="661F4BE8" wp14:editId="29098F4D">
                  <wp:extent cx="2148840" cy="2148840"/>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1A928F6" w14:textId="7195261A"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E</w:t>
            </w:r>
          </w:p>
          <w:p w14:paraId="27C0B60E" w14:textId="3DE640EF" w:rsidR="005A4BAB" w:rsidRPr="00F16347" w:rsidRDefault="007C52B3"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9A38797" wp14:editId="620F6A4A">
                  <wp:extent cx="2167128" cy="2167128"/>
                  <wp:effectExtent l="0" t="0" r="508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7128" cy="2167128"/>
                          </a:xfrm>
                          <a:prstGeom prst="rect">
                            <a:avLst/>
                          </a:prstGeom>
                        </pic:spPr>
                      </pic:pic>
                    </a:graphicData>
                  </a:graphic>
                </wp:inline>
              </w:drawing>
            </w:r>
          </w:p>
        </w:tc>
        <w:tc>
          <w:tcPr>
            <w:tcW w:w="3597" w:type="dxa"/>
          </w:tcPr>
          <w:p w14:paraId="5E9DFF7E" w14:textId="5C5B9798"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F</w:t>
            </w:r>
          </w:p>
          <w:p w14:paraId="271506E3" w14:textId="1B27BDA8" w:rsidR="00C35553" w:rsidRPr="00F16347" w:rsidRDefault="00F203FE"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0FBFD3EA" wp14:editId="22F1E241">
                  <wp:extent cx="2148840" cy="214884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005A4BAB" w:rsidRPr="00F16347" w14:paraId="3B2010D8" w14:textId="77777777" w:rsidTr="133C574C">
        <w:tc>
          <w:tcPr>
            <w:tcW w:w="10790" w:type="dxa"/>
            <w:gridSpan w:val="3"/>
          </w:tcPr>
          <w:p w14:paraId="56489F9C" w14:textId="05955C5E" w:rsidR="005A4BAB" w:rsidRPr="00F16347" w:rsidRDefault="005A4BAB" w:rsidP="00DF740E">
            <w:pPr>
              <w:spacing w:line="360" w:lineRule="auto"/>
              <w:rPr>
                <w:rFonts w:ascii="Arial" w:eastAsia="Calibri" w:hAnsi="Arial" w:cs="Arial"/>
                <w:color w:val="000000" w:themeColor="text1"/>
                <w:sz w:val="22"/>
                <w:szCs w:val="22"/>
              </w:rPr>
            </w:pPr>
            <w:r w:rsidRPr="00F16347">
              <w:rPr>
                <w:rFonts w:ascii="Arial" w:eastAsia="Calibri" w:hAnsi="Arial" w:cs="Arial"/>
                <w:b/>
                <w:bCs/>
                <w:color w:val="000000" w:themeColor="text1"/>
                <w:sz w:val="22"/>
                <w:szCs w:val="22"/>
              </w:rPr>
              <w:t xml:space="preserve">Figure </w:t>
            </w:r>
            <w:r w:rsidR="00167907" w:rsidRPr="00F16347">
              <w:rPr>
                <w:rFonts w:ascii="Arial" w:eastAsia="Calibri" w:hAnsi="Arial" w:cs="Arial"/>
                <w:b/>
                <w:bCs/>
                <w:color w:val="000000" w:themeColor="text1"/>
                <w:sz w:val="22"/>
                <w:szCs w:val="22"/>
              </w:rPr>
              <w:t>3</w:t>
            </w:r>
            <w:r w:rsidRPr="00F16347">
              <w:rPr>
                <w:rFonts w:ascii="Arial" w:eastAsia="Calibri" w:hAnsi="Arial" w:cs="Arial"/>
                <w:b/>
                <w:bCs/>
                <w:color w:val="000000" w:themeColor="text1"/>
                <w:sz w:val="22"/>
                <w:szCs w:val="22"/>
              </w:rPr>
              <w:t>:</w:t>
            </w:r>
            <w:r w:rsidRPr="00F16347">
              <w:rPr>
                <w:rFonts w:ascii="Arial" w:eastAsia="Calibri" w:hAnsi="Arial" w:cs="Arial"/>
                <w:color w:val="000000" w:themeColor="text1"/>
                <w:sz w:val="22"/>
                <w:szCs w:val="22"/>
              </w:rPr>
              <w:t xml:space="preserve"> </w:t>
            </w:r>
            <w:r w:rsidR="00F7598B" w:rsidRPr="00F16347">
              <w:rPr>
                <w:rFonts w:ascii="Arial" w:eastAsia="Calibri" w:hAnsi="Arial" w:cs="Arial"/>
                <w:color w:val="000000" w:themeColor="text1"/>
                <w:sz w:val="22"/>
                <w:szCs w:val="22"/>
              </w:rPr>
              <w:t>Development is associated with altered microbiome composition</w:t>
            </w:r>
            <w:r w:rsidR="00387EB0" w:rsidRPr="00F16347">
              <w:rPr>
                <w:rFonts w:ascii="Arial" w:eastAsia="Calibri" w:hAnsi="Arial" w:cs="Arial"/>
                <w:color w:val="000000" w:themeColor="text1"/>
                <w:sz w:val="22"/>
                <w:szCs w:val="22"/>
              </w:rPr>
              <w:t>.</w:t>
            </w:r>
            <w:r w:rsidR="006C6500" w:rsidRPr="00F16347">
              <w:rPr>
                <w:rFonts w:ascii="Arial" w:eastAsia="Calibri" w:hAnsi="Arial" w:cs="Arial"/>
                <w:color w:val="000000" w:themeColor="text1"/>
                <w:sz w:val="22"/>
                <w:szCs w:val="22"/>
              </w:rPr>
              <w:t xml:space="preserve"> </w:t>
            </w:r>
            <w:r w:rsidR="006C6500" w:rsidRPr="00F16347">
              <w:rPr>
                <w:rFonts w:ascii="Arial" w:hAnsi="Arial" w:cs="Arial"/>
                <w:b/>
                <w:bCs/>
                <w:color w:val="000000"/>
                <w:sz w:val="22"/>
                <w:szCs w:val="22"/>
              </w:rPr>
              <w:t>(A)</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Shannon Entropy</w:t>
            </w:r>
            <w:r w:rsidR="006C6500" w:rsidRPr="00F16347">
              <w:rPr>
                <w:rFonts w:ascii="Arial" w:hAnsi="Arial" w:cs="Arial"/>
                <w:color w:val="000000"/>
                <w:sz w:val="22"/>
                <w:szCs w:val="22"/>
              </w:rPr>
              <w:t xml:space="preserve"> of diversity shows that gut microbiome diversity significantly differs between </w:t>
            </w:r>
            <w:r w:rsidR="00273850" w:rsidRPr="00F16347">
              <w:rPr>
                <w:rFonts w:ascii="Arial" w:hAnsi="Arial" w:cs="Arial"/>
                <w:color w:val="000000"/>
                <w:sz w:val="22"/>
                <w:szCs w:val="22"/>
              </w:rPr>
              <w:t>Watts</w:t>
            </w:r>
            <w:r w:rsidR="00A07DCF" w:rsidRPr="00F16347">
              <w:rPr>
                <w:rFonts w:ascii="Arial" w:hAnsi="Arial" w:cs="Arial"/>
                <w:color w:val="000000"/>
                <w:sz w:val="22"/>
                <w:szCs w:val="22"/>
              </w:rPr>
              <w:t>-</w:t>
            </w:r>
            <w:r w:rsidR="00273850" w:rsidRPr="00F16347">
              <w:rPr>
                <w:rFonts w:ascii="Arial" w:hAnsi="Arial" w:cs="Arial"/>
                <w:color w:val="000000"/>
                <w:sz w:val="22"/>
                <w:szCs w:val="22"/>
              </w:rPr>
              <w:t>diet fed fish</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to</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fish fed the Gemma</w:t>
            </w:r>
            <w:r w:rsidR="00A07DCF" w:rsidRPr="00F16347">
              <w:rPr>
                <w:rFonts w:ascii="Arial" w:hAnsi="Arial" w:cs="Arial"/>
                <w:color w:val="000000"/>
                <w:sz w:val="22"/>
                <w:szCs w:val="22"/>
              </w:rPr>
              <w:t>-</w:t>
            </w:r>
            <w:r w:rsidR="00273850" w:rsidRPr="00F16347">
              <w:rPr>
                <w:rFonts w:ascii="Arial" w:hAnsi="Arial" w:cs="Arial"/>
                <w:color w:val="000000"/>
                <w:sz w:val="22"/>
                <w:szCs w:val="22"/>
              </w:rPr>
              <w:t xml:space="preserve"> and ZIRC</w:t>
            </w:r>
            <w:r w:rsidR="00A07DCF" w:rsidRPr="00F16347">
              <w:rPr>
                <w:rFonts w:ascii="Arial" w:hAnsi="Arial" w:cs="Arial"/>
                <w:color w:val="000000"/>
                <w:sz w:val="22"/>
                <w:szCs w:val="22"/>
              </w:rPr>
              <w:t>-</w:t>
            </w:r>
            <w:r w:rsidR="00273850" w:rsidRPr="00F16347">
              <w:rPr>
                <w:rFonts w:ascii="Arial" w:hAnsi="Arial" w:cs="Arial"/>
                <w:color w:val="000000"/>
                <w:sz w:val="22"/>
                <w:szCs w:val="22"/>
              </w:rPr>
              <w:t>diets</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hAnsi="Arial" w:cs="Arial"/>
                <w:color w:val="000000"/>
                <w:sz w:val="22"/>
                <w:szCs w:val="22"/>
              </w:rPr>
              <w:t xml:space="preserve"> months post fertilization (</w:t>
            </w:r>
            <w:r w:rsidR="000151F2" w:rsidRPr="00F16347">
              <w:rPr>
                <w:rFonts w:ascii="Arial" w:eastAsia="Arial" w:hAnsi="Arial" w:cs="Arial"/>
                <w:color w:val="000000" w:themeColor="text1"/>
                <w:sz w:val="22"/>
                <w:szCs w:val="22"/>
              </w:rPr>
              <w:t>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 xml:space="preserve">. </w:t>
            </w:r>
            <w:r w:rsidR="006C6500" w:rsidRPr="00F16347">
              <w:rPr>
                <w:rFonts w:ascii="Arial" w:hAnsi="Arial" w:cs="Arial"/>
                <w:b/>
                <w:bCs/>
                <w:color w:val="000000"/>
                <w:sz w:val="22"/>
                <w:szCs w:val="22"/>
              </w:rPr>
              <w:t>(B)</w:t>
            </w:r>
            <w:r w:rsidR="006C6500" w:rsidRPr="00F16347">
              <w:rPr>
                <w:rFonts w:ascii="Arial" w:hAnsi="Arial" w:cs="Arial"/>
                <w:sz w:val="22"/>
                <w:szCs w:val="22"/>
              </w:rPr>
              <w:t xml:space="preserve"> </w:t>
            </w:r>
            <w:r w:rsidR="006C6500" w:rsidRPr="00F16347">
              <w:rPr>
                <w:rFonts w:ascii="Arial" w:hAnsi="Arial" w:cs="Arial"/>
                <w:color w:val="000000"/>
                <w:sz w:val="22"/>
                <w:szCs w:val="22"/>
              </w:rPr>
              <w:t>Capscale ordination based on the Bray-Curtis dissimilarity of gut microbiome composition</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eastAsia="Arial" w:hAnsi="Arial" w:cs="Arial"/>
                <w:color w:val="000000" w:themeColor="text1"/>
                <w:sz w:val="22"/>
                <w:szCs w:val="22"/>
              </w:rPr>
              <w:t xml:space="preserve"> 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w:t>
            </w:r>
            <w:r w:rsidR="006C6500" w:rsidRPr="00F16347" w:rsidDel="006C6500">
              <w:rPr>
                <w:rFonts w:ascii="Arial" w:eastAsia="Calibri" w:hAnsi="Arial" w:cs="Arial"/>
                <w:color w:val="000000" w:themeColor="text1"/>
                <w:sz w:val="22"/>
                <w:szCs w:val="22"/>
              </w:rPr>
              <w:t xml:space="preserve"> </w:t>
            </w:r>
            <w:r w:rsidR="00F7598B" w:rsidRPr="00F16347">
              <w:rPr>
                <w:rFonts w:ascii="Arial" w:eastAsia="Calibri" w:hAnsi="Arial" w:cs="Arial"/>
                <w:b/>
                <w:bCs/>
                <w:color w:val="000000" w:themeColor="text1"/>
                <w:sz w:val="22"/>
                <w:szCs w:val="22"/>
              </w:rPr>
              <w:t>(</w:t>
            </w:r>
            <w:r w:rsidR="00F94EC5" w:rsidRPr="00F16347">
              <w:rPr>
                <w:rFonts w:ascii="Arial" w:eastAsia="Calibri" w:hAnsi="Arial" w:cs="Arial"/>
                <w:b/>
                <w:bCs/>
                <w:color w:val="000000" w:themeColor="text1"/>
                <w:sz w:val="22"/>
                <w:szCs w:val="22"/>
              </w:rPr>
              <w:t>C</w:t>
            </w:r>
            <w:r w:rsidR="00F7598B" w:rsidRPr="00F16347">
              <w:rPr>
                <w:rFonts w:ascii="Arial" w:eastAsia="Calibri" w:hAnsi="Arial" w:cs="Arial"/>
                <w:b/>
                <w:bCs/>
                <w:color w:val="000000" w:themeColor="text1"/>
                <w:sz w:val="22"/>
                <w:szCs w:val="22"/>
              </w:rPr>
              <w:t xml:space="preserve">) </w:t>
            </w:r>
            <w:r w:rsidR="00F7598B" w:rsidRPr="00F16347">
              <w:rPr>
                <w:rFonts w:ascii="Arial" w:eastAsia="Calibri" w:hAnsi="Arial" w:cs="Arial"/>
                <w:color w:val="000000" w:themeColor="text1"/>
                <w:sz w:val="22"/>
                <w:szCs w:val="22"/>
              </w:rPr>
              <w:t xml:space="preserve">Shannon </w:t>
            </w:r>
            <w:r w:rsidR="00372707" w:rsidRPr="00F16347">
              <w:rPr>
                <w:rFonts w:ascii="Arial" w:eastAsia="Calibri" w:hAnsi="Arial" w:cs="Arial"/>
                <w:color w:val="000000" w:themeColor="text1"/>
                <w:sz w:val="22"/>
                <w:szCs w:val="22"/>
              </w:rPr>
              <w:t xml:space="preserve">Entropy </w:t>
            </w:r>
            <w:r w:rsidR="00F7598B" w:rsidRPr="00F16347">
              <w:rPr>
                <w:rFonts w:ascii="Arial" w:eastAsia="Calibri" w:hAnsi="Arial" w:cs="Arial"/>
                <w:color w:val="000000" w:themeColor="text1"/>
                <w:sz w:val="22"/>
                <w:szCs w:val="22"/>
              </w:rPr>
              <w:t xml:space="preserve">for diversity </w:t>
            </w:r>
            <w:r w:rsidR="00715C41" w:rsidRPr="00F16347">
              <w:rPr>
                <w:rFonts w:ascii="Arial" w:eastAsia="Calibri" w:hAnsi="Arial" w:cs="Arial"/>
                <w:color w:val="000000" w:themeColor="text1"/>
                <w:sz w:val="22"/>
                <w:szCs w:val="22"/>
              </w:rPr>
              <w:t>show</w:t>
            </w:r>
            <w:r w:rsidR="00206447" w:rsidRPr="00F16347">
              <w:rPr>
                <w:rFonts w:ascii="Arial" w:eastAsia="Calibri" w:hAnsi="Arial" w:cs="Arial"/>
                <w:color w:val="000000" w:themeColor="text1"/>
                <w:sz w:val="22"/>
                <w:szCs w:val="22"/>
              </w:rPr>
              <w:t>s</w:t>
            </w:r>
            <w:r w:rsidR="00715C41" w:rsidRPr="00F16347">
              <w:rPr>
                <w:rFonts w:ascii="Arial" w:eastAsia="Calibri" w:hAnsi="Arial" w:cs="Arial"/>
                <w:color w:val="000000" w:themeColor="text1"/>
                <w:sz w:val="22"/>
                <w:szCs w:val="22"/>
              </w:rPr>
              <w:t xml:space="preserve"> </w:t>
            </w:r>
            <w:r w:rsidR="00372707" w:rsidRPr="00F16347">
              <w:rPr>
                <w:rFonts w:ascii="Arial" w:eastAsia="Calibri" w:hAnsi="Arial" w:cs="Arial"/>
                <w:color w:val="000000" w:themeColor="text1"/>
                <w:sz w:val="22"/>
                <w:szCs w:val="22"/>
              </w:rPr>
              <w:t>microbial gut diversity increases</w:t>
            </w:r>
            <w:r w:rsidR="004C1A24" w:rsidRPr="00F16347">
              <w:rPr>
                <w:rFonts w:ascii="Arial" w:eastAsia="Calibri" w:hAnsi="Arial" w:cs="Arial"/>
                <w:color w:val="000000" w:themeColor="text1"/>
                <w:sz w:val="22"/>
                <w:szCs w:val="22"/>
              </w:rPr>
              <w:t xml:space="preserve"> with development in 4 to 7</w:t>
            </w:r>
            <w:r w:rsidR="000151F2" w:rsidRPr="00F16347">
              <w:rPr>
                <w:rFonts w:ascii="Arial" w:eastAsia="Arial" w:hAnsi="Arial" w:cs="Arial"/>
                <w:color w:val="000000" w:themeColor="text1"/>
                <w:sz w:val="22"/>
                <w:szCs w:val="22"/>
              </w:rPr>
              <w:t xml:space="preserve"> mpf</w:t>
            </w:r>
            <w:r w:rsidR="00B13269" w:rsidRPr="00F16347">
              <w:rPr>
                <w:rFonts w:ascii="Arial" w:eastAsia="Calibri" w:hAnsi="Arial" w:cs="Arial"/>
                <w:color w:val="000000" w:themeColor="text1"/>
                <w:sz w:val="22"/>
                <w:szCs w:val="22"/>
              </w:rPr>
              <w:t xml:space="preserve"> zebra</w:t>
            </w:r>
            <w:r w:rsidR="00372707" w:rsidRPr="00F16347">
              <w:rPr>
                <w:rFonts w:ascii="Arial" w:eastAsia="Calibri" w:hAnsi="Arial" w:cs="Arial"/>
                <w:color w:val="000000" w:themeColor="text1"/>
                <w:sz w:val="22"/>
                <w:szCs w:val="22"/>
              </w:rPr>
              <w:t>fish fed the Gemma</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 xml:space="preserve"> and ZIRC</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diets, but not Watts</w:t>
            </w:r>
            <w:r w:rsidR="000159DA"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 fed fish</w:t>
            </w:r>
            <w:r w:rsidR="00715C41"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 xml:space="preserve">Capscale ordination of gut microbiome composition based on the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D</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Bray-</w:t>
            </w:r>
            <w:proofErr w:type="gramStart"/>
            <w:r w:rsidR="00F7598B" w:rsidRPr="00F16347">
              <w:rPr>
                <w:rFonts w:ascii="Arial" w:hAnsi="Arial" w:cs="Arial"/>
                <w:color w:val="000000"/>
                <w:sz w:val="22"/>
                <w:szCs w:val="22"/>
              </w:rPr>
              <w:t>Curtis</w:t>
            </w:r>
            <w:proofErr w:type="gramEnd"/>
            <w:r w:rsidR="00F7598B" w:rsidRPr="00F16347">
              <w:rPr>
                <w:rFonts w:ascii="Arial" w:hAnsi="Arial" w:cs="Arial"/>
                <w:color w:val="000000"/>
                <w:sz w:val="22"/>
                <w:szCs w:val="22"/>
              </w:rPr>
              <w:t xml:space="preserve"> dissimilarity by </w:t>
            </w:r>
            <w:r w:rsidR="00214BE2" w:rsidRPr="00F16347">
              <w:rPr>
                <w:rFonts w:ascii="Arial" w:hAnsi="Arial" w:cs="Arial"/>
                <w:color w:val="000000"/>
                <w:sz w:val="22"/>
                <w:szCs w:val="22"/>
              </w:rPr>
              <w:t xml:space="preserve">diet </w:t>
            </w:r>
            <w:r w:rsidR="00F7598B" w:rsidRPr="00F16347">
              <w:rPr>
                <w:rFonts w:ascii="Arial" w:hAnsi="Arial" w:cs="Arial"/>
                <w:color w:val="000000"/>
                <w:sz w:val="22"/>
                <w:szCs w:val="22"/>
              </w:rPr>
              <w:t xml:space="preserve">and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E</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Canberra measure by time</w:t>
            </w:r>
            <w:r w:rsidR="00F7598B" w:rsidRPr="00F16347">
              <w:rPr>
                <w:rFonts w:ascii="Arial" w:hAnsi="Arial" w:cs="Arial"/>
                <w:color w:val="000000"/>
                <w:sz w:val="22"/>
                <w:szCs w:val="22"/>
              </w:rPr>
              <w:t>.</w:t>
            </w:r>
            <w:r w:rsidR="00C87DF9" w:rsidRPr="00F16347">
              <w:rPr>
                <w:rFonts w:ascii="Arial" w:hAnsi="Arial" w:cs="Arial"/>
                <w:color w:val="000000"/>
                <w:sz w:val="22"/>
                <w:szCs w:val="22"/>
              </w:rPr>
              <w:t xml:space="preserve"> </w:t>
            </w:r>
            <w:r w:rsidR="00473E07" w:rsidRPr="00F16347">
              <w:rPr>
                <w:rFonts w:ascii="Arial" w:hAnsi="Arial" w:cs="Arial"/>
                <w:b/>
                <w:bCs/>
                <w:color w:val="000000"/>
                <w:sz w:val="22"/>
                <w:szCs w:val="22"/>
              </w:rPr>
              <w:t>(F)</w:t>
            </w:r>
            <w:r w:rsidR="00473E07" w:rsidRPr="00F16347">
              <w:rPr>
                <w:rFonts w:ascii="Arial" w:hAnsi="Arial" w:cs="Arial"/>
                <w:color w:val="000000"/>
                <w:sz w:val="22"/>
                <w:szCs w:val="22"/>
              </w:rPr>
              <w:t xml:space="preserve"> </w:t>
            </w:r>
            <w:r w:rsidR="00502476" w:rsidRPr="00F16347">
              <w:rPr>
                <w:rFonts w:ascii="Arial" w:hAnsi="Arial" w:cs="Arial"/>
                <w:color w:val="000000"/>
                <w:sz w:val="22"/>
                <w:szCs w:val="22"/>
              </w:rPr>
              <w:t>B</w:t>
            </w:r>
            <w:r w:rsidR="00473E07" w:rsidRPr="00F16347">
              <w:rPr>
                <w:rFonts w:ascii="Arial" w:hAnsi="Arial" w:cs="Arial"/>
                <w:color w:val="000000"/>
                <w:sz w:val="22"/>
                <w:szCs w:val="22"/>
              </w:rPr>
              <w:t>ody condition score negatively associate</w:t>
            </w:r>
            <w:r w:rsidR="008256BC" w:rsidRPr="00F16347">
              <w:rPr>
                <w:rFonts w:ascii="Arial" w:hAnsi="Arial" w:cs="Arial"/>
                <w:color w:val="000000"/>
                <w:sz w:val="22"/>
                <w:szCs w:val="22"/>
              </w:rPr>
              <w:t>s with</w:t>
            </w:r>
            <w:r w:rsidR="00F7598B" w:rsidRPr="00F16347">
              <w:rPr>
                <w:rFonts w:ascii="Arial" w:hAnsi="Arial" w:cs="Arial"/>
                <w:color w:val="000000"/>
                <w:sz w:val="22"/>
                <w:szCs w:val="22"/>
              </w:rPr>
              <w:t xml:space="preserve"> </w:t>
            </w:r>
            <w:r w:rsidR="00473E07" w:rsidRPr="00F16347">
              <w:rPr>
                <w:rFonts w:ascii="Arial" w:hAnsi="Arial" w:cs="Arial"/>
                <w:color w:val="000000"/>
                <w:sz w:val="22"/>
                <w:szCs w:val="22"/>
              </w:rPr>
              <w:t xml:space="preserve">gut </w:t>
            </w:r>
            <w:r w:rsidR="00AA6B15" w:rsidRPr="00F16347">
              <w:rPr>
                <w:rFonts w:ascii="Arial" w:hAnsi="Arial" w:cs="Arial"/>
                <w:color w:val="000000"/>
                <w:sz w:val="22"/>
                <w:szCs w:val="22"/>
              </w:rPr>
              <w:t>microbiome</w:t>
            </w:r>
            <w:r w:rsidR="00473E07" w:rsidRPr="00F16347">
              <w:rPr>
                <w:rFonts w:ascii="Arial" w:hAnsi="Arial" w:cs="Arial"/>
                <w:color w:val="000000"/>
                <w:sz w:val="22"/>
                <w:szCs w:val="22"/>
              </w:rPr>
              <w:t xml:space="preserve"> diversity</w:t>
            </w:r>
            <w:r w:rsidR="00172D85" w:rsidRPr="00F16347">
              <w:rPr>
                <w:rFonts w:ascii="Arial" w:hAnsi="Arial" w:cs="Arial"/>
                <w:color w:val="000000"/>
                <w:sz w:val="22"/>
                <w:szCs w:val="22"/>
              </w:rPr>
              <w:t xml:space="preserve"> as measured by Simpson’s Index</w:t>
            </w:r>
            <w:r w:rsidR="00502476" w:rsidRPr="00F16347">
              <w:rPr>
                <w:rFonts w:ascii="Arial" w:hAnsi="Arial" w:cs="Arial"/>
                <w:color w:val="000000"/>
                <w:sz w:val="22"/>
                <w:szCs w:val="22"/>
              </w:rPr>
              <w:t xml:space="preserve"> across </w:t>
            </w:r>
            <w:r w:rsidR="00172D85" w:rsidRPr="00F16347">
              <w:rPr>
                <w:rFonts w:ascii="Arial" w:hAnsi="Arial" w:cs="Arial"/>
                <w:color w:val="000000"/>
                <w:sz w:val="22"/>
                <w:szCs w:val="22"/>
              </w:rPr>
              <w:t>4 and 7</w:t>
            </w:r>
            <w:r w:rsidR="000151F2" w:rsidRPr="00F16347">
              <w:rPr>
                <w:rFonts w:ascii="Arial" w:eastAsia="Arial" w:hAnsi="Arial" w:cs="Arial"/>
                <w:color w:val="000000" w:themeColor="text1"/>
                <w:sz w:val="22"/>
                <w:szCs w:val="22"/>
              </w:rPr>
              <w:t xml:space="preserve"> mpf</w:t>
            </w:r>
            <w:r w:rsidR="000151F2" w:rsidRPr="00F16347">
              <w:rPr>
                <w:rFonts w:ascii="Arial" w:hAnsi="Arial" w:cs="Arial"/>
                <w:color w:val="000000"/>
                <w:sz w:val="22"/>
                <w:szCs w:val="22"/>
              </w:rPr>
              <w:t xml:space="preserve"> </w:t>
            </w:r>
            <w:r w:rsidR="00502476" w:rsidRPr="00F16347">
              <w:rPr>
                <w:rFonts w:ascii="Arial" w:hAnsi="Arial" w:cs="Arial"/>
                <w:color w:val="000000"/>
                <w:sz w:val="22"/>
                <w:szCs w:val="22"/>
              </w:rPr>
              <w:t>zebrafish fed the ZIRC diet</w:t>
            </w:r>
            <w:r w:rsidR="00473E07" w:rsidRPr="00F16347">
              <w:rPr>
                <w:rFonts w:ascii="Arial" w:hAnsi="Arial" w:cs="Arial"/>
                <w:color w:val="000000"/>
                <w:sz w:val="22"/>
                <w:szCs w:val="22"/>
              </w:rPr>
              <w:t xml:space="preserve">. </w:t>
            </w:r>
            <w:r w:rsidR="00F7598B" w:rsidRPr="00F16347">
              <w:rPr>
                <w:rFonts w:ascii="Arial" w:hAnsi="Arial" w:cs="Arial"/>
                <w:color w:val="000000"/>
                <w:sz w:val="22"/>
                <w:szCs w:val="22"/>
              </w:rPr>
              <w:t xml:space="preserve">The analysis shows </w:t>
            </w:r>
            <w:r w:rsidR="00897FD8" w:rsidRPr="00F16347">
              <w:rPr>
                <w:rFonts w:ascii="Arial" w:hAnsi="Arial" w:cs="Arial"/>
                <w:color w:val="000000"/>
                <w:sz w:val="22"/>
                <w:szCs w:val="22"/>
              </w:rPr>
              <w:t xml:space="preserve">that fish </w:t>
            </w:r>
            <w:proofErr w:type="gramStart"/>
            <w:r w:rsidR="00897FD8" w:rsidRPr="00F16347">
              <w:rPr>
                <w:rFonts w:ascii="Arial" w:hAnsi="Arial" w:cs="Arial"/>
                <w:color w:val="000000"/>
                <w:sz w:val="22"/>
                <w:szCs w:val="22"/>
              </w:rPr>
              <w:t xml:space="preserve">size </w:t>
            </w:r>
            <w:r w:rsidR="00F7598B" w:rsidRPr="00F16347">
              <w:rPr>
                <w:rFonts w:ascii="Arial" w:hAnsi="Arial" w:cs="Arial"/>
                <w:color w:val="000000"/>
                <w:sz w:val="22"/>
                <w:szCs w:val="22"/>
              </w:rPr>
              <w:t xml:space="preserve"> and</w:t>
            </w:r>
            <w:proofErr w:type="gramEnd"/>
            <w:r w:rsidR="00F7598B" w:rsidRPr="00F16347">
              <w:rPr>
                <w:rFonts w:ascii="Arial" w:hAnsi="Arial" w:cs="Arial"/>
                <w:color w:val="000000"/>
                <w:sz w:val="22"/>
                <w:szCs w:val="22"/>
              </w:rPr>
              <w:t xml:space="preserve"> gut microbiome composition significantly differs between the diets across development, and there may be diet-dependent link with physiology.</w:t>
            </w:r>
            <w:r w:rsidR="00CA53C2" w:rsidRPr="00F16347">
              <w:rPr>
                <w:rFonts w:ascii="Arial" w:hAnsi="Arial" w:cs="Arial"/>
                <w:color w:val="000000"/>
                <w:sz w:val="22"/>
                <w:szCs w:val="22"/>
              </w:rPr>
              <w:t xml:space="preserve"> A</w:t>
            </w:r>
            <w:r w:rsidR="00F7598B" w:rsidRPr="00F16347">
              <w:rPr>
                <w:rFonts w:ascii="Arial" w:hAnsi="Arial" w:cs="Arial"/>
                <w:color w:val="000000"/>
                <w:sz w:val="22"/>
                <w:szCs w:val="22"/>
              </w:rPr>
              <w:t xml:space="preserve"> “ns” indicates not significantly different, </w:t>
            </w:r>
            <w:r w:rsidR="00CA53C2" w:rsidRPr="00F16347">
              <w:rPr>
                <w:rFonts w:ascii="Arial" w:hAnsi="Arial" w:cs="Arial"/>
                <w:color w:val="000000"/>
                <w:sz w:val="22"/>
                <w:szCs w:val="22"/>
              </w:rPr>
              <w:t>“</w:t>
            </w:r>
            <w:r w:rsidR="00EA2862" w:rsidRPr="00F16347">
              <w:rPr>
                <w:rFonts w:ascii="Arial" w:hAnsi="Arial" w:cs="Arial"/>
                <w:color w:val="000000"/>
                <w:sz w:val="22"/>
                <w:szCs w:val="22"/>
              </w:rPr>
              <w:t>*</w:t>
            </w:r>
            <w:r w:rsidR="00CA53C2" w:rsidRPr="00F16347">
              <w:rPr>
                <w:rFonts w:ascii="Arial" w:hAnsi="Arial" w:cs="Arial"/>
                <w:color w:val="000000"/>
                <w:sz w:val="22"/>
                <w:szCs w:val="22"/>
              </w:rPr>
              <w:t>”</w:t>
            </w:r>
            <w:r w:rsidR="00EA2862" w:rsidRPr="00F16347">
              <w:rPr>
                <w:rFonts w:ascii="Arial" w:hAnsi="Arial" w:cs="Arial"/>
                <w:color w:val="000000"/>
                <w:sz w:val="22"/>
                <w:szCs w:val="22"/>
              </w:rPr>
              <w:t xml:space="preserve"> </w:t>
            </w:r>
            <w:r w:rsidR="00F7598B" w:rsidRPr="00F16347">
              <w:rPr>
                <w:rFonts w:ascii="Arial" w:hAnsi="Arial" w:cs="Arial"/>
                <w:color w:val="000000"/>
                <w:sz w:val="22"/>
                <w:szCs w:val="22"/>
              </w:rPr>
              <w:t>indicates significant differences below the 0.05</w:t>
            </w:r>
            <w:r w:rsidR="00EA2862" w:rsidRPr="00F16347">
              <w:rPr>
                <w:rFonts w:ascii="Arial" w:hAnsi="Arial" w:cs="Arial"/>
                <w:color w:val="000000"/>
                <w:sz w:val="22"/>
                <w:szCs w:val="22"/>
              </w:rPr>
              <w:t xml:space="preserve"> level</w:t>
            </w:r>
            <w:r w:rsidR="00F7598B" w:rsidRPr="00F16347">
              <w:rPr>
                <w:rFonts w:ascii="Arial" w:hAnsi="Arial" w:cs="Arial"/>
                <w:color w:val="000000"/>
                <w:sz w:val="22"/>
                <w:szCs w:val="22"/>
              </w:rPr>
              <w:t>.</w:t>
            </w:r>
          </w:p>
        </w:tc>
      </w:tr>
    </w:tbl>
    <w:p w14:paraId="14FE021A" w14:textId="77777777" w:rsidR="0015507B" w:rsidRPr="00F16347" w:rsidRDefault="0015507B" w:rsidP="00DF740E">
      <w:pPr>
        <w:spacing w:line="360" w:lineRule="auto"/>
        <w:rPr>
          <w:rFonts w:ascii="Arial" w:eastAsia="Calibri" w:hAnsi="Arial" w:cs="Arial"/>
          <w:color w:val="000000" w:themeColor="text1"/>
          <w:sz w:val="22"/>
          <w:szCs w:val="22"/>
        </w:rPr>
      </w:pPr>
    </w:p>
    <w:p w14:paraId="626DF480" w14:textId="6C789596" w:rsidR="0004448E" w:rsidRPr="00F16347" w:rsidRDefault="19BC0A5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To determine how maintaining fish on different diets impacts the development of the gut microbiome, we continued to grow fish from the same diet cohorts until 7 months post fertilization (mpf; Figure 1). Microbiome </w:t>
      </w:r>
      <w:r w:rsidRPr="00F16347">
        <w:rPr>
          <w:rFonts w:ascii="Arial" w:eastAsiaTheme="minorEastAsia" w:hAnsi="Arial" w:cs="Arial"/>
          <w:sz w:val="22"/>
          <w:szCs w:val="22"/>
        </w:rPr>
        <w:lastRenderedPageBreak/>
        <w:t xml:space="preserve">samples were collected from cohort members prior to quantification of fish weight and body condition score.  To determine the effect of diet on the </w:t>
      </w:r>
      <w:r w:rsidRPr="00F16347">
        <w:rPr>
          <w:rFonts w:ascii="Arial" w:eastAsia="Arial" w:hAnsi="Arial" w:cs="Arial"/>
          <w:sz w:val="22"/>
          <w:szCs w:val="22"/>
        </w:rPr>
        <w:t>body condition score and the gut microbiome</w:t>
      </w:r>
      <w:r w:rsidRPr="00F16347">
        <w:rPr>
          <w:rFonts w:ascii="Arial" w:eastAsiaTheme="minorEastAsia" w:hAnsi="Arial" w:cs="Arial"/>
          <w:sz w:val="22"/>
          <w:szCs w:val="22"/>
        </w:rPr>
        <w:t xml:space="preserve"> of 7mpf fish, we conducted the same analyses as we applied to the 4</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mpf fish. At 7</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 xml:space="preserve">mpf, we find body condition score is significantly associated with diet </w:t>
      </w:r>
      <w:r w:rsidRPr="00F16347">
        <w:rPr>
          <w:rFonts w:ascii="Arial" w:eastAsia="Arial" w:hAnsi="Arial" w:cs="Arial"/>
          <w:sz w:val="22"/>
          <w:szCs w:val="22"/>
        </w:rPr>
        <w:t>(P &lt; 0.05; Table S2.7.1)</w:t>
      </w:r>
      <w:r w:rsidRPr="00F16347">
        <w:rPr>
          <w:rFonts w:ascii="Arial" w:eastAsiaTheme="minorEastAsia" w:hAnsi="Arial" w:cs="Arial"/>
          <w:sz w:val="22"/>
          <w:szCs w:val="22"/>
        </w:rPr>
        <w:t xml:space="preserve">. </w:t>
      </w:r>
      <w:commentRangeStart w:id="65"/>
      <w:commentRangeEnd w:id="65"/>
      <w:r w:rsidR="190B05CD" w:rsidRPr="00F16347">
        <w:rPr>
          <w:rStyle w:val="CommentReference"/>
          <w:rFonts w:ascii="Arial" w:hAnsi="Arial" w:cs="Arial"/>
          <w:sz w:val="22"/>
          <w:szCs w:val="22"/>
        </w:rPr>
        <w:commentReference w:id="65"/>
      </w:r>
      <w:commentRangeStart w:id="66"/>
      <w:commentRangeEnd w:id="66"/>
      <w:r w:rsidR="190B05CD" w:rsidRPr="00F16347">
        <w:rPr>
          <w:rStyle w:val="CommentReference"/>
          <w:rFonts w:ascii="Arial" w:hAnsi="Arial" w:cs="Arial"/>
          <w:sz w:val="22"/>
          <w:szCs w:val="22"/>
        </w:rPr>
        <w:commentReference w:id="66"/>
      </w:r>
      <w:r w:rsidRPr="00F16347">
        <w:rPr>
          <w:rFonts w:ascii="Arial" w:eastAsiaTheme="minorEastAsia" w:hAnsi="Arial" w:cs="Arial"/>
          <w:sz w:val="22"/>
          <w:szCs w:val="22"/>
        </w:rPr>
        <w:t xml:space="preserve"> Additionally, linear regression analyses revealed statistically significant main effects of diet on gut microbiome alpha- and </w:t>
      </w:r>
      <w:commentRangeStart w:id="67"/>
      <w:r w:rsidRPr="00F16347">
        <w:rPr>
          <w:rFonts w:ascii="Arial" w:eastAsiaTheme="minorEastAsia" w:hAnsi="Arial" w:cs="Arial"/>
          <w:sz w:val="22"/>
          <w:szCs w:val="22"/>
        </w:rPr>
        <w:t>beta-diversity</w:t>
      </w:r>
      <w:commentRangeEnd w:id="67"/>
      <w:r w:rsidR="190B05CD" w:rsidRPr="00F16347">
        <w:rPr>
          <w:rStyle w:val="CommentReference"/>
          <w:rFonts w:ascii="Arial" w:hAnsi="Arial" w:cs="Arial"/>
          <w:sz w:val="22"/>
          <w:szCs w:val="22"/>
        </w:rPr>
        <w:commentReference w:id="67"/>
      </w:r>
      <w:r w:rsidRPr="00F16347">
        <w:rPr>
          <w:rFonts w:ascii="Arial" w:eastAsiaTheme="minorEastAsia" w:hAnsi="Arial" w:cs="Arial"/>
          <w:sz w:val="22"/>
          <w:szCs w:val="22"/>
        </w:rPr>
        <w:t xml:space="preserve"> for all metrics we considered (P &lt; 0.05; Fig 3A&amp;B, Table S2.7.2), but an ANOVA test of beta dispersion was not significantly different between diets for any beta-diversity metric (P &gt; 0.05; Table S2.7.3.2). These results demonstrate that diet impacts the physiology and gut microbiome of 7mpf fish.</w:t>
      </w:r>
    </w:p>
    <w:p w14:paraId="3CD7A411" w14:textId="77777777" w:rsidR="0004448E" w:rsidRPr="00F16347" w:rsidRDefault="0004448E" w:rsidP="00DF740E">
      <w:pPr>
        <w:spacing w:line="360" w:lineRule="auto"/>
        <w:rPr>
          <w:rFonts w:ascii="Arial" w:eastAsiaTheme="minorEastAsia" w:hAnsi="Arial" w:cs="Arial"/>
          <w:sz w:val="22"/>
          <w:szCs w:val="22"/>
        </w:rPr>
      </w:pPr>
    </w:p>
    <w:p w14:paraId="6B78A525" w14:textId="190CB3BA" w:rsidR="001079D1" w:rsidRPr="00F16347" w:rsidRDefault="65A434D3" w:rsidP="00DF740E">
      <w:pPr>
        <w:spacing w:line="360" w:lineRule="auto"/>
        <w:rPr>
          <w:rFonts w:ascii="Arial" w:eastAsia="Calibri" w:hAnsi="Arial" w:cs="Arial"/>
          <w:sz w:val="22"/>
          <w:szCs w:val="22"/>
        </w:rPr>
      </w:pPr>
      <w:r w:rsidRPr="00F16347">
        <w:rPr>
          <w:rFonts w:ascii="Arial" w:eastAsiaTheme="minorEastAsia" w:hAnsi="Arial" w:cs="Arial"/>
          <w:sz w:val="22"/>
          <w:szCs w:val="22"/>
        </w:rPr>
        <w:t>Next, we compared our results between the 4 and 7</w:t>
      </w:r>
      <w:r w:rsidR="008C692A" w:rsidRPr="00F16347">
        <w:rPr>
          <w:rFonts w:ascii="Arial" w:eastAsiaTheme="minorEastAsia" w:hAnsi="Arial" w:cs="Arial"/>
          <w:sz w:val="22"/>
          <w:szCs w:val="22"/>
        </w:rPr>
        <w:t xml:space="preserve"> </w:t>
      </w:r>
      <w:r w:rsidR="008C692A" w:rsidRPr="00F16347">
        <w:rPr>
          <w:rFonts w:ascii="Arial" w:eastAsia="Arial" w:hAnsi="Arial" w:cs="Arial"/>
          <w:color w:val="000000" w:themeColor="text1"/>
          <w:sz w:val="22"/>
          <w:szCs w:val="22"/>
        </w:rPr>
        <w:t>mpf</w:t>
      </w:r>
      <w:r w:rsidRPr="00F16347">
        <w:rPr>
          <w:rFonts w:ascii="Arial" w:eastAsiaTheme="minorEastAsia" w:hAnsi="Arial" w:cs="Arial"/>
          <w:sz w:val="22"/>
          <w:szCs w:val="22"/>
        </w:rPr>
        <w:t xml:space="preserve"> fish</w:t>
      </w:r>
      <w:r w:rsidRPr="00F16347">
        <w:rPr>
          <w:rFonts w:ascii="Arial" w:hAnsi="Arial" w:cs="Arial"/>
          <w:sz w:val="22"/>
          <w:szCs w:val="22"/>
        </w:rPr>
        <w:t xml:space="preserve"> to determine how diet impacts the successional development of the gut microbiome.</w:t>
      </w:r>
      <w:r w:rsidRPr="00F16347">
        <w:rPr>
          <w:rFonts w:ascii="Arial" w:eastAsiaTheme="minorEastAsia" w:hAnsi="Arial" w:cs="Arial"/>
          <w:sz w:val="22"/>
          <w:szCs w:val="22"/>
        </w:rPr>
        <w:t xml:space="preserve"> Linear regression revealed microbial gut alpha-diversity was significantly associated with the main effect of time (P &lt; 0.05; Table S2.2.2.2) for each diversity metric. However, we did not find a diet dependent effect on time </w:t>
      </w:r>
      <w:commentRangeStart w:id="68"/>
      <w:commentRangeEnd w:id="68"/>
      <w:r w:rsidR="190B05CD" w:rsidRPr="00F16347">
        <w:rPr>
          <w:rStyle w:val="CommentReference"/>
          <w:rFonts w:ascii="Arial" w:hAnsi="Arial" w:cs="Arial"/>
          <w:sz w:val="22"/>
          <w:szCs w:val="22"/>
        </w:rPr>
        <w:commentReference w:id="68"/>
      </w:r>
      <w:r w:rsidRPr="00F16347">
        <w:rPr>
          <w:rFonts w:ascii="Arial" w:eastAsiaTheme="minorEastAsia" w:hAnsi="Arial" w:cs="Arial"/>
          <w:sz w:val="22"/>
          <w:szCs w:val="22"/>
        </w:rPr>
        <w:t xml:space="preserve"> for any alpha-diversity metric we assessed (</w:t>
      </w:r>
      <w:r w:rsidRPr="00F16347">
        <w:rPr>
          <w:rFonts w:ascii="Arial" w:eastAsia="Calibri" w:hAnsi="Arial" w:cs="Arial"/>
          <w:sz w:val="22"/>
          <w:szCs w:val="22"/>
        </w:rPr>
        <w:t>P &gt; 0.05;</w:t>
      </w:r>
      <w:r w:rsidRPr="00F16347">
        <w:rPr>
          <w:rFonts w:ascii="Arial" w:eastAsiaTheme="minorEastAsia" w:hAnsi="Arial" w:cs="Arial"/>
          <w:sz w:val="22"/>
          <w:szCs w:val="22"/>
        </w:rPr>
        <w:t xml:space="preserve"> Table S2.2.2.2). </w:t>
      </w:r>
      <w:r w:rsidRPr="00F16347">
        <w:rPr>
          <w:rFonts w:ascii="Arial" w:hAnsi="Arial" w:cs="Arial"/>
          <w:sz w:val="22"/>
          <w:szCs w:val="22"/>
        </w:rPr>
        <w:t xml:space="preserve">A post hoc Tukey test clarified that microbiome diversity was significantly different between </w:t>
      </w:r>
      <w:r w:rsidR="008C692A" w:rsidRPr="00F16347">
        <w:rPr>
          <w:rFonts w:ascii="Arial" w:hAnsi="Arial" w:cs="Arial"/>
          <w:sz w:val="22"/>
          <w:szCs w:val="22"/>
        </w:rPr>
        <w:t>4 and 7 mpf</w:t>
      </w:r>
      <w:r w:rsidRPr="00F16347">
        <w:rPr>
          <w:rFonts w:ascii="Arial" w:hAnsi="Arial" w:cs="Arial"/>
          <w:sz w:val="22"/>
          <w:szCs w:val="22"/>
        </w:rPr>
        <w:t xml:space="preserve"> Gemma- and ZIRC-diet fed fish as measured by the Shannon and Simpson’s alpha-diversity metrics (</w:t>
      </w:r>
      <w:r w:rsidRPr="00F16347">
        <w:rPr>
          <w:rFonts w:ascii="Arial" w:eastAsia="Calibri" w:hAnsi="Arial" w:cs="Arial"/>
          <w:sz w:val="22"/>
          <w:szCs w:val="22"/>
        </w:rPr>
        <w:t xml:space="preserve">P &lt; 0.05; Figure 3C, </w:t>
      </w:r>
      <w:r w:rsidRPr="00F16347">
        <w:rPr>
          <w:rFonts w:ascii="Arial" w:hAnsi="Arial" w:cs="Arial"/>
          <w:sz w:val="22"/>
          <w:szCs w:val="22"/>
        </w:rPr>
        <w:t xml:space="preserve">Table S2.2.2.3), but we did not find a statistically significant association between </w:t>
      </w:r>
      <w:r w:rsidR="008C692A" w:rsidRPr="00F16347">
        <w:rPr>
          <w:rFonts w:ascii="Arial" w:hAnsi="Arial" w:cs="Arial"/>
          <w:sz w:val="22"/>
          <w:szCs w:val="22"/>
        </w:rPr>
        <w:t>4 and 7 mpf</w:t>
      </w:r>
      <w:r w:rsidRPr="00F16347">
        <w:rPr>
          <w:rFonts w:ascii="Arial" w:hAnsi="Arial" w:cs="Arial"/>
          <w:sz w:val="22"/>
          <w:szCs w:val="22"/>
        </w:rPr>
        <w:t xml:space="preserve"> Watts-diet fed fish with any alpha-diversity metric (</w:t>
      </w:r>
      <w:r w:rsidRPr="00F16347">
        <w:rPr>
          <w:rFonts w:ascii="Arial" w:eastAsia="Calibri" w:hAnsi="Arial" w:cs="Arial"/>
          <w:sz w:val="22"/>
          <w:szCs w:val="22"/>
        </w:rPr>
        <w:t xml:space="preserve">P &gt; 0.05; </w:t>
      </w:r>
      <w:r w:rsidRPr="00F16347">
        <w:rPr>
          <w:rFonts w:ascii="Arial" w:hAnsi="Arial" w:cs="Arial"/>
          <w:sz w:val="22"/>
          <w:szCs w:val="22"/>
        </w:rPr>
        <w:t>Table S2.2.2.3). These results indicate that the alpha-diversity of the gut microbiome of Watts-diet fed fish were temporally stable, while Gemma- and ZIRC-diet fed fish diversified over time in diet-consistent ways.</w:t>
      </w:r>
      <w:r w:rsidRPr="00F16347">
        <w:rPr>
          <w:rFonts w:ascii="Arial" w:eastAsia="Calibri" w:hAnsi="Arial" w:cs="Arial"/>
          <w:sz w:val="22"/>
          <w:szCs w:val="22"/>
        </w:rPr>
        <w:t xml:space="preserve"> </w:t>
      </w:r>
    </w:p>
    <w:p w14:paraId="3ED545DC" w14:textId="77777777" w:rsidR="001079D1" w:rsidRPr="00F16347" w:rsidRDefault="001079D1" w:rsidP="00DF740E">
      <w:pPr>
        <w:spacing w:line="360" w:lineRule="auto"/>
        <w:rPr>
          <w:rFonts w:ascii="Arial" w:eastAsia="Calibri" w:hAnsi="Arial" w:cs="Arial"/>
          <w:sz w:val="22"/>
          <w:szCs w:val="22"/>
        </w:rPr>
      </w:pPr>
    </w:p>
    <w:p w14:paraId="0C924082" w14:textId="47EDF78D" w:rsidR="001079D1" w:rsidRPr="00F16347" w:rsidRDefault="60BCF3F2" w:rsidP="00DF740E">
      <w:pPr>
        <w:spacing w:line="360" w:lineRule="auto"/>
        <w:rPr>
          <w:rFonts w:ascii="Arial" w:eastAsiaTheme="minorEastAsia" w:hAnsi="Arial" w:cs="Arial"/>
          <w:sz w:val="22"/>
          <w:szCs w:val="22"/>
        </w:rPr>
      </w:pPr>
      <w:r w:rsidRPr="00F16347">
        <w:rPr>
          <w:rFonts w:ascii="Arial" w:eastAsia="Calibri" w:hAnsi="Arial" w:cs="Arial"/>
          <w:sz w:val="22"/>
          <w:szCs w:val="22"/>
        </w:rPr>
        <w:t>A PERMANOVA test of the 4- and 7-mpf samples using the Bray-Curtis dissimilarity metric revealed that community composition was best explained by diet (P &lt; 0.05; Figure 2C, Table S2.4.1), but</w:t>
      </w:r>
      <w:commentRangeStart w:id="69"/>
      <w:r w:rsidRPr="00F16347">
        <w:rPr>
          <w:rFonts w:ascii="Arial" w:eastAsia="Calibri" w:hAnsi="Arial" w:cs="Arial"/>
          <w:sz w:val="22"/>
          <w:szCs w:val="22"/>
        </w:rPr>
        <w:t xml:space="preserve"> an analysis using the</w:t>
      </w:r>
      <w:commentRangeEnd w:id="69"/>
      <w:r w:rsidR="190B05CD" w:rsidRPr="00F16347">
        <w:rPr>
          <w:rStyle w:val="CommentReference"/>
          <w:rFonts w:ascii="Arial" w:hAnsi="Arial" w:cs="Arial"/>
          <w:sz w:val="22"/>
          <w:szCs w:val="22"/>
        </w:rPr>
        <w:commentReference w:id="69"/>
      </w:r>
      <w:r w:rsidRPr="00F16347">
        <w:rPr>
          <w:rFonts w:ascii="Arial" w:eastAsia="Calibri" w:hAnsi="Arial" w:cs="Arial"/>
          <w:sz w:val="22"/>
          <w:szCs w:val="22"/>
        </w:rPr>
        <w:t xml:space="preserve"> Canberra measure found that variation in microbiome composition was best explained by time (P &lt; 0.05; Fig 2D, Table S2.4.2). </w:t>
      </w:r>
      <w:r w:rsidRPr="00F16347">
        <w:rPr>
          <w:rFonts w:ascii="Arial" w:eastAsiaTheme="minorEastAsia" w:hAnsi="Arial" w:cs="Arial"/>
          <w:sz w:val="22"/>
          <w:szCs w:val="22"/>
        </w:rPr>
        <w:t xml:space="preserve">Given how these metrics weight the importance of abundant versus rarer taxa, respectively, these results indicate that abundant members of the microbiome community are more sensitive to the effects of diet, while rarer community members are sensitive to the effects of time. Moreover, we found beta-dispersion levels were significantly elevated between </w:t>
      </w:r>
      <w:r w:rsidR="008C692A" w:rsidRPr="00F16347">
        <w:rPr>
          <w:rFonts w:ascii="Arial" w:eastAsiaTheme="minorEastAsia" w:hAnsi="Arial" w:cs="Arial"/>
          <w:sz w:val="22"/>
          <w:szCs w:val="22"/>
        </w:rPr>
        <w:t>4 and 7 mpf</w:t>
      </w:r>
      <w:r w:rsidRPr="00F16347">
        <w:rPr>
          <w:rFonts w:ascii="Arial" w:eastAsiaTheme="minorEastAsia" w:hAnsi="Arial" w:cs="Arial"/>
          <w:sz w:val="22"/>
          <w:szCs w:val="22"/>
        </w:rPr>
        <w:t xml:space="preserve"> Gemma-diet fish when considering the Bray-Curtis and Sorensen metrics, in Watts-diet fed fish</w:t>
      </w:r>
      <w:r w:rsidRPr="00F16347">
        <w:rPr>
          <w:rFonts w:ascii="Arial" w:eastAsia="Arial" w:hAnsi="Arial" w:cs="Arial"/>
          <w:sz w:val="22"/>
          <w:szCs w:val="22"/>
        </w:rPr>
        <w:t xml:space="preserve"> when considering the Canberra and Sorensen metrics, and in ZIRC-diet fed </w:t>
      </w:r>
      <w:proofErr w:type="gramStart"/>
      <w:r w:rsidRPr="00F16347">
        <w:rPr>
          <w:rFonts w:ascii="Arial" w:eastAsia="Arial" w:hAnsi="Arial" w:cs="Arial"/>
          <w:sz w:val="22"/>
          <w:szCs w:val="22"/>
        </w:rPr>
        <w:t xml:space="preserve">fish </w:t>
      </w:r>
      <w:r w:rsidRPr="00F16347">
        <w:rPr>
          <w:rFonts w:ascii="Arial" w:eastAsiaTheme="minorEastAsia" w:hAnsi="Arial" w:cs="Arial"/>
          <w:sz w:val="22"/>
          <w:szCs w:val="22"/>
        </w:rPr>
        <w:t xml:space="preserve"> across</w:t>
      </w:r>
      <w:proofErr w:type="gramEnd"/>
      <w:r w:rsidRPr="00F16347">
        <w:rPr>
          <w:rFonts w:ascii="Arial" w:eastAsiaTheme="minorEastAsia" w:hAnsi="Arial" w:cs="Arial"/>
          <w:sz w:val="22"/>
          <w:szCs w:val="22"/>
        </w:rPr>
        <w:t xml:space="preserve"> all three beta-diversity metrics (</w:t>
      </w:r>
      <w:r w:rsidRPr="00F16347">
        <w:rPr>
          <w:rFonts w:ascii="Arial" w:eastAsia="Calibri" w:hAnsi="Arial" w:cs="Arial"/>
          <w:sz w:val="22"/>
          <w:szCs w:val="22"/>
        </w:rPr>
        <w:t>P &lt; 0.05; Table</w:t>
      </w:r>
      <w:r w:rsidRPr="00F16347">
        <w:rPr>
          <w:rFonts w:ascii="Arial" w:eastAsiaTheme="minorEastAsia" w:hAnsi="Arial" w:cs="Arial"/>
          <w:sz w:val="22"/>
          <w:szCs w:val="22"/>
        </w:rPr>
        <w:t xml:space="preserve"> S2.5.1). These results indicate that abundant and rarer gut microbiome community members were differentially impacted by the effects of time depending on diet. Collectively, these results indicate that diet can have a substantial impact on how the gut microbiome successionally develops in zebrafish. </w:t>
      </w:r>
    </w:p>
    <w:p w14:paraId="52C9B7B2" w14:textId="77777777" w:rsidR="001079D1" w:rsidRPr="00F16347" w:rsidRDefault="001079D1" w:rsidP="00DF740E">
      <w:pPr>
        <w:spacing w:line="360" w:lineRule="auto"/>
        <w:rPr>
          <w:rFonts w:ascii="Arial" w:eastAsiaTheme="minorEastAsia" w:hAnsi="Arial" w:cs="Arial"/>
          <w:sz w:val="22"/>
          <w:szCs w:val="22"/>
        </w:rPr>
      </w:pPr>
    </w:p>
    <w:p w14:paraId="1532B465" w14:textId="51D3A3EE" w:rsidR="00F46B92" w:rsidRPr="005F6757" w:rsidRDefault="7D8B634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Differential abundance analysis revealed taxa that were significantly associated with the effects of time and diet. </w:t>
      </w:r>
      <w:commentRangeStart w:id="70"/>
      <w:commentRangeEnd w:id="70"/>
      <w:r w:rsidR="190B05CD" w:rsidRPr="00F16347">
        <w:rPr>
          <w:rStyle w:val="CommentReference"/>
          <w:rFonts w:ascii="Arial" w:hAnsi="Arial" w:cs="Arial"/>
          <w:sz w:val="22"/>
          <w:szCs w:val="22"/>
        </w:rPr>
        <w:commentReference w:id="70"/>
      </w:r>
      <w:commentRangeStart w:id="71"/>
      <w:r w:rsidRPr="00F16347">
        <w:rPr>
          <w:rFonts w:ascii="Arial" w:eastAsiaTheme="minorEastAsia" w:hAnsi="Arial" w:cs="Arial"/>
          <w:sz w:val="22"/>
          <w:szCs w:val="22"/>
        </w:rPr>
        <w:t xml:space="preserve"> one of the diets</w:t>
      </w:r>
      <w:commentRangeEnd w:id="71"/>
      <w:r w:rsidR="190B05CD" w:rsidRPr="00F16347">
        <w:rPr>
          <w:rStyle w:val="CommentReference"/>
          <w:rFonts w:ascii="Arial" w:hAnsi="Arial" w:cs="Arial"/>
          <w:sz w:val="22"/>
          <w:szCs w:val="22"/>
        </w:rPr>
        <w:commentReference w:id="71"/>
      </w:r>
      <w:r w:rsidRPr="00F16347">
        <w:rPr>
          <w:rFonts w:ascii="Arial" w:eastAsiaTheme="minorEastAsia" w:hAnsi="Arial" w:cs="Arial"/>
          <w:sz w:val="22"/>
          <w:szCs w:val="22"/>
        </w:rPr>
        <w:t xml:space="preserve"> (Table S2.6.1). </w:t>
      </w:r>
      <w:commentRangeStart w:id="72"/>
      <w:commentRangeEnd w:id="72"/>
      <w:r w:rsidR="190B05CD" w:rsidRPr="00F16347">
        <w:rPr>
          <w:rStyle w:val="CommentReference"/>
          <w:rFonts w:ascii="Arial" w:hAnsi="Arial" w:cs="Arial"/>
          <w:sz w:val="22"/>
          <w:szCs w:val="22"/>
        </w:rPr>
        <w:commentReference w:id="72"/>
      </w:r>
      <w:r w:rsidRPr="00F16347">
        <w:rPr>
          <w:rFonts w:ascii="Arial" w:eastAsiaTheme="minorEastAsia" w:hAnsi="Arial" w:cs="Arial"/>
          <w:sz w:val="22"/>
          <w:szCs w:val="22"/>
        </w:rPr>
        <w:t xml:space="preserve"> Across all three diets, the taxa that were more abundant included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and an unnamed genus in the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family were </w:t>
      </w:r>
      <w:commentRangeStart w:id="73"/>
      <w:commentRangeEnd w:id="73"/>
      <w:r w:rsidR="190B05CD" w:rsidRPr="00F16347">
        <w:rPr>
          <w:rStyle w:val="CommentReference"/>
          <w:rFonts w:ascii="Arial" w:hAnsi="Arial" w:cs="Arial"/>
          <w:sz w:val="22"/>
          <w:szCs w:val="22"/>
        </w:rPr>
        <w:commentReference w:id="73"/>
      </w:r>
      <w:r w:rsidRPr="00F16347">
        <w:rPr>
          <w:rFonts w:ascii="Arial" w:eastAsiaTheme="minorEastAsia" w:hAnsi="Arial" w:cs="Arial"/>
          <w:sz w:val="22"/>
          <w:szCs w:val="22"/>
        </w:rPr>
        <w:t xml:space="preserve">, while </w:t>
      </w:r>
      <w:r w:rsidRPr="00F16347">
        <w:rPr>
          <w:rFonts w:ascii="Arial" w:eastAsiaTheme="minorEastAsia" w:hAnsi="Arial" w:cs="Arial"/>
          <w:sz w:val="22"/>
          <w:szCs w:val="22"/>
        </w:rPr>
        <w:lastRenderedPageBreak/>
        <w:t xml:space="preserve">taxa that were less abundant included </w:t>
      </w:r>
      <w:proofErr w:type="spellStart"/>
      <w:r w:rsidRPr="00F16347">
        <w:rPr>
          <w:rFonts w:ascii="Arial" w:eastAsiaTheme="minorEastAsia" w:hAnsi="Arial" w:cs="Arial"/>
          <w:i/>
          <w:iCs/>
          <w:sz w:val="22"/>
          <w:szCs w:val="22"/>
        </w:rPr>
        <w:t>Phreatobacter</w:t>
      </w:r>
      <w:proofErr w:type="spellEnd"/>
      <w:r w:rsidRPr="00F16347">
        <w:rPr>
          <w:rFonts w:ascii="Arial" w:eastAsiaTheme="minorEastAsia" w:hAnsi="Arial" w:cs="Arial"/>
          <w:sz w:val="22"/>
          <w:szCs w:val="22"/>
        </w:rPr>
        <w:t xml:space="preserve"> and Flavobacterium. These results indicate that irrespective of diet, the abundances of taxa change over the course of zebrafish development. We also measured how taxon abundance changed over time within each diet</w:t>
      </w:r>
      <w:commentRangeStart w:id="74"/>
      <w:commentRangeEnd w:id="74"/>
      <w:r w:rsidR="190B05CD" w:rsidRPr="00F16347">
        <w:rPr>
          <w:rStyle w:val="CommentReference"/>
          <w:rFonts w:ascii="Arial" w:hAnsi="Arial" w:cs="Arial"/>
          <w:sz w:val="22"/>
          <w:szCs w:val="22"/>
        </w:rPr>
        <w:commentReference w:id="74"/>
      </w:r>
      <w:r w:rsidRPr="00F16347">
        <w:rPr>
          <w:rFonts w:ascii="Arial" w:eastAsiaTheme="minorEastAsia" w:hAnsi="Arial" w:cs="Arial"/>
          <w:sz w:val="22"/>
          <w:szCs w:val="22"/>
        </w:rPr>
        <w:t xml:space="preserve"> (Figure S2.6.2.5). The Gemma-diet fed fish were uniquely enriched for </w:t>
      </w:r>
      <w:proofErr w:type="spellStart"/>
      <w:r w:rsidRPr="00F16347">
        <w:rPr>
          <w:rFonts w:ascii="Arial" w:eastAsiaTheme="minorEastAsia" w:hAnsi="Arial" w:cs="Arial"/>
          <w:i/>
          <w:iCs/>
          <w:sz w:val="22"/>
          <w:szCs w:val="22"/>
        </w:rPr>
        <w:t>Exiguobacterium</w:t>
      </w:r>
      <w:proofErr w:type="spellEnd"/>
      <w:r w:rsidRPr="00F16347">
        <w:rPr>
          <w:rFonts w:ascii="Arial" w:eastAsiaTheme="minorEastAsia" w:hAnsi="Arial" w:cs="Arial"/>
          <w:sz w:val="22"/>
          <w:szCs w:val="22"/>
        </w:rPr>
        <w:t xml:space="preserve"> (Table S2.6.2.1). </w:t>
      </w:r>
      <w:proofErr w:type="spellStart"/>
      <w:r w:rsidRPr="00F16347">
        <w:rPr>
          <w:rFonts w:ascii="Arial" w:eastAsiaTheme="minorEastAsia" w:hAnsi="Arial" w:cs="Arial"/>
          <w:i/>
          <w:iCs/>
          <w:sz w:val="22"/>
          <w:szCs w:val="22"/>
        </w:rPr>
        <w:t>Exiguobacterium</w:t>
      </w:r>
      <w:proofErr w:type="spellEnd"/>
      <w:r w:rsidRPr="00F16347">
        <w:rPr>
          <w:rFonts w:ascii="Arial" w:eastAsiaTheme="minorEastAsia" w:hAnsi="Arial" w:cs="Arial"/>
          <w:sz w:val="22"/>
          <w:szCs w:val="22"/>
        </w:rPr>
        <w:t xml:space="preserve"> are gram-positive facultative anaerobes in the phylum </w:t>
      </w:r>
      <w:proofErr w:type="spellStart"/>
      <w:r w:rsidRPr="00F16347">
        <w:rPr>
          <w:rFonts w:ascii="Arial" w:eastAsiaTheme="minorEastAsia" w:hAnsi="Arial" w:cs="Arial"/>
          <w:sz w:val="22"/>
          <w:szCs w:val="22"/>
        </w:rPr>
        <w:t>Bacillota</w:t>
      </w:r>
      <w:proofErr w:type="spellEnd"/>
      <w:r w:rsidRPr="00F16347">
        <w:rPr>
          <w:rFonts w:ascii="Arial" w:eastAsiaTheme="minorEastAsia" w:hAnsi="Arial" w:cs="Arial"/>
          <w:sz w:val="22"/>
          <w:szCs w:val="22"/>
        </w:rPr>
        <w:t xml:space="preserve">, and are linked to fatty acid metabolism in zebrafish </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{"citationID":"d5hPvMls","properties":{"formattedCitation":"\\super 19\\nosupersub{}","plainCitation":"19","noteIndex":0},"citationItems":[{"id":6255,"uris":["http://zotero.org/users/5603014/items/E8CW97SC"],"itemData":{"id":6255,"type":"article-journal","abstract":"Bacteria of the genus Exiguobacterium are low G + C, Gram-positive facultative anaerobes that have been repeatedly isolated from ancient Siberian permafrost. In addition, Exiguobacterium spp. have been isolated from markedly diverse sources, including Greenland glacial ice, hot springs at Yellowstone National Park, the rhizosphere of plants, and the environment of food processing plants. Strains of this hereto little known bacterium that have been retrieved from such different (and often extreme) environments are worthy of attention as they are likely to be specifically adapted to such environments and to carry variations in the genome which may correspond to psychrophilic and thermophilic adaptations. However, comparative genomic investigations of Exiguobacterium spp. from different sources have been limited. In this study, we employed different molecular approaches for the comparative analysis of 24 isolates from markedly diverse environments including ancient Siberian permafrost and hot springs at Yellowstone National Park. Pulsed-field gel electrophoresis (PFGE) with I-CeuI (an intron-encoded endonuclease), AscI and NotI were optimized for the determination of genomic fingerprints of nuclease-producing isolates. The application of a DNA macroarray for 82 putative stress-response genes yielded strain-specific hybridization profiles. Cluster analyses of 16S rRNA gene sequence data, PFGE I-CeuI restriction patterns and hybridization profiles suggested that Exiguobacterium strains formed two distinct divisions that generally agreed with temperature ranges for growth. With few exceptions (e.g., Greenland ice isolate GIC31), psychrotrophic and thermophilic isolates belonged to different divisions.","container-title":"Extremophiles","DOI":"10.1007/s00792-009-0243-5","ISSN":"1433-4909","issue":"3","journalAbbreviation":"Extremophiles","language":"en","page":"541-555","source":"Springer Link","title":"The Exiguobacterium genus: biodiversity and biogeography","title-short":"The Exiguobacterium genus","volume":"13","author":[{"family":"Vishnivetskaya","given":"Tatiana A."},{"family":"Kathariou","given":"Sophia"},{"family":"Tiedje","given":"James M."}],"issued":{"date-parts":[["2009",5,1]]},"citation-key":"vishnivetskaya2009"}}],"schema":"https://github.com/citation-style-language/schema/raw/master/csl-citation.json"}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19</w:t>
      </w:r>
      <w:r w:rsidR="190B05CD" w:rsidRPr="00F16347">
        <w:rPr>
          <w:rFonts w:ascii="Arial" w:eastAsiaTheme="minorEastAsia" w:hAnsi="Arial" w:cs="Arial"/>
          <w:sz w:val="22"/>
          <w:szCs w:val="22"/>
        </w:rPr>
        <w:fldChar w:fldCharType="end"/>
      </w:r>
      <w:commentRangeStart w:id="75"/>
      <w:commentRangeEnd w:id="75"/>
      <w:r w:rsidR="190B05CD" w:rsidRPr="00F16347">
        <w:rPr>
          <w:rStyle w:val="CommentReference"/>
          <w:rFonts w:ascii="Arial" w:hAnsi="Arial" w:cs="Arial"/>
          <w:sz w:val="22"/>
          <w:szCs w:val="22"/>
        </w:rPr>
        <w:commentReference w:id="75"/>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{"citationID":"TzDOmIlD","properties":{"formattedCitation":"\\super 20\\nosupersub{}","plainCitation":"20","noteIndex":0},"citationItems":[{"id":6097,"uris":["http://zotero.org/users/5603014/items/TAI24MQE"],"itemData":{"id":6097,"type":"article-journal","abstract":"Regulation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20</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Watts-diet fed fish were uniquely depleted of </w:t>
      </w:r>
      <w:proofErr w:type="spellStart"/>
      <w:r w:rsidRPr="00F16347">
        <w:rPr>
          <w:rFonts w:ascii="Arial" w:eastAsiaTheme="minorEastAsia" w:hAnsi="Arial" w:cs="Arial"/>
          <w:i/>
          <w:iCs/>
          <w:sz w:val="22"/>
          <w:szCs w:val="22"/>
        </w:rPr>
        <w:t>Gemmobacter</w:t>
      </w:r>
      <w:proofErr w:type="spellEnd"/>
      <w:r w:rsidRPr="00F16347">
        <w:rPr>
          <w:rFonts w:ascii="Arial" w:eastAsiaTheme="minorEastAsia" w:hAnsi="Arial" w:cs="Arial"/>
          <w:sz w:val="22"/>
          <w:szCs w:val="22"/>
        </w:rPr>
        <w:t xml:space="preserve"> (Table S2.6.2.2). Previous work has found that </w:t>
      </w:r>
      <w:proofErr w:type="spellStart"/>
      <w:r w:rsidRPr="00F16347">
        <w:rPr>
          <w:rFonts w:ascii="Arial" w:eastAsiaTheme="minorEastAsia" w:hAnsi="Arial" w:cs="Arial"/>
          <w:i/>
          <w:iCs/>
          <w:sz w:val="22"/>
          <w:szCs w:val="22"/>
        </w:rPr>
        <w:t>Gemmobacter</w:t>
      </w:r>
      <w:proofErr w:type="spellEnd"/>
      <w:r w:rsidRPr="00F16347">
        <w:rPr>
          <w:rFonts w:ascii="Arial" w:eastAsiaTheme="minorEastAsia" w:hAnsi="Arial" w:cs="Arial"/>
          <w:sz w:val="22"/>
          <w:szCs w:val="22"/>
        </w:rPr>
        <w:t xml:space="preserve"> </w:t>
      </w:r>
      <w:commentRangeStart w:id="76"/>
      <w:commentRangeEnd w:id="76"/>
      <w:r w:rsidR="190B05CD" w:rsidRPr="00F16347">
        <w:rPr>
          <w:rStyle w:val="CommentReference"/>
          <w:rFonts w:ascii="Arial" w:hAnsi="Arial" w:cs="Arial"/>
          <w:sz w:val="22"/>
          <w:szCs w:val="22"/>
        </w:rPr>
        <w:commentReference w:id="76"/>
      </w:r>
      <w:r w:rsidRPr="00F16347">
        <w:rPr>
          <w:rFonts w:ascii="Arial" w:eastAsiaTheme="minorEastAsia" w:hAnsi="Arial" w:cs="Arial"/>
          <w:sz w:val="22"/>
          <w:szCs w:val="22"/>
        </w:rPr>
        <w:t xml:space="preserve"> has a positive association with parasite exposure in infected zebrafish</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{"citationID":"btqg6499","properties":{"formattedCitation":"\\super 21,22\\nosupersub{}","plainCitation":"21,22","noteIndex":0},"citationItems":[{"id":15,"uris":["http://zotero.org/users/5603014/items/2Z79FQGP"],"itemData":{"id":15,"type":"article-journal","abstract":"Helminth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J."}],"issued":{"date-parts":[["2019",1,24]]},"citation-key":"gaulke2019"}},{"id":6257,"uris":["http://zotero.org/users/5603014/items/NN4DE38Z"],"itemData":{"id":6257,"type":"article","abstract":"Understanding how microbes interact with each other is key to revealing the underlying role that microorganisms play in the host or environment and to identifying microorganisms as an agent that can potentially alter the host or environment. For example, understanding how the microbial interactions associate with parasitic infection can help resolve potential drug or diagnostic test for parasitic infection. To unravel the microbial interactions, existing tools often rely on graphical models to infer the conditional dependence of microbial abundances to represent their interactions. However, current methods do not simultaneously account for the discreteness, compositionality, and heterogeneity inherent to microbiome data. Thus, we build a new approach called \"compositional graphical lasso\" upon existing tools by incorporating the above characteristics into the graphical model explicitly. We illustrate the advantage of compositional graphical lasso over current methods under a variety of simulation scenarios and on a benchmark study, the Tara Oceans Project. Moreover, we present our results from the analysis of a dataset from the Zebrafish Parasite Infection Study. Our approach identifies changes in interaction degree between infected and uninfected individuals for three taxa, Photobacterium, Gemmobacter, and Paucibacter, which are inversely predicted by other methods. Further investigation of these method-specific taxa interaction changes reveals their biological plausibility. In particular, we speculate on the potential pathobiotic roles of Photobacterium and Gemmobacter in the zebrafish gut, and the potential probiotic role of Paucibacter. Collectively, our analyses demonstrate that compositional graphical lasso provides a powerful means of accurately resolving interactions between microbiota and can thus drive novel biological discovery.","DOI":"10.48550/arXiv.2207.00984","note":"arXiv:2207.00984 [stat]","number":"arXiv:2207.00984","publisher":"arXiv","source":"arXiv.org","title":"Compositional Graphical Lasso Resolves the Impact of Parasitic Infection on Gut Microbial Interaction Networks in a Zebrafish Model","URL":"http://arxiv.org/abs/2207.00984","author":[{"family":"Tian","given":"Chuan"},{"family":"Jiang","given":"Duo"},{"family":"Hammer","given":"Austin"},{"family":"Sharpton","given":"Thomas"},{"family":"Jiang","given":"Yuan"}],"accessed":{"date-parts":[["2022",11,3]]},"issued":{"date-parts":[["2022",7,3]]},"citation-key":"tian2022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21,22</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ZIRC-diet fed fish were uniquely enriched for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Haliscomenobacter</w:t>
      </w:r>
      <w:proofErr w:type="spellEnd"/>
      <w:r w:rsidRPr="00F16347">
        <w:rPr>
          <w:rFonts w:ascii="Arial" w:eastAsiaTheme="minorEastAsia" w:hAnsi="Arial" w:cs="Arial"/>
          <w:sz w:val="22"/>
          <w:szCs w:val="22"/>
        </w:rPr>
        <w:t xml:space="preserve"> (Table S2.6.2.3).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is a common member of the gut microbiome and associated with fatty acid metabolism in zebrafish</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{"citationID":"QS9RqWGU","properties":{"formattedCitation":"\\super 20\\nosupersub{}","plainCitation":"20","noteIndex":0},"citationItems":[{"id":6097,"uris":["http://zotero.org/users/5603014/items/TAI24MQE"],"itemData":{"id":6097,"type":"article-journal","abstract":"Regulation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20</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Less is known about the </w:t>
      </w:r>
      <w:proofErr w:type="spellStart"/>
      <w:r w:rsidRPr="00F16347">
        <w:rPr>
          <w:rFonts w:ascii="Arial" w:eastAsiaTheme="minorEastAsia" w:hAnsi="Arial" w:cs="Arial"/>
          <w:i/>
          <w:iCs/>
          <w:sz w:val="22"/>
          <w:szCs w:val="22"/>
        </w:rPr>
        <w:t>Haliscomenobacter</w:t>
      </w:r>
      <w:proofErr w:type="spellEnd"/>
      <w:r w:rsidRPr="00F16347">
        <w:rPr>
          <w:rFonts w:ascii="Arial" w:eastAsiaTheme="minorEastAsia" w:hAnsi="Arial" w:cs="Arial"/>
          <w:sz w:val="22"/>
          <w:szCs w:val="22"/>
        </w:rPr>
        <w:t xml:space="preserve"> genus, but an analysis of its genome revealed it is an aerobic chemoorganotroph found in aquatic systems </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{"citationID":"VzyTuSau","properties":{"formattedCitation":"\\super 23\\nosupersub{}","plainCitation":"23","noteIndex":0},"citationItems":[{"id":6260,"uris":["http://zotero.org/users/5603014/items/ZBGUUSHX"],"itemData":{"id":6260,"type":"article-journal","abstract":"Haliscomenobacter hydrossis van Veen et al. 1973 is the type species of the genus Haliscomenobacter, which belongs to order \"Sphingobacteriales\". The species is of interest because of its isolated phylogenetic location in the tree of life, especially the so far genomically uncharted part of it, and because the organism grows in a thin, hardly visible hyaline sheath. Members of the species were isolated from fresh water of lakes and from ditch water. The genome of H. hydrossis is the first completed genome sequence reported from a member of the family \"Saprospiraceae\". The 8,771,651 bp long genome with its three plasmids of 92 kbp, 144 kbp and 164 kbp length contains 6,848 protein-coding and 60 RNA genes, and is a part of the  Genomic  Encyclopedia of  Bacteria and  Archaea  project.","container-title":"Standards in Genomic Sciences","DOI":"10.4056/sigs.1964579","ISSN":"1944-3277","issue":"3","language":"En","license":"2011 Daligault et al.","note":"number: 3\npublisher: Michigan State University","page":"352","source":"standardsingenomics.org","title":"Complete genome sequence of Haliscomenobacter hydrossis type strain (OT)","volume":"4","author":[{"family":"Daligault","given":"Hajnalka"},{"family":"Lapidus","given":"Alla"},{"family":"Zeytun","given":"Ahmet"},{"family":"Nolan","given":"Matt"},{"family":"Lucas","given":"Susan"},{"family":"Rio","given":"Tijana Glavina Del"},{"family":"Tice","given":"Hope"},{"family":"Cheng","given":"Jan-Fang"},{"family":"Tapia","given":"Roxanne"},{"family":"Han","given":"Cliff"},{"family":"Goodwin","given":"Lynne"},{"family":"Pitluck","given":"Sam"},{"family":"Liolios","given":"Konstantinos"},{"family":"Pagani","given":"Ioanna"},{"family":"Ivanova","given":"Natalia"},{"family":"Huntemann","given":"Marcel"},{"family":"Mavromatis","given":"Konstantinos"},{"family":"Mikhailova","given":"Natalia"},{"family":"Pati","given":"Amrita"},{"family":"Chen","given":"Amy"},{"family":"Palaniappan","given":"Krishna"},{"family":"Land","given":"Miriam"},{"family":"Hauser","given":"Loren"},{"family":"Brambilla","given":"Evelyne-Marie"},{"family":"Rohde","given":"Manfred"},{"family":"Verbarg","given":"Susanne"},{"family":"Göker","given":"Markus"},{"family":"Bristow","given":"James"},{"family":"Eisen","given":"Jonathan A."},{"family":"Markowitz","given":"Victor"},{"family":"Hugenholtz","given":"Philip"},{"family":"Kyrpides","given":"Nikos C."},{"family":"Klenk","given":"Hans-Peter"},{"family":"Woyke","given":"Tanja"}],"issued":{"date-parts":[["2011",7,1]]},"citation-key":"daligault2011"}}],"schema":"https://github.com/citation-style-language/schema/raw/master/csl-citation.json"}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23</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Together, these results indicate that </w:t>
      </w:r>
      <w:proofErr w:type="gramStart"/>
      <w:r w:rsidRPr="00F16347">
        <w:rPr>
          <w:rFonts w:ascii="Arial" w:eastAsiaTheme="minorEastAsia" w:hAnsi="Arial" w:cs="Arial"/>
          <w:sz w:val="22"/>
          <w:szCs w:val="22"/>
        </w:rPr>
        <w:t>particular members</w:t>
      </w:r>
      <w:proofErr w:type="gramEnd"/>
      <w:r w:rsidRPr="00F16347">
        <w:rPr>
          <w:rFonts w:ascii="Arial" w:eastAsiaTheme="minorEastAsia" w:hAnsi="Arial" w:cs="Arial"/>
          <w:sz w:val="22"/>
          <w:szCs w:val="22"/>
        </w:rPr>
        <w:t xml:space="preserve"> of the gut microbiome </w:t>
      </w:r>
      <w:r w:rsidRPr="005F6757">
        <w:rPr>
          <w:rFonts w:ascii="Arial" w:eastAsiaTheme="minorEastAsia" w:hAnsi="Arial" w:cs="Arial"/>
          <w:sz w:val="22"/>
          <w:szCs w:val="22"/>
        </w:rPr>
        <w:t xml:space="preserve">associate with diet and zebrafish development. </w:t>
      </w:r>
    </w:p>
    <w:p w14:paraId="18763BDD" w14:textId="77777777" w:rsidR="00BA3A05" w:rsidRPr="005F6757" w:rsidRDefault="00BA3A05" w:rsidP="00DF740E">
      <w:pPr>
        <w:spacing w:line="360" w:lineRule="auto"/>
        <w:rPr>
          <w:rFonts w:ascii="Arial" w:hAnsi="Arial" w:cs="Arial"/>
          <w:sz w:val="22"/>
          <w:szCs w:val="22"/>
        </w:rPr>
      </w:pPr>
    </w:p>
    <w:p w14:paraId="52C3B57D" w14:textId="7EDCDB87" w:rsidR="00940DFC" w:rsidRPr="00F16347" w:rsidRDefault="6F37E644" w:rsidP="00DF740E">
      <w:pPr>
        <w:spacing w:line="360" w:lineRule="auto"/>
        <w:rPr>
          <w:rFonts w:ascii="Arial" w:eastAsia="Calibri" w:hAnsi="Arial" w:cs="Arial"/>
          <w:sz w:val="22"/>
          <w:szCs w:val="22"/>
        </w:rPr>
        <w:sectPr w:rsidR="00940DFC" w:rsidRPr="00F16347" w:rsidSect="00061986">
          <w:pgSz w:w="12240" w:h="15840"/>
          <w:pgMar w:top="720" w:right="720" w:bottom="720" w:left="720" w:header="720" w:footer="720" w:gutter="0"/>
          <w:lnNumType w:countBy="1" w:restart="continuous"/>
          <w:cols w:space="720"/>
          <w:docGrid w:linePitch="360"/>
        </w:sectPr>
      </w:pPr>
      <w:r w:rsidRPr="005F6757">
        <w:rPr>
          <w:rFonts w:ascii="Arial" w:hAnsi="Arial" w:cs="Arial"/>
          <w:color w:val="000000" w:themeColor="text1"/>
          <w:sz w:val="22"/>
          <w:szCs w:val="22"/>
        </w:rPr>
        <w:t xml:space="preserve">To determine if </w:t>
      </w:r>
      <w:r w:rsidR="00897FD8" w:rsidRPr="005F6757">
        <w:rPr>
          <w:rFonts w:ascii="Arial" w:hAnsi="Arial" w:cs="Arial"/>
          <w:color w:val="000000" w:themeColor="text1"/>
          <w:sz w:val="22"/>
          <w:szCs w:val="22"/>
        </w:rPr>
        <w:t xml:space="preserve">fish size </w:t>
      </w:r>
      <w:commentRangeStart w:id="77"/>
      <w:r w:rsidRPr="005F6757">
        <w:rPr>
          <w:rFonts w:ascii="Arial" w:hAnsi="Arial" w:cs="Arial"/>
          <w:color w:val="000000" w:themeColor="text1"/>
          <w:sz w:val="22"/>
          <w:szCs w:val="22"/>
        </w:rPr>
        <w:t xml:space="preserve">associated </w:t>
      </w:r>
      <w:commentRangeEnd w:id="77"/>
      <w:r w:rsidR="190B05CD" w:rsidRPr="005F6757">
        <w:rPr>
          <w:rStyle w:val="CommentReference"/>
          <w:rFonts w:ascii="Arial" w:hAnsi="Arial" w:cs="Arial"/>
          <w:sz w:val="22"/>
          <w:szCs w:val="22"/>
        </w:rPr>
        <w:commentReference w:id="77"/>
      </w:r>
      <w:r w:rsidRPr="005F6757">
        <w:rPr>
          <w:rFonts w:ascii="Arial" w:hAnsi="Arial" w:cs="Arial"/>
          <w:color w:val="000000" w:themeColor="text1"/>
          <w:sz w:val="22"/>
          <w:szCs w:val="22"/>
        </w:rPr>
        <w:t xml:space="preserve">with diet across zebrafish development, we used Wilcoxon Signed-Ranks Tests to identify parameters that best explained the variation in </w:t>
      </w:r>
      <w:commentRangeStart w:id="78"/>
      <w:r w:rsidRPr="005F6757">
        <w:rPr>
          <w:rFonts w:ascii="Arial" w:hAnsi="Arial" w:cs="Arial"/>
          <w:color w:val="000000" w:themeColor="text1"/>
          <w:sz w:val="22"/>
          <w:szCs w:val="22"/>
        </w:rPr>
        <w:t>body condition score</w:t>
      </w:r>
      <w:commentRangeEnd w:id="78"/>
      <w:r w:rsidR="190B05CD" w:rsidRPr="005F6757">
        <w:rPr>
          <w:rStyle w:val="CommentReference"/>
          <w:rFonts w:ascii="Arial" w:hAnsi="Arial" w:cs="Arial"/>
          <w:sz w:val="22"/>
          <w:szCs w:val="22"/>
        </w:rPr>
        <w:commentReference w:id="78"/>
      </w:r>
      <w:r w:rsidR="005F6757">
        <w:rPr>
          <w:rFonts w:ascii="Arial" w:hAnsi="Arial" w:cs="Arial"/>
          <w:color w:val="000000" w:themeColor="text1"/>
          <w:sz w:val="22"/>
          <w:szCs w:val="22"/>
        </w:rPr>
        <w:t xml:space="preserve"> </w:t>
      </w:r>
      <w:r w:rsidR="005F6757">
        <w:rPr>
          <w:rFonts w:ascii="Arial" w:hAnsi="Arial" w:cs="Arial"/>
          <w:color w:val="000000" w:themeColor="text1"/>
          <w:sz w:val="22"/>
          <w:szCs w:val="22"/>
        </w:rPr>
        <w:t>(BCS)</w:t>
      </w:r>
      <w:r w:rsidR="005F6757" w:rsidRP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between 4- and 7-mpf fish. At 7mpf, the </w:t>
      </w:r>
      <w:r w:rsidR="00C15BE0">
        <w:rPr>
          <w:rFonts w:ascii="Arial" w:hAnsi="Arial" w:cs="Arial"/>
          <w:color w:val="000000" w:themeColor="text1"/>
          <w:sz w:val="22"/>
          <w:szCs w:val="22"/>
        </w:rPr>
        <w:t>BCS</w:t>
      </w:r>
      <w:r w:rsid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significantly differed between fish fed different diets. However, we did not find that </w:t>
      </w:r>
      <w:r w:rsidR="00C15BE0">
        <w:rPr>
          <w:rFonts w:ascii="Arial" w:hAnsi="Arial" w:cs="Arial"/>
          <w:color w:val="000000" w:themeColor="text1"/>
          <w:sz w:val="22"/>
          <w:szCs w:val="22"/>
        </w:rPr>
        <w:t xml:space="preserve">BCS </w:t>
      </w:r>
      <w:r w:rsidRPr="005F6757">
        <w:rPr>
          <w:rFonts w:ascii="Arial" w:hAnsi="Arial" w:cs="Arial"/>
          <w:color w:val="000000" w:themeColor="text1"/>
          <w:sz w:val="22"/>
          <w:szCs w:val="22"/>
        </w:rPr>
        <w:t>of fish were impacted by time</w:t>
      </w:r>
      <w:r w:rsidRPr="005F6757">
        <w:rPr>
          <w:rFonts w:ascii="Arial" w:hAnsi="Arial" w:cs="Arial"/>
          <w:sz w:val="22"/>
          <w:szCs w:val="22"/>
        </w:rPr>
        <w:t xml:space="preserve"> (</w:t>
      </w:r>
      <w:r w:rsidRPr="005F6757">
        <w:rPr>
          <w:rFonts w:ascii="Arial" w:eastAsia="Calibri" w:hAnsi="Arial" w:cs="Arial"/>
          <w:sz w:val="22"/>
          <w:szCs w:val="22"/>
        </w:rPr>
        <w:t>P &gt; 0.</w:t>
      </w:r>
      <w:commentRangeStart w:id="79"/>
      <w:r w:rsidRPr="005F6757">
        <w:rPr>
          <w:rFonts w:ascii="Arial" w:eastAsia="Calibri" w:hAnsi="Arial" w:cs="Arial"/>
          <w:sz w:val="22"/>
          <w:szCs w:val="22"/>
        </w:rPr>
        <w:t>05</w:t>
      </w:r>
      <w:commentRangeEnd w:id="79"/>
      <w:r w:rsidR="004D25F3" w:rsidRPr="005F6757">
        <w:rPr>
          <w:rStyle w:val="CommentReference"/>
          <w:rFonts w:ascii="Arial" w:hAnsi="Arial" w:cs="Arial"/>
          <w:sz w:val="22"/>
          <w:szCs w:val="22"/>
        </w:rPr>
        <w:commentReference w:id="79"/>
      </w:r>
      <w:r w:rsidRPr="005F6757">
        <w:rPr>
          <w:rFonts w:ascii="Arial" w:eastAsia="Calibri" w:hAnsi="Arial" w:cs="Arial"/>
          <w:sz w:val="22"/>
          <w:szCs w:val="22"/>
        </w:rPr>
        <w:t xml:space="preserve">; Fig 2E, </w:t>
      </w:r>
      <w:r w:rsidRPr="005F6757">
        <w:rPr>
          <w:rFonts w:ascii="Arial" w:hAnsi="Arial" w:cs="Arial"/>
          <w:sz w:val="22"/>
          <w:szCs w:val="22"/>
        </w:rPr>
        <w:t xml:space="preserve">Table S2.1.1). These results indicate that while fish differ in </w:t>
      </w:r>
      <w:r w:rsidR="00C15BE0">
        <w:rPr>
          <w:rFonts w:ascii="Arial" w:hAnsi="Arial" w:cs="Arial"/>
          <w:color w:val="000000" w:themeColor="text1"/>
          <w:sz w:val="22"/>
          <w:szCs w:val="22"/>
        </w:rPr>
        <w:t xml:space="preserve">BCS </w:t>
      </w:r>
      <w:r w:rsidRPr="005F6757">
        <w:rPr>
          <w:rFonts w:ascii="Arial" w:hAnsi="Arial" w:cs="Arial"/>
          <w:sz w:val="22"/>
          <w:szCs w:val="22"/>
        </w:rPr>
        <w:t xml:space="preserve">between diets at 7 </w:t>
      </w:r>
      <w:r w:rsidR="008C692A" w:rsidRPr="005F6757">
        <w:rPr>
          <w:rFonts w:ascii="Arial" w:hAnsi="Arial" w:cs="Arial"/>
          <w:sz w:val="22"/>
          <w:szCs w:val="22"/>
        </w:rPr>
        <w:t>mpf</w:t>
      </w:r>
      <w:r w:rsidRPr="005F6757">
        <w:rPr>
          <w:rFonts w:ascii="Arial" w:hAnsi="Arial" w:cs="Arial"/>
          <w:sz w:val="22"/>
          <w:szCs w:val="22"/>
        </w:rPr>
        <w:t xml:space="preserve">, their weight and length </w:t>
      </w:r>
      <w:commentRangeStart w:id="80"/>
      <w:commentRangeStart w:id="81"/>
      <w:r w:rsidRPr="005F6757">
        <w:rPr>
          <w:rFonts w:ascii="Arial" w:hAnsi="Arial" w:cs="Arial"/>
          <w:sz w:val="22"/>
          <w:szCs w:val="22"/>
        </w:rPr>
        <w:t>grow proportionally at a similar rate</w:t>
      </w:r>
      <w:commentRangeEnd w:id="80"/>
      <w:r w:rsidR="190B05CD" w:rsidRPr="005F6757">
        <w:rPr>
          <w:rStyle w:val="CommentReference"/>
          <w:rFonts w:ascii="Arial" w:hAnsi="Arial" w:cs="Arial"/>
          <w:sz w:val="22"/>
          <w:szCs w:val="22"/>
        </w:rPr>
        <w:commentReference w:id="80"/>
      </w:r>
      <w:commentRangeEnd w:id="81"/>
      <w:r w:rsidR="190B05CD" w:rsidRPr="005F6757">
        <w:rPr>
          <w:rStyle w:val="CommentReference"/>
          <w:rFonts w:ascii="Arial" w:hAnsi="Arial" w:cs="Arial"/>
          <w:sz w:val="22"/>
          <w:szCs w:val="22"/>
        </w:rPr>
        <w:commentReference w:id="81"/>
      </w:r>
      <w:r w:rsidRPr="005F6757">
        <w:rPr>
          <w:rFonts w:ascii="Arial" w:hAnsi="Arial" w:cs="Arial"/>
          <w:sz w:val="22"/>
          <w:szCs w:val="22"/>
        </w:rPr>
        <w:t xml:space="preserve"> from 4 to 7 </w:t>
      </w:r>
      <w:r w:rsidR="008C692A" w:rsidRPr="005F6757">
        <w:rPr>
          <w:rFonts w:ascii="Arial" w:hAnsi="Arial" w:cs="Arial"/>
          <w:sz w:val="22"/>
          <w:szCs w:val="22"/>
        </w:rPr>
        <w:t>mpf</w:t>
      </w:r>
      <w:r w:rsidRPr="005F6757">
        <w:rPr>
          <w:rFonts w:ascii="Arial" w:hAnsi="Arial" w:cs="Arial"/>
          <w:sz w:val="22"/>
          <w:szCs w:val="22"/>
        </w:rPr>
        <w:t>. Interestingly, we observed a significant</w:t>
      </w:r>
      <w:r w:rsidRPr="00F16347">
        <w:rPr>
          <w:rFonts w:ascii="Arial" w:hAnsi="Arial" w:cs="Arial"/>
          <w:sz w:val="22"/>
          <w:szCs w:val="22"/>
        </w:rPr>
        <w:t xml:space="preserve"> negative association of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microbial gut diversity uniquely in fish fed the ZIRC diet as measured by Shannon Entropy and Simpson’s Index (P &lt; 0.05; </w:t>
      </w:r>
      <w:r w:rsidRPr="00F16347">
        <w:rPr>
          <w:rFonts w:ascii="Arial" w:eastAsia="Calibri" w:hAnsi="Arial" w:cs="Arial"/>
          <w:sz w:val="22"/>
          <w:szCs w:val="22"/>
        </w:rPr>
        <w:t xml:space="preserve">Fig 2F, </w:t>
      </w:r>
      <w:r w:rsidRPr="00F16347">
        <w:rPr>
          <w:rFonts w:ascii="Arial" w:hAnsi="Arial" w:cs="Arial"/>
          <w:sz w:val="22"/>
          <w:szCs w:val="22"/>
        </w:rPr>
        <w:t xml:space="preserve">Table S2.2.1). This result indicates that fish gut microbiomes with higher body masses are lower in diversity compared to fish with lower body mass. For Canberra and Sorensen beta-diversity metrics, there were significant main effects of body condition score, and significant interaction effects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diet (P &lt; 0.05; Table S2.2.1.3). However, the model coefficient for the effect of body condition score and its interaction with diet is far smaller than the coefficient for the effect of diet (Table S2.2.2). We did not find a significant association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specific taxon abundance (Table S2.2.2). Collectively, these results indicate that while the gut microbiome’s composition associates with </w:t>
      </w:r>
      <w:r w:rsidR="00C15BE0">
        <w:rPr>
          <w:rFonts w:ascii="Arial" w:hAnsi="Arial" w:cs="Arial"/>
          <w:color w:val="000000" w:themeColor="text1"/>
          <w:sz w:val="22"/>
          <w:szCs w:val="22"/>
        </w:rPr>
        <w:t>BCS</w:t>
      </w:r>
      <w:r w:rsidRPr="00F16347">
        <w:rPr>
          <w:rFonts w:ascii="Arial" w:hAnsi="Arial" w:cs="Arial"/>
          <w:sz w:val="22"/>
          <w:szCs w:val="22"/>
        </w:rPr>
        <w:t>, the effect of diet on the gut microbiome is much stronger</w:t>
      </w:r>
      <w:r w:rsidR="00C15BE0">
        <w:rPr>
          <w:rFonts w:ascii="Arial" w:hAnsi="Arial" w:cs="Arial"/>
          <w:sz w:val="22"/>
          <w:szCs w:val="22"/>
        </w:rPr>
        <w:t>.</w:t>
      </w:r>
    </w:p>
    <w:p w14:paraId="1D7A8409" w14:textId="3BD074DE" w:rsidR="00D82F3A" w:rsidRPr="00F16347" w:rsidRDefault="00675FA2" w:rsidP="00DF740E">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3</w:t>
      </w:r>
      <w:r w:rsidR="00F01CA1" w:rsidRPr="00F16347">
        <w:rPr>
          <w:rFonts w:ascii="Arial" w:eastAsia="Calibri" w:hAnsi="Arial" w:cs="Arial"/>
          <w:b/>
          <w:bCs/>
          <w:color w:val="000000" w:themeColor="text1"/>
          <w:sz w:val="22"/>
          <w:szCs w:val="22"/>
        </w:rPr>
        <w:t xml:space="preserve">. </w:t>
      </w:r>
      <w:r w:rsidR="00641679" w:rsidRPr="00F16347">
        <w:rPr>
          <w:rFonts w:ascii="Arial" w:eastAsia="Calibri" w:hAnsi="Arial" w:cs="Arial"/>
          <w:b/>
          <w:bCs/>
          <w:color w:val="000000" w:themeColor="text1"/>
          <w:sz w:val="22"/>
          <w:szCs w:val="22"/>
        </w:rPr>
        <w:t>Diet influences gut microbiome’s sensitivity to pathogen exposure</w:t>
      </w:r>
    </w:p>
    <w:p w14:paraId="1AA00654" w14:textId="74E9F4EF" w:rsidR="00D82F3A" w:rsidRPr="00F16347" w:rsidRDefault="00D82F3A" w:rsidP="00DF740E">
      <w:pPr>
        <w:spacing w:line="360" w:lineRule="auto"/>
        <w:rPr>
          <w:rFonts w:ascii="Arial" w:hAnsi="Arial" w:cs="Arial"/>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7190"/>
      </w:tblGrid>
      <w:tr w:rsidR="005661B9" w:rsidRPr="00F16347" w14:paraId="30695640" w14:textId="054CFDFB" w:rsidTr="59506F59">
        <w:tc>
          <w:tcPr>
            <w:tcW w:w="2172" w:type="dxa"/>
          </w:tcPr>
          <w:p w14:paraId="2B976CD0" w14:textId="6B3630B1"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A</w:t>
            </w:r>
          </w:p>
          <w:p w14:paraId="20807ED1" w14:textId="4202307A" w:rsidR="00A169AB" w:rsidRPr="00F16347" w:rsidRDefault="007E7BCF"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7682D811" wp14:editId="0EEE4734">
                  <wp:extent cx="2148840" cy="2148840"/>
                  <wp:effectExtent l="0" t="0" r="0" b="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5139B434" w14:textId="2DC2FD44"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B</w:t>
            </w:r>
          </w:p>
          <w:p w14:paraId="75B84532" w14:textId="64A87835" w:rsidR="00A169AB" w:rsidRPr="00F16347" w:rsidRDefault="00E30D2D"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3BC2EB8" wp14:editId="3D27EBCB">
                  <wp:extent cx="4297680" cy="2246610"/>
                  <wp:effectExtent l="0" t="0" r="0" b="190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5" cstate="print">
                            <a:extLst>
                              <a:ext uri="{28A0092B-C50C-407E-A947-70E740481C1C}">
                                <a14:useLocalDpi xmlns:a14="http://schemas.microsoft.com/office/drawing/2010/main" val="0"/>
                              </a:ext>
                            </a:extLst>
                          </a:blip>
                          <a:srcRect b="5114"/>
                          <a:stretch/>
                        </pic:blipFill>
                        <pic:spPr bwMode="auto">
                          <a:xfrm>
                            <a:off x="0" y="0"/>
                            <a:ext cx="4297680" cy="2246610"/>
                          </a:xfrm>
                          <a:prstGeom prst="rect">
                            <a:avLst/>
                          </a:prstGeom>
                          <a:ln>
                            <a:noFill/>
                          </a:ln>
                          <a:extLst>
                            <a:ext uri="{53640926-AAD7-44D8-BBD7-CCE9431645EC}">
                              <a14:shadowObscured xmlns:a14="http://schemas.microsoft.com/office/drawing/2010/main"/>
                            </a:ext>
                          </a:extLst>
                        </pic:spPr>
                      </pic:pic>
                    </a:graphicData>
                  </a:graphic>
                </wp:inline>
              </w:drawing>
            </w:r>
          </w:p>
        </w:tc>
      </w:tr>
      <w:tr w:rsidR="005661B9" w:rsidRPr="00F16347" w14:paraId="6195C852" w14:textId="39438627" w:rsidTr="59506F59">
        <w:tc>
          <w:tcPr>
            <w:tcW w:w="2172" w:type="dxa"/>
          </w:tcPr>
          <w:p w14:paraId="03D82D6E" w14:textId="1753903B"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C</w:t>
            </w:r>
          </w:p>
          <w:p w14:paraId="541EA0C7" w14:textId="061D1813" w:rsidR="005E6750" w:rsidRPr="00F16347" w:rsidRDefault="00C51CFD"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5946DF92" wp14:editId="30BA0E4D">
                  <wp:extent cx="2148840" cy="2148840"/>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608C14CC" w14:textId="22B85572"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D</w:t>
            </w:r>
          </w:p>
          <w:p w14:paraId="6E7E4ABA" w14:textId="3ED7C41A" w:rsidR="005E6750" w:rsidRPr="00F16347" w:rsidRDefault="005661B9"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1080D7A0" wp14:editId="6D1DF66D">
                  <wp:extent cx="4297680" cy="2686050"/>
                  <wp:effectExtent l="0" t="0" r="0" b="635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7680" cy="2686050"/>
                          </a:xfrm>
                          <a:prstGeom prst="rect">
                            <a:avLst/>
                          </a:prstGeom>
                        </pic:spPr>
                      </pic:pic>
                    </a:graphicData>
                  </a:graphic>
                </wp:inline>
              </w:drawing>
            </w:r>
          </w:p>
        </w:tc>
      </w:tr>
      <w:tr w:rsidR="00A169AB" w:rsidRPr="00F16347" w14:paraId="724A9EFA" w14:textId="7E05A320" w:rsidTr="59506F59">
        <w:tc>
          <w:tcPr>
            <w:tcW w:w="10790" w:type="dxa"/>
            <w:gridSpan w:val="2"/>
          </w:tcPr>
          <w:p w14:paraId="394FEFA5" w14:textId="474D6DEA" w:rsidR="00A169AB" w:rsidRPr="00F16347" w:rsidRDefault="59506F59" w:rsidP="00DF740E">
            <w:pPr>
              <w:spacing w:line="360" w:lineRule="auto"/>
              <w:rPr>
                <w:rFonts w:ascii="Arial" w:hAnsi="Arial" w:cs="Arial"/>
                <w:b/>
                <w:bCs/>
                <w:sz w:val="22"/>
                <w:szCs w:val="22"/>
              </w:rPr>
            </w:pPr>
            <w:r w:rsidRPr="00F16347">
              <w:rPr>
                <w:rFonts w:ascii="Arial" w:hAnsi="Arial" w:cs="Arial"/>
                <w:b/>
                <w:bCs/>
                <w:sz w:val="22"/>
                <w:szCs w:val="22"/>
              </w:rPr>
              <w:t>Figure 4:</w:t>
            </w:r>
            <w:r w:rsidRPr="00F16347">
              <w:rPr>
                <w:rFonts w:ascii="Arial" w:hAnsi="Arial" w:cs="Arial"/>
                <w:sz w:val="22"/>
                <w:szCs w:val="22"/>
              </w:rPr>
              <w:t xml:space="preserve"> Exposure to </w:t>
            </w:r>
            <w:r w:rsidRPr="00F16347">
              <w:rPr>
                <w:rFonts w:ascii="Arial" w:hAnsi="Arial" w:cs="Arial"/>
                <w:i/>
                <w:iCs/>
                <w:sz w:val="22"/>
                <w:szCs w:val="22"/>
              </w:rPr>
              <w:t>Mycobacterium chelonae</w:t>
            </w:r>
            <w:r w:rsidRPr="00F16347">
              <w:rPr>
                <w:rFonts w:ascii="Arial" w:eastAsia="Calibri" w:hAnsi="Arial" w:cs="Arial"/>
                <w:color w:val="000000" w:themeColor="text1"/>
                <w:sz w:val="22"/>
                <w:szCs w:val="22"/>
              </w:rPr>
              <w:t xml:space="preserve"> inhibits diversification of gut microbiome. </w:t>
            </w:r>
            <w:r w:rsidRPr="00F16347">
              <w:rPr>
                <w:rFonts w:ascii="Arial" w:eastAsia="Calibri" w:hAnsi="Arial" w:cs="Arial"/>
                <w:b/>
                <w:bCs/>
                <w:color w:val="000000" w:themeColor="text1"/>
                <w:sz w:val="22"/>
                <w:szCs w:val="22"/>
              </w:rPr>
              <w:t xml:space="preserve">(A) </w:t>
            </w:r>
            <w:r w:rsidRPr="00F16347">
              <w:rPr>
                <w:rFonts w:ascii="Arial" w:eastAsia="Calibri" w:hAnsi="Arial" w:cs="Arial"/>
                <w:color w:val="000000" w:themeColor="text1"/>
                <w:sz w:val="22"/>
                <w:szCs w:val="22"/>
              </w:rPr>
              <w:t xml:space="preserve">Shannon Index for diversity of pre-exposed 4-month-old fish, </w:t>
            </w:r>
            <w:proofErr w:type="gramStart"/>
            <w:r w:rsidRPr="00F16347">
              <w:rPr>
                <w:rFonts w:ascii="Arial" w:eastAsia="Calibri" w:hAnsi="Arial" w:cs="Arial"/>
                <w:color w:val="000000" w:themeColor="text1"/>
                <w:sz w:val="22"/>
                <w:szCs w:val="22"/>
              </w:rPr>
              <w:t>7-month old</w:t>
            </w:r>
            <w:proofErr w:type="gramEnd"/>
            <w:r w:rsidRPr="00F16347">
              <w:rPr>
                <w:rFonts w:ascii="Arial" w:eastAsia="Calibri" w:hAnsi="Arial" w:cs="Arial"/>
                <w:color w:val="000000" w:themeColor="text1"/>
                <w:sz w:val="22"/>
                <w:szCs w:val="22"/>
              </w:rPr>
              <w:t xml:space="preserve"> exposed and unexposed fish, and </w:t>
            </w:r>
            <w:r w:rsidRPr="00F16347">
              <w:rPr>
                <w:rFonts w:ascii="Arial" w:eastAsia="Calibri" w:hAnsi="Arial" w:cs="Arial"/>
                <w:b/>
                <w:bCs/>
                <w:color w:val="000000" w:themeColor="text1"/>
                <w:sz w:val="22"/>
                <w:szCs w:val="22"/>
              </w:rPr>
              <w:t>(B)</w:t>
            </w:r>
            <w:r w:rsidRPr="00F16347">
              <w:rPr>
                <w:rFonts w:ascii="Arial" w:eastAsia="Calibri" w:hAnsi="Arial" w:cs="Arial"/>
                <w:color w:val="000000" w:themeColor="text1"/>
                <w:sz w:val="22"/>
                <w:szCs w:val="22"/>
              </w:rPr>
              <w:t xml:space="preserve"> for exposure groups within each diet. </w:t>
            </w:r>
            <w:r w:rsidRPr="00F16347">
              <w:rPr>
                <w:rFonts w:ascii="Arial" w:hAnsi="Arial" w:cs="Arial"/>
                <w:color w:val="000000" w:themeColor="text1"/>
                <w:sz w:val="22"/>
                <w:szCs w:val="22"/>
              </w:rPr>
              <w:t xml:space="preserve">Capscale ordination based on the Bray-Curtis dissimilarity of gut microbiome composition of fish by </w:t>
            </w:r>
            <w:r w:rsidRPr="00F16347">
              <w:rPr>
                <w:rFonts w:ascii="Arial" w:eastAsia="Calibri" w:hAnsi="Arial" w:cs="Arial"/>
                <w:b/>
                <w:bCs/>
                <w:color w:val="000000" w:themeColor="text1"/>
                <w:sz w:val="22"/>
                <w:szCs w:val="22"/>
              </w:rPr>
              <w:t>(C)</w:t>
            </w:r>
            <w:r w:rsidRPr="00F16347">
              <w:rPr>
                <w:rFonts w:ascii="Arial" w:eastAsia="Calibri" w:hAnsi="Arial" w:cs="Arial"/>
                <w:color w:val="000000" w:themeColor="text1"/>
                <w:sz w:val="22"/>
                <w:szCs w:val="22"/>
              </w:rPr>
              <w:t xml:space="preserve"> diet</w:t>
            </w:r>
            <w:r w:rsidRPr="00F16347">
              <w:rPr>
                <w:rFonts w:ascii="Arial" w:hAnsi="Arial" w:cs="Arial"/>
                <w:color w:val="000000" w:themeColor="text1"/>
                <w:sz w:val="22"/>
                <w:szCs w:val="22"/>
              </w:rPr>
              <w:t xml:space="preserve">. </w:t>
            </w:r>
            <w:r w:rsidRPr="00F16347">
              <w:rPr>
                <w:rFonts w:ascii="Arial" w:hAnsi="Arial" w:cs="Arial"/>
                <w:b/>
                <w:bCs/>
                <w:color w:val="000000" w:themeColor="text1"/>
                <w:sz w:val="22"/>
                <w:szCs w:val="22"/>
              </w:rPr>
              <w:t>(D)</w:t>
            </w:r>
            <w:r w:rsidRPr="00F16347">
              <w:rPr>
                <w:rFonts w:ascii="Arial" w:hAnsi="Arial" w:cs="Arial"/>
                <w:color w:val="000000" w:themeColor="text1"/>
                <w:sz w:val="22"/>
                <w:szCs w:val="22"/>
              </w:rPr>
              <w:t xml:space="preserve"> </w:t>
            </w:r>
            <w:commentRangeStart w:id="82"/>
            <w:r w:rsidRPr="00F16347">
              <w:rPr>
                <w:rFonts w:ascii="Arial" w:hAnsi="Arial" w:cs="Arial"/>
                <w:color w:val="000000" w:themeColor="text1"/>
                <w:sz w:val="22"/>
                <w:szCs w:val="22"/>
              </w:rPr>
              <w:t xml:space="preserve">Log fold change of </w:t>
            </w:r>
            <w:r w:rsidRPr="00F16347">
              <w:rPr>
                <w:rFonts w:ascii="Arial" w:hAnsi="Arial" w:cs="Arial"/>
                <w:i/>
                <w:iCs/>
                <w:color w:val="000000" w:themeColor="text1"/>
                <w:sz w:val="22"/>
                <w:szCs w:val="22"/>
              </w:rPr>
              <w:t>Mycobacterium</w:t>
            </w:r>
            <w:r w:rsidRPr="00F16347">
              <w:rPr>
                <w:rFonts w:ascii="Arial" w:hAnsi="Arial" w:cs="Arial"/>
                <w:color w:val="000000" w:themeColor="text1"/>
                <w:sz w:val="22"/>
                <w:szCs w:val="22"/>
              </w:rPr>
              <w:t xml:space="preserve"> of pre-exposed, </w:t>
            </w:r>
            <w:proofErr w:type="gramStart"/>
            <w:r w:rsidRPr="00F16347">
              <w:rPr>
                <w:rFonts w:ascii="Arial" w:hAnsi="Arial" w:cs="Arial"/>
                <w:color w:val="000000" w:themeColor="text1"/>
                <w:sz w:val="22"/>
                <w:szCs w:val="22"/>
              </w:rPr>
              <w:t>exposed</w:t>
            </w:r>
            <w:proofErr w:type="gramEnd"/>
            <w:r w:rsidRPr="00F16347">
              <w:rPr>
                <w:rFonts w:ascii="Arial" w:hAnsi="Arial" w:cs="Arial"/>
                <w:color w:val="000000" w:themeColor="text1"/>
                <w:sz w:val="22"/>
                <w:szCs w:val="22"/>
              </w:rPr>
              <w:t xml:space="preserve"> and unexposed fish within each diet as calculated by ANCOM-BC</w:t>
            </w:r>
            <w:commentRangeEnd w:id="82"/>
            <w:r w:rsidR="00C22BB5" w:rsidRPr="00F16347">
              <w:rPr>
                <w:rStyle w:val="CommentReference"/>
                <w:rFonts w:ascii="Arial" w:hAnsi="Arial" w:cs="Arial"/>
                <w:sz w:val="22"/>
                <w:szCs w:val="22"/>
              </w:rPr>
              <w:commentReference w:id="82"/>
            </w:r>
            <w:r w:rsidRPr="00F16347">
              <w:rPr>
                <w:rFonts w:ascii="Arial" w:hAnsi="Arial" w:cs="Arial"/>
                <w:color w:val="000000" w:themeColor="text1"/>
                <w:sz w:val="22"/>
                <w:szCs w:val="22"/>
              </w:rPr>
              <w:t xml:space="preserve">. Values are in reference to exposed fish within each diet. The analysis shows </w:t>
            </w:r>
            <w:r w:rsidRPr="00F16347">
              <w:rPr>
                <w:rFonts w:ascii="Arial" w:hAnsi="Arial" w:cs="Arial"/>
                <w:sz w:val="22"/>
                <w:szCs w:val="22"/>
              </w:rPr>
              <w:t xml:space="preserve">gut microbiome’s sensitivity to pathogen exposure is linked to diet, but </w:t>
            </w:r>
            <w:r w:rsidRPr="00F16347">
              <w:rPr>
                <w:rFonts w:ascii="Arial" w:hAnsi="Arial" w:cs="Arial"/>
                <w:i/>
                <w:iCs/>
                <w:sz w:val="22"/>
                <w:szCs w:val="22"/>
              </w:rPr>
              <w:t>Mycobacterium</w:t>
            </w:r>
            <w:r w:rsidRPr="00F16347">
              <w:rPr>
                <w:rFonts w:ascii="Arial" w:hAnsi="Arial" w:cs="Arial"/>
                <w:sz w:val="22"/>
                <w:szCs w:val="22"/>
              </w:rPr>
              <w:t xml:space="preserve">’s abundance is </w:t>
            </w:r>
            <w:proofErr w:type="gramStart"/>
            <w:r w:rsidRPr="00F16347">
              <w:rPr>
                <w:rFonts w:ascii="Arial" w:hAnsi="Arial" w:cs="Arial"/>
                <w:sz w:val="22"/>
                <w:szCs w:val="22"/>
              </w:rPr>
              <w:t>diet-dependent</w:t>
            </w:r>
            <w:proofErr w:type="gramEnd"/>
            <w:r w:rsidRPr="00F16347">
              <w:rPr>
                <w:rFonts w:ascii="Arial" w:hAnsi="Arial" w:cs="Arial"/>
                <w:color w:val="000000" w:themeColor="text1"/>
                <w:sz w:val="22"/>
                <w:szCs w:val="22"/>
              </w:rPr>
              <w:t>. A “ns” indicates not significantly different, and * indicates significant differences below the 0.05. An “X” indicates a group is significantly differentially abundant compared to the exposed treatment reference group.</w:t>
            </w:r>
          </w:p>
        </w:tc>
      </w:tr>
    </w:tbl>
    <w:p w14:paraId="3FAB84E1" w14:textId="1B74B104" w:rsidR="0015507B" w:rsidRPr="00F16347" w:rsidRDefault="0015507B" w:rsidP="00DF740E">
      <w:pPr>
        <w:spacing w:line="360" w:lineRule="auto"/>
        <w:rPr>
          <w:rFonts w:ascii="Arial" w:eastAsiaTheme="minorEastAsia" w:hAnsi="Arial" w:cs="Arial"/>
          <w:sz w:val="22"/>
          <w:szCs w:val="22"/>
        </w:rPr>
      </w:pPr>
    </w:p>
    <w:p w14:paraId="0E9188C1" w14:textId="07F4C155" w:rsidR="00FB0816" w:rsidRPr="00F16347" w:rsidRDefault="13449EE1"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lastRenderedPageBreak/>
        <w:t xml:space="preserve">Lastly, we sought to determine how diet impacts the gut microbiome’s sensitivity to exogenous stressors, in particular exposure to the common intestinal pathogen, </w:t>
      </w:r>
      <w:r w:rsidRPr="00F16347">
        <w:rPr>
          <w:rFonts w:ascii="Arial" w:eastAsiaTheme="minorEastAsia" w:hAnsi="Arial" w:cs="Arial"/>
          <w:i/>
          <w:iCs/>
          <w:sz w:val="22"/>
          <w:szCs w:val="22"/>
        </w:rPr>
        <w:t>Mycobacterium chelonae.</w:t>
      </w:r>
      <w:r w:rsidRPr="00F16347">
        <w:rPr>
          <w:rFonts w:ascii="Arial" w:eastAsiaTheme="minorEastAsia" w:hAnsi="Arial" w:cs="Arial"/>
          <w:sz w:val="22"/>
          <w:szCs w:val="22"/>
        </w:rPr>
        <w:t xml:space="preserve"> </w:t>
      </w:r>
      <w:r w:rsidRPr="00F16347">
        <w:rPr>
          <w:rFonts w:ascii="Arial" w:hAnsi="Arial" w:cs="Arial"/>
          <w:i/>
          <w:iCs/>
          <w:sz w:val="22"/>
          <w:szCs w:val="22"/>
        </w:rPr>
        <w:t>M</w:t>
      </w:r>
      <w:r w:rsidR="00990CC1" w:rsidRPr="00F16347">
        <w:rPr>
          <w:rFonts w:ascii="Arial" w:hAnsi="Arial" w:cs="Arial"/>
          <w:i/>
          <w:iCs/>
          <w:sz w:val="22"/>
          <w:szCs w:val="22"/>
        </w:rPr>
        <w:t>.</w:t>
      </w:r>
      <w:r w:rsidRPr="00F16347">
        <w:rPr>
          <w:rFonts w:ascii="Arial" w:hAnsi="Arial" w:cs="Arial"/>
          <w:i/>
          <w:iCs/>
          <w:sz w:val="22"/>
          <w:szCs w:val="22"/>
        </w:rPr>
        <w:t xml:space="preserve"> chelonae</w:t>
      </w:r>
      <w:r w:rsidRPr="00F16347">
        <w:rPr>
          <w:rFonts w:ascii="Arial" w:hAnsi="Arial" w:cs="Arial"/>
          <w:sz w:val="22"/>
          <w:szCs w:val="22"/>
        </w:rPr>
        <w:t xml:space="preserve"> is a common intestinal pathogen found in 40% of zebrafish facilities, and is hypothesized to be introduced through diet early in life</w:t>
      </w:r>
      <w:r w:rsidR="577E9FC0" w:rsidRPr="00F16347">
        <w:rPr>
          <w:rFonts w:ascii="Arial" w:hAnsi="Arial" w:cs="Arial"/>
          <w:sz w:val="22"/>
          <w:szCs w:val="22"/>
        </w:rPr>
        <w:fldChar w:fldCharType="begin"/>
      </w:r>
      <w:r w:rsidR="00FD1A6F">
        <w:rPr>
          <w:rFonts w:ascii="Arial" w:hAnsi="Arial" w:cs="Arial"/>
          <w:sz w:val="22"/>
          <w:szCs w:val="22"/>
        </w:rPr>
        <w:instrText xml:space="preserve"> ADDIN ZOTERO_ITEM CSL_CITATION {"citationID":"17xZ2UYx","properties":{"formattedCitation":"\\super 24\\uc0\\u8211{}26\\nosupersub{}","plainCitation":"24–26","noteIndex":0},"citationItems":[{"id":4639,"uris":["http://zotero.org/users/5603014/items/HJ6PQN2U"],"itemData":{"id":4639,"type":"article-journal","abstract":"During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id":12,"uris":["http://zotero.org/users/5603014/items/87QW2F9B"],"itemData":{"id":12,"type":"article-journal","issue":"2","journalAbbreviation":"ILAR Journal","note":"number: 2","page":"89-94","title":"Use of Zebrafi sh in Research and Importance of Health and Husbandry","volume":"53","author":[{"family":"Kent","given":"Michael"},{"family":"Varga","given":"Zoltán"}],"issued":{"date-parts":[["2012"]]},"citation-key":"kent2012"}},{"id":4634,"uris":["http://zotero.org/users/5603014/items/US3ZDRNH"],"itemData":{"id":4634,"type":"article-journal","abstract":"The zebrafish (Danio rerio) is a popular vertebrate model organism used in a wide range of research fields. Mycobacteriosis, caused by Mycobacterium species, is particularly concerning because it is a common disease associated with chronic infections in these fish. Infections are also a source of uncontrolled experimental variance that may influence research results. Live feeds for zebrafish are common and include paramecia (Paramecium caudatum), brine shrimp (Artemia franciscana) and rotifers (Branchionus spp.). Although nutritionally beneficial, live feeds may pose a biosecurity risk. In this study, we investigate transmission of Mycobacterium chelonae and Mycobacterium marinum through these three live feeds. We show that all three live feeds ingest both M. marinum and M. chelonae and can transmit mycobacterial infections to zebrafish. This observation emphasizes the need for live feeds to be included in the consideration of potential biosecurity risks. This study is of importance to other beyond the zebrafish community, including those of additional aquatic models and those using live feeds for other types of aquaculture.","container-title":"Journal of Fish Diseases","DOI":"10.1111/jfd.13071","ISSN":"1365-2761","issue":"10","language":"en","note":"_eprint: https://onlinelibrary.wiley.com/doi/pdf/10.1111/jfd.13071","page":"1425-1431","source":"Wiley Online Library","title":"Transmission of Mycobacterium chelonae and Mycobacterium marinum in laboratory zebrafish through live feeds","volume":"42","author":[{"family":"Chang","given":"Carolyn T."},{"family":"Benedict","given":"Samuel"},{"family":"Whipps","given":"Christopher M."}],"issued":{"date-parts":[["2019"]]},"citation-key":"chang2019"}}],"schema":"https://github.com/citation-style-language/schema/raw/master/csl-citation.json"} </w:instrText>
      </w:r>
      <w:r w:rsidR="577E9FC0" w:rsidRPr="00F16347">
        <w:rPr>
          <w:rFonts w:ascii="Arial" w:hAnsi="Arial" w:cs="Arial"/>
          <w:sz w:val="22"/>
          <w:szCs w:val="22"/>
        </w:rPr>
        <w:fldChar w:fldCharType="separate"/>
      </w:r>
      <w:r w:rsidR="00FD1A6F" w:rsidRPr="00FD1A6F">
        <w:rPr>
          <w:rFonts w:ascii="Arial" w:hAnsi="Arial" w:cs="Arial"/>
          <w:sz w:val="22"/>
          <w:vertAlign w:val="superscript"/>
        </w:rPr>
        <w:t>24–26</w:t>
      </w:r>
      <w:r w:rsidR="577E9FC0" w:rsidRPr="00F16347">
        <w:rPr>
          <w:rFonts w:ascii="Arial" w:hAnsi="Arial" w:cs="Arial"/>
          <w:sz w:val="22"/>
          <w:szCs w:val="22"/>
        </w:rPr>
        <w:fldChar w:fldCharType="end"/>
      </w:r>
      <w:r w:rsidRPr="00F16347">
        <w:rPr>
          <w:rFonts w:ascii="Arial" w:hAnsi="Arial" w:cs="Arial"/>
          <w:sz w:val="22"/>
          <w:szCs w:val="22"/>
        </w:rPr>
        <w:t xml:space="preserve">. </w:t>
      </w:r>
      <w:r w:rsidRPr="00F16347">
        <w:rPr>
          <w:rFonts w:ascii="Arial" w:hAnsi="Arial" w:cs="Arial"/>
          <w:i/>
          <w:iCs/>
          <w:sz w:val="22"/>
          <w:szCs w:val="22"/>
        </w:rPr>
        <w:t>M. chelonae</w:t>
      </w:r>
      <w:r w:rsidRPr="00F16347">
        <w:rPr>
          <w:rFonts w:ascii="Arial" w:hAnsi="Arial" w:cs="Arial"/>
          <w:sz w:val="22"/>
          <w:szCs w:val="22"/>
        </w:rPr>
        <w:t xml:space="preserve"> forms granulomas</w:t>
      </w:r>
      <w:r w:rsidR="00EB787A" w:rsidRPr="00F16347">
        <w:rPr>
          <w:rFonts w:ascii="Arial" w:hAnsi="Arial" w:cs="Arial"/>
          <w:sz w:val="22"/>
          <w:szCs w:val="22"/>
        </w:rPr>
        <w:t xml:space="preserve"> coelomic organs, swim bladder and kidney</w:t>
      </w:r>
      <w:r w:rsidRPr="00F16347">
        <w:rPr>
          <w:rFonts w:ascii="Arial" w:hAnsi="Arial" w:cs="Arial"/>
          <w:sz w:val="22"/>
          <w:szCs w:val="22"/>
        </w:rPr>
        <w:t xml:space="preserve">, </w:t>
      </w:r>
      <w:r w:rsidR="00EB787A" w:rsidRPr="00F16347">
        <w:rPr>
          <w:rFonts w:ascii="Arial" w:hAnsi="Arial" w:cs="Arial"/>
          <w:sz w:val="22"/>
          <w:szCs w:val="22"/>
        </w:rPr>
        <w:t xml:space="preserve">and in many cases it ultimately causes </w:t>
      </w:r>
      <w:proofErr w:type="gramStart"/>
      <w:r w:rsidR="00EB787A" w:rsidRPr="00F16347">
        <w:rPr>
          <w:rFonts w:ascii="Arial" w:hAnsi="Arial" w:cs="Arial"/>
          <w:sz w:val="22"/>
          <w:szCs w:val="22"/>
        </w:rPr>
        <w:t>death .</w:t>
      </w:r>
      <w:proofErr w:type="gramEnd"/>
      <w:r w:rsidR="00EB787A" w:rsidRPr="00F16347">
        <w:rPr>
          <w:rFonts w:ascii="Arial" w:hAnsi="Arial" w:cs="Arial"/>
          <w:sz w:val="22"/>
          <w:szCs w:val="22"/>
        </w:rPr>
        <w:t xml:space="preserve"> </w:t>
      </w:r>
      <w:r w:rsidRPr="00F16347">
        <w:rPr>
          <w:rFonts w:ascii="Arial" w:hAnsi="Arial" w:cs="Arial"/>
          <w:sz w:val="22"/>
          <w:szCs w:val="22"/>
        </w:rPr>
        <w:t>These can introduce inconsistencies in study outcomes, but the impacts on the gut microbiome are not known</w:t>
      </w:r>
      <w:r w:rsidR="577E9FC0" w:rsidRPr="00F16347">
        <w:rPr>
          <w:rFonts w:ascii="Arial" w:hAnsi="Arial" w:cs="Arial"/>
          <w:sz w:val="22"/>
          <w:szCs w:val="22"/>
        </w:rPr>
        <w:fldChar w:fldCharType="begin"/>
      </w:r>
      <w:r w:rsidR="00FD1A6F">
        <w:rPr>
          <w:rFonts w:ascii="Arial" w:hAnsi="Arial" w:cs="Arial"/>
          <w:sz w:val="22"/>
          <w:szCs w:val="22"/>
        </w:rPr>
        <w:instrText xml:space="preserve"> ADDIN ZOTERO_ITEM CSL_CITATION {"citationID":"OE8Ygf7h","properties":{"formattedCitation":"\\super 24\\nosupersub{}","plainCitation":"24","noteIndex":0},"citationItems":[{"id":4639,"uris":["http://zotero.org/users/5603014/items/HJ6PQN2U"],"itemData":{"id":4639,"type":"article-journal","abstract":"During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577E9FC0" w:rsidRPr="00F16347">
        <w:rPr>
          <w:rFonts w:ascii="Arial" w:hAnsi="Arial" w:cs="Arial"/>
          <w:sz w:val="22"/>
          <w:szCs w:val="22"/>
        </w:rPr>
        <w:fldChar w:fldCharType="separate"/>
      </w:r>
      <w:r w:rsidR="00FD1A6F" w:rsidRPr="00FD1A6F">
        <w:rPr>
          <w:rFonts w:ascii="Arial" w:hAnsi="Arial" w:cs="Arial"/>
          <w:sz w:val="22"/>
          <w:vertAlign w:val="superscript"/>
        </w:rPr>
        <w:t>24</w:t>
      </w:r>
      <w:r w:rsidR="577E9FC0" w:rsidRPr="00F16347">
        <w:rPr>
          <w:rFonts w:ascii="Arial" w:hAnsi="Arial" w:cs="Arial"/>
          <w:sz w:val="22"/>
          <w:szCs w:val="22"/>
        </w:rPr>
        <w:fldChar w:fldCharType="end"/>
      </w:r>
      <w:r w:rsidRPr="00F16347">
        <w:rPr>
          <w:rFonts w:ascii="Arial" w:hAnsi="Arial" w:cs="Arial"/>
          <w:sz w:val="22"/>
          <w:szCs w:val="22"/>
        </w:rPr>
        <w:t>.</w:t>
      </w:r>
      <w:commentRangeStart w:id="83"/>
      <w:commentRangeEnd w:id="83"/>
      <w:r w:rsidR="577E9FC0" w:rsidRPr="00F16347">
        <w:rPr>
          <w:rStyle w:val="CommentReference"/>
          <w:rFonts w:ascii="Arial" w:hAnsi="Arial" w:cs="Arial"/>
          <w:sz w:val="22"/>
          <w:szCs w:val="22"/>
        </w:rPr>
        <w:commentReference w:id="83"/>
      </w:r>
      <w:r w:rsidRPr="00F16347">
        <w:rPr>
          <w:rFonts w:ascii="Arial" w:eastAsiaTheme="minorEastAsia" w:hAnsi="Arial" w:cs="Arial"/>
          <w:sz w:val="22"/>
          <w:szCs w:val="22"/>
        </w:rPr>
        <w:t xml:space="preserve"> To clarify</w:t>
      </w:r>
      <w:r w:rsidR="00C22BB5" w:rsidRPr="00F16347">
        <w:rPr>
          <w:rFonts w:ascii="Arial" w:eastAsiaTheme="minorEastAsia" w:hAnsi="Arial" w:cs="Arial"/>
          <w:sz w:val="22"/>
          <w:szCs w:val="22"/>
        </w:rPr>
        <w:t xml:space="preserve"> effect of </w:t>
      </w:r>
      <w:r w:rsidR="00C22BB5" w:rsidRPr="00F16347">
        <w:rPr>
          <w:rFonts w:ascii="Arial" w:eastAsiaTheme="minorEastAsia" w:hAnsi="Arial" w:cs="Arial"/>
          <w:i/>
          <w:sz w:val="22"/>
          <w:szCs w:val="22"/>
        </w:rPr>
        <w:t>M. chelonae</w:t>
      </w:r>
      <w:r w:rsidR="00C22BB5" w:rsidRPr="00F16347">
        <w:rPr>
          <w:rFonts w:ascii="Arial" w:eastAsiaTheme="minorEastAsia" w:hAnsi="Arial" w:cs="Arial"/>
          <w:sz w:val="22"/>
          <w:szCs w:val="22"/>
        </w:rPr>
        <w:t xml:space="preserve"> infection on the gut microbiome, and whether these effects vary by diet, </w:t>
      </w:r>
      <w:r w:rsidRPr="00F16347">
        <w:rPr>
          <w:rFonts w:ascii="Arial" w:eastAsiaTheme="minorEastAsia" w:hAnsi="Arial" w:cs="Arial"/>
          <w:sz w:val="22"/>
          <w:szCs w:val="22"/>
        </w:rPr>
        <w:t xml:space="preserve"> we injected </w:t>
      </w:r>
      <w:r w:rsidRPr="00F16347">
        <w:rPr>
          <w:rFonts w:ascii="Arial" w:eastAsiaTheme="minorEastAsia" w:hAnsi="Arial" w:cs="Arial"/>
          <w:i/>
          <w:iCs/>
          <w:sz w:val="22"/>
          <w:szCs w:val="22"/>
        </w:rPr>
        <w:t>M. chelonae</w:t>
      </w:r>
      <w:r w:rsidRPr="00F16347">
        <w:rPr>
          <w:rFonts w:ascii="Arial" w:eastAsiaTheme="minorEastAsia" w:hAnsi="Arial" w:cs="Arial"/>
          <w:sz w:val="22"/>
          <w:szCs w:val="22"/>
        </w:rPr>
        <w:t xml:space="preserve"> into the coelomic cavities of fish from each diet cohort at 4 mpf following fecal collection. These </w:t>
      </w:r>
      <w:r w:rsidRPr="00F16347">
        <w:rPr>
          <w:rFonts w:ascii="Arial" w:eastAsiaTheme="minorEastAsia" w:hAnsi="Arial" w:cs="Arial"/>
          <w:i/>
          <w:iCs/>
          <w:sz w:val="22"/>
          <w:szCs w:val="22"/>
        </w:rPr>
        <w:t>M. chelonae</w:t>
      </w:r>
      <w:r w:rsidRPr="00F16347">
        <w:rPr>
          <w:rFonts w:ascii="Arial" w:eastAsiaTheme="minorEastAsia" w:hAnsi="Arial" w:cs="Arial"/>
          <w:sz w:val="22"/>
          <w:szCs w:val="22"/>
        </w:rPr>
        <w:t xml:space="preserve"> injected fish comprised the pathogen exposure cohort for this experiment, which we compared to the remaining, unexposed cohort of fish. At 7 mpf, we collected fecal samples from exposed and unexposed fish to measure microbial gut diversity, composition, and taxon abundance, performed a histopathological analysis of intestinal tissue to assess infection severity, and measured body condition score.</w:t>
      </w:r>
    </w:p>
    <w:p w14:paraId="3EF8E19F" w14:textId="2E4A5B76" w:rsidR="00265A41" w:rsidRPr="00F16347" w:rsidRDefault="00265A41" w:rsidP="00DF740E">
      <w:pPr>
        <w:spacing w:line="360" w:lineRule="auto"/>
        <w:rPr>
          <w:rFonts w:ascii="Arial" w:eastAsiaTheme="minorEastAsia" w:hAnsi="Arial" w:cs="Arial"/>
          <w:sz w:val="22"/>
          <w:szCs w:val="22"/>
        </w:rPr>
      </w:pPr>
    </w:p>
    <w:p w14:paraId="75A39B4D" w14:textId="660EDBCF" w:rsidR="00265A41" w:rsidRPr="00F16347" w:rsidRDefault="00265A41" w:rsidP="00265A41">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We first evaluated whether diet impacted infection outcomes, as determined by histological confirmation of infection 3 months following pathogen injection. </w:t>
      </w:r>
      <w:ins w:id="84" w:author="Sieler Jr, Michael James" w:date="2022-12-20T08:32:00Z">
        <w:r w:rsidR="00245868" w:rsidRPr="00F16347">
          <w:rPr>
            <w:rFonts w:ascii="Arial" w:eastAsiaTheme="minorEastAsia" w:hAnsi="Arial" w:cs="Arial"/>
            <w:sz w:val="22"/>
            <w:szCs w:val="22"/>
          </w:rPr>
          <w:t>We conducted a Chi-Square test to compare the infection count between fish fed the three diets. The results showed that there was a statistically significant difference in proportion of positive infection counts between the groups, X</w:t>
        </w:r>
        <w:r w:rsidR="00245868" w:rsidRPr="00F16347">
          <w:rPr>
            <w:rFonts w:ascii="Arial" w:eastAsiaTheme="minorEastAsia" w:hAnsi="Arial" w:cs="Arial"/>
            <w:sz w:val="22"/>
            <w:szCs w:val="22"/>
            <w:vertAlign w:val="superscript"/>
          </w:rPr>
          <w:t>2</w:t>
        </w:r>
        <w:r w:rsidR="00245868" w:rsidRPr="00F16347">
          <w:rPr>
            <w:rFonts w:ascii="Arial" w:eastAsiaTheme="minorEastAsia" w:hAnsi="Arial" w:cs="Arial"/>
            <w:sz w:val="22"/>
            <w:szCs w:val="22"/>
          </w:rPr>
          <w:t xml:space="preserve"> (2</w:t>
        </w:r>
        <w:r w:rsidR="00245868" w:rsidRPr="00F16347">
          <w:rPr>
            <w:rFonts w:ascii="Arial" w:eastAsia="Arial" w:hAnsi="Arial" w:cs="Arial"/>
            <w:noProof/>
            <w:sz w:val="22"/>
            <w:szCs w:val="22"/>
          </w:rPr>
          <w:t xml:space="preserve">, N = 66) </w:t>
        </w:r>
        <w:r w:rsidR="00245868" w:rsidRPr="00F16347">
          <w:rPr>
            <w:rFonts w:ascii="Arial" w:eastAsiaTheme="minorEastAsia" w:hAnsi="Arial" w:cs="Arial"/>
            <w:sz w:val="22"/>
            <w:szCs w:val="22"/>
          </w:rPr>
          <w:t xml:space="preserve">= </w:t>
        </w:r>
        <w:r w:rsidR="00245868" w:rsidRPr="00F16347">
          <w:rPr>
            <w:rFonts w:ascii="Arial" w:eastAsia="Arial" w:hAnsi="Arial" w:cs="Arial"/>
            <w:noProof/>
            <w:sz w:val="22"/>
            <w:szCs w:val="22"/>
          </w:rPr>
          <w:t xml:space="preserve">11.519, P </w:t>
        </w:r>
        <w:r w:rsidR="00245868" w:rsidRPr="00F16347">
          <w:rPr>
            <w:rFonts w:ascii="Arial" w:eastAsiaTheme="minorEastAsia" w:hAnsi="Arial" w:cs="Arial"/>
            <w:sz w:val="22"/>
            <w:szCs w:val="22"/>
          </w:rPr>
          <w:t>&lt; 0.05 (Table S3.5.1.1.2). Across all three diets, all females had infected ovaries. In contrast, we observed the following infection outcomes for male fish in the coelomic cavity or testis: Gemma 3/12 (25%), Watts 5/24 (20.8%), and ZIRC 18/24 (70.6%) (Table 3.5.2.2.1). In male fish only, we also found a statistically significant difference in proportion of infected fish across the three diets (</w:t>
        </w:r>
      </w:ins>
      <w:ins w:id="85" w:author="Sieler Jr, Michael James" w:date="2022-12-20T11:39:00Z">
        <w:r w:rsidR="00164AC3" w:rsidRPr="00F16347">
          <w:rPr>
            <w:rFonts w:ascii="Arial" w:eastAsiaTheme="minorEastAsia" w:hAnsi="Arial" w:cs="Arial"/>
            <w:sz w:val="22"/>
            <w:szCs w:val="22"/>
          </w:rPr>
          <w:t>X</w:t>
        </w:r>
        <w:r w:rsidR="00164AC3" w:rsidRPr="00F16347">
          <w:rPr>
            <w:rFonts w:ascii="Arial" w:eastAsiaTheme="minorEastAsia" w:hAnsi="Arial" w:cs="Arial"/>
            <w:sz w:val="22"/>
            <w:szCs w:val="22"/>
            <w:vertAlign w:val="superscript"/>
          </w:rPr>
          <w:t>2</w:t>
        </w:r>
        <w:r w:rsidR="00164AC3" w:rsidRPr="00F16347">
          <w:rPr>
            <w:rFonts w:ascii="Arial" w:eastAsiaTheme="minorEastAsia" w:hAnsi="Arial" w:cs="Arial"/>
            <w:sz w:val="22"/>
            <w:szCs w:val="22"/>
          </w:rPr>
          <w:t xml:space="preserve"> </w:t>
        </w:r>
        <w:r w:rsidR="00164AC3">
          <w:rPr>
            <w:rFonts w:ascii="Arial" w:eastAsiaTheme="minorEastAsia" w:hAnsi="Arial" w:cs="Arial"/>
            <w:sz w:val="22"/>
            <w:szCs w:val="22"/>
          </w:rPr>
          <w:t xml:space="preserve">= 11.556, </w:t>
        </w:r>
        <w:proofErr w:type="spellStart"/>
        <w:r w:rsidR="00164AC3">
          <w:rPr>
            <w:rFonts w:ascii="Arial" w:eastAsiaTheme="minorEastAsia" w:hAnsi="Arial" w:cs="Arial"/>
            <w:sz w:val="22"/>
            <w:szCs w:val="22"/>
          </w:rPr>
          <w:t>df</w:t>
        </w:r>
        <w:proofErr w:type="spellEnd"/>
        <w:r w:rsidR="00164AC3">
          <w:rPr>
            <w:rFonts w:ascii="Arial" w:eastAsiaTheme="minorEastAsia" w:hAnsi="Arial" w:cs="Arial"/>
            <w:sz w:val="22"/>
            <w:szCs w:val="22"/>
          </w:rPr>
          <w:t xml:space="preserve"> = </w:t>
        </w:r>
      </w:ins>
      <w:ins w:id="86" w:author="Sieler Jr, Michael James" w:date="2022-12-20T08:32:00Z">
        <w:r w:rsidR="00245868" w:rsidRPr="00F16347">
          <w:rPr>
            <w:rFonts w:ascii="Arial" w:eastAsiaTheme="minorEastAsia" w:hAnsi="Arial" w:cs="Arial"/>
            <w:sz w:val="22"/>
            <w:szCs w:val="22"/>
          </w:rPr>
          <w:t>2</w:t>
        </w:r>
        <w:r w:rsidR="00245868" w:rsidRPr="00F16347">
          <w:rPr>
            <w:rFonts w:ascii="Arial" w:eastAsia="Arial" w:hAnsi="Arial" w:cs="Arial"/>
            <w:noProof/>
            <w:sz w:val="22"/>
            <w:szCs w:val="22"/>
          </w:rPr>
          <w:t xml:space="preserve">, N = 53, P </w:t>
        </w:r>
        <w:r w:rsidR="00245868" w:rsidRPr="00F16347">
          <w:rPr>
            <w:rFonts w:ascii="Arial" w:eastAsiaTheme="minorEastAsia" w:hAnsi="Arial" w:cs="Arial"/>
            <w:sz w:val="22"/>
            <w:szCs w:val="22"/>
          </w:rPr>
          <w:t>&lt; 0.05</w:t>
        </w:r>
      </w:ins>
      <w:ins w:id="87" w:author="Sieler Jr, Michael James" w:date="2022-12-20T11:39:00Z">
        <w:r w:rsidR="00164AC3">
          <w:rPr>
            <w:rFonts w:ascii="Arial" w:eastAsiaTheme="minorEastAsia" w:hAnsi="Arial" w:cs="Arial"/>
            <w:sz w:val="22"/>
            <w:szCs w:val="22"/>
          </w:rPr>
          <w:t>;</w:t>
        </w:r>
      </w:ins>
      <w:ins w:id="88" w:author="Sieler Jr, Michael James" w:date="2022-12-20T11:40:00Z">
        <w:r w:rsidR="00164AC3">
          <w:rPr>
            <w:rFonts w:ascii="Arial" w:eastAsiaTheme="minorEastAsia" w:hAnsi="Arial" w:cs="Arial"/>
            <w:sz w:val="22"/>
            <w:szCs w:val="22"/>
          </w:rPr>
          <w:t xml:space="preserve"> </w:t>
        </w:r>
      </w:ins>
      <w:ins w:id="89" w:author="Sieler Jr, Michael James" w:date="2022-12-20T08:32:00Z">
        <w:r w:rsidR="00245868" w:rsidRPr="00F16347">
          <w:rPr>
            <w:rFonts w:ascii="Arial" w:eastAsiaTheme="minorEastAsia" w:hAnsi="Arial" w:cs="Arial"/>
            <w:sz w:val="22"/>
            <w:szCs w:val="22"/>
          </w:rPr>
          <w:t xml:space="preserve">Table S3.5.1.2.2). </w:t>
        </w:r>
      </w:ins>
      <w:ins w:id="90" w:author="Sieler Jr, Michael James" w:date="2022-12-20T11:38:00Z">
        <w:r w:rsidR="00164AC3" w:rsidRPr="00164AC3">
          <w:rPr>
            <w:rFonts w:ascii="Arial" w:eastAsiaTheme="minorEastAsia" w:hAnsi="Arial" w:cs="Arial"/>
            <w:sz w:val="22"/>
            <w:szCs w:val="22"/>
          </w:rPr>
          <w:t>When we conduct the same analysis with just fish sampled for microbiome analysis</w:t>
        </w:r>
      </w:ins>
      <w:ins w:id="91" w:author="Sieler Jr, Michael James" w:date="2022-12-20T11:40:00Z">
        <w:r w:rsidR="00164AC3">
          <w:rPr>
            <w:rFonts w:ascii="Arial" w:eastAsiaTheme="minorEastAsia" w:hAnsi="Arial" w:cs="Arial"/>
            <w:sz w:val="22"/>
            <w:szCs w:val="22"/>
          </w:rPr>
          <w:t xml:space="preserve"> (</w:t>
        </w:r>
        <w:r w:rsidR="00164AC3" w:rsidRPr="00F16347">
          <w:rPr>
            <w:rFonts w:ascii="Arial" w:eastAsiaTheme="minorEastAsia" w:hAnsi="Arial" w:cs="Arial"/>
            <w:sz w:val="22"/>
            <w:szCs w:val="22"/>
          </w:rPr>
          <w:t>Table S</w:t>
        </w:r>
      </w:ins>
      <w:ins w:id="92" w:author="Sieler Jr, Michael James" w:date="2022-12-20T11:44:00Z">
        <w:r w:rsidR="00903052">
          <w:rPr>
            <w:rFonts w:ascii="Arial" w:eastAsia="Arial" w:hAnsi="Arial" w:cs="Arial"/>
            <w:noProof/>
            <w:sz w:val="22"/>
            <w:szCs w:val="22"/>
          </w:rPr>
          <w:t>3.5.1.3.1</w:t>
        </w:r>
      </w:ins>
      <w:ins w:id="93" w:author="Sieler Jr, Michael James" w:date="2022-12-20T11:40:00Z">
        <w:r w:rsidR="00164AC3" w:rsidRPr="00164AC3">
          <w:rPr>
            <w:rFonts w:ascii="Arial" w:eastAsiaTheme="minorEastAsia" w:hAnsi="Arial" w:cs="Arial"/>
            <w:sz w:val="22"/>
            <w:szCs w:val="22"/>
          </w:rPr>
          <w:t>)</w:t>
        </w:r>
      </w:ins>
      <w:ins w:id="94" w:author="Sieler Jr, Michael James" w:date="2022-12-20T11:38:00Z">
        <w:r w:rsidR="00164AC3" w:rsidRPr="00164AC3">
          <w:rPr>
            <w:rFonts w:ascii="Arial" w:eastAsiaTheme="minorEastAsia" w:hAnsi="Arial" w:cs="Arial"/>
            <w:sz w:val="22"/>
            <w:szCs w:val="22"/>
          </w:rPr>
          <w:t>, we do not observe significant effects (</w:t>
        </w:r>
      </w:ins>
      <w:ins w:id="95" w:author="Sieler Jr, Michael James" w:date="2022-12-20T11:40:00Z">
        <w:r w:rsidR="00164AC3" w:rsidRPr="00F16347">
          <w:rPr>
            <w:rFonts w:ascii="Arial" w:eastAsiaTheme="minorEastAsia" w:hAnsi="Arial" w:cs="Arial"/>
            <w:sz w:val="22"/>
            <w:szCs w:val="22"/>
          </w:rPr>
          <w:t>X</w:t>
        </w:r>
        <w:r w:rsidR="00164AC3" w:rsidRPr="00F16347">
          <w:rPr>
            <w:rFonts w:ascii="Arial" w:eastAsiaTheme="minorEastAsia" w:hAnsi="Arial" w:cs="Arial"/>
            <w:sz w:val="22"/>
            <w:szCs w:val="22"/>
            <w:vertAlign w:val="superscript"/>
          </w:rPr>
          <w:t>2</w:t>
        </w:r>
        <w:r w:rsidR="00164AC3" w:rsidRPr="00F16347">
          <w:rPr>
            <w:rFonts w:ascii="Arial" w:eastAsiaTheme="minorEastAsia" w:hAnsi="Arial" w:cs="Arial"/>
            <w:sz w:val="22"/>
            <w:szCs w:val="22"/>
          </w:rPr>
          <w:t xml:space="preserve"> </w:t>
        </w:r>
        <w:r w:rsidR="00164AC3">
          <w:rPr>
            <w:rFonts w:ascii="Arial" w:eastAsiaTheme="minorEastAsia" w:hAnsi="Arial" w:cs="Arial"/>
            <w:sz w:val="22"/>
            <w:szCs w:val="22"/>
          </w:rPr>
          <w:t xml:space="preserve">= </w:t>
        </w:r>
        <w:r w:rsidR="00164AC3">
          <w:rPr>
            <w:rFonts w:ascii="Arial" w:eastAsiaTheme="minorEastAsia" w:hAnsi="Arial" w:cs="Arial"/>
            <w:sz w:val="22"/>
            <w:szCs w:val="22"/>
          </w:rPr>
          <w:t>4.069</w:t>
        </w:r>
        <w:r w:rsidR="00164AC3">
          <w:rPr>
            <w:rFonts w:ascii="Arial" w:eastAsiaTheme="minorEastAsia" w:hAnsi="Arial" w:cs="Arial"/>
            <w:sz w:val="22"/>
            <w:szCs w:val="22"/>
          </w:rPr>
          <w:t xml:space="preserve">, </w:t>
        </w:r>
        <w:proofErr w:type="spellStart"/>
        <w:r w:rsidR="00164AC3">
          <w:rPr>
            <w:rFonts w:ascii="Arial" w:eastAsiaTheme="minorEastAsia" w:hAnsi="Arial" w:cs="Arial"/>
            <w:sz w:val="22"/>
            <w:szCs w:val="22"/>
          </w:rPr>
          <w:t>df</w:t>
        </w:r>
        <w:proofErr w:type="spellEnd"/>
        <w:r w:rsidR="00164AC3">
          <w:rPr>
            <w:rFonts w:ascii="Arial" w:eastAsiaTheme="minorEastAsia" w:hAnsi="Arial" w:cs="Arial"/>
            <w:sz w:val="22"/>
            <w:szCs w:val="22"/>
          </w:rPr>
          <w:t xml:space="preserve"> = </w:t>
        </w:r>
        <w:r w:rsidR="00164AC3" w:rsidRPr="00F16347">
          <w:rPr>
            <w:rFonts w:ascii="Arial" w:eastAsiaTheme="minorEastAsia" w:hAnsi="Arial" w:cs="Arial"/>
            <w:sz w:val="22"/>
            <w:szCs w:val="22"/>
          </w:rPr>
          <w:t>2</w:t>
        </w:r>
        <w:r w:rsidR="00164AC3" w:rsidRPr="00F16347">
          <w:rPr>
            <w:rFonts w:ascii="Arial" w:eastAsia="Arial" w:hAnsi="Arial" w:cs="Arial"/>
            <w:noProof/>
            <w:sz w:val="22"/>
            <w:szCs w:val="22"/>
          </w:rPr>
          <w:t xml:space="preserve">, N = </w:t>
        </w:r>
      </w:ins>
      <w:ins w:id="96" w:author="Sieler Jr, Michael James" w:date="2022-12-20T11:41:00Z">
        <w:r w:rsidR="007649D7">
          <w:rPr>
            <w:rFonts w:ascii="Arial" w:eastAsia="Arial" w:hAnsi="Arial" w:cs="Arial"/>
            <w:noProof/>
            <w:sz w:val="22"/>
            <w:szCs w:val="22"/>
          </w:rPr>
          <w:t>44</w:t>
        </w:r>
      </w:ins>
      <w:ins w:id="97" w:author="Sieler Jr, Michael James" w:date="2022-12-20T11:40:00Z">
        <w:r w:rsidR="00164AC3" w:rsidRPr="00F16347">
          <w:rPr>
            <w:rFonts w:ascii="Arial" w:eastAsia="Arial" w:hAnsi="Arial" w:cs="Arial"/>
            <w:noProof/>
            <w:sz w:val="22"/>
            <w:szCs w:val="22"/>
          </w:rPr>
          <w:t xml:space="preserve">, P </w:t>
        </w:r>
      </w:ins>
      <w:ins w:id="98" w:author="Sieler Jr, Michael James" w:date="2022-12-20T11:41:00Z">
        <w:r w:rsidR="00164AC3">
          <w:rPr>
            <w:rFonts w:ascii="Arial" w:eastAsiaTheme="minorEastAsia" w:hAnsi="Arial" w:cs="Arial"/>
            <w:sz w:val="22"/>
            <w:szCs w:val="22"/>
          </w:rPr>
          <w:t>&gt; 0.05</w:t>
        </w:r>
      </w:ins>
      <w:ins w:id="99" w:author="Sieler Jr, Michael James" w:date="2022-12-20T11:40:00Z">
        <w:r w:rsidR="00164AC3">
          <w:rPr>
            <w:rFonts w:ascii="Arial" w:eastAsiaTheme="minorEastAsia" w:hAnsi="Arial" w:cs="Arial"/>
            <w:sz w:val="22"/>
            <w:szCs w:val="22"/>
          </w:rPr>
          <w:t xml:space="preserve">; </w:t>
        </w:r>
        <w:r w:rsidR="00164AC3" w:rsidRPr="00F16347">
          <w:rPr>
            <w:rFonts w:ascii="Arial" w:eastAsiaTheme="minorEastAsia" w:hAnsi="Arial" w:cs="Arial"/>
            <w:sz w:val="22"/>
            <w:szCs w:val="22"/>
          </w:rPr>
          <w:t>Table S3.5.1.</w:t>
        </w:r>
        <w:r w:rsidR="00164AC3">
          <w:rPr>
            <w:rFonts w:ascii="Arial" w:eastAsiaTheme="minorEastAsia" w:hAnsi="Arial" w:cs="Arial"/>
            <w:sz w:val="22"/>
            <w:szCs w:val="22"/>
          </w:rPr>
          <w:t>3</w:t>
        </w:r>
        <w:r w:rsidR="00164AC3" w:rsidRPr="00F16347">
          <w:rPr>
            <w:rFonts w:ascii="Arial" w:eastAsiaTheme="minorEastAsia" w:hAnsi="Arial" w:cs="Arial"/>
            <w:sz w:val="22"/>
            <w:szCs w:val="22"/>
          </w:rPr>
          <w:t>.2</w:t>
        </w:r>
      </w:ins>
      <w:ins w:id="100" w:author="Sieler Jr, Michael James" w:date="2022-12-20T11:38:00Z">
        <w:r w:rsidR="00164AC3" w:rsidRPr="00164AC3">
          <w:rPr>
            <w:rFonts w:ascii="Arial" w:eastAsiaTheme="minorEastAsia" w:hAnsi="Arial" w:cs="Arial"/>
            <w:sz w:val="22"/>
            <w:szCs w:val="22"/>
          </w:rPr>
          <w:t>), likely due to being underpowered to detect these effects</w:t>
        </w:r>
      </w:ins>
      <w:ins w:id="101" w:author="Sieler Jr, Michael James" w:date="2022-12-20T08:32:00Z">
        <w:r w:rsidR="00245868" w:rsidRPr="00F16347">
          <w:rPr>
            <w:rFonts w:ascii="Arial" w:eastAsiaTheme="minorEastAsia" w:hAnsi="Arial" w:cs="Arial"/>
            <w:sz w:val="22"/>
            <w:szCs w:val="22"/>
          </w:rPr>
          <w:t>.</w:t>
        </w:r>
        <w:r w:rsidR="00245868" w:rsidRPr="00F16347">
          <w:rPr>
            <w:rFonts w:ascii="Arial" w:eastAsiaTheme="minorEastAsia" w:hAnsi="Arial" w:cs="Arial"/>
            <w:sz w:val="22"/>
            <w:szCs w:val="22"/>
          </w:rPr>
          <w:t xml:space="preserve"> </w:t>
        </w:r>
      </w:ins>
      <w:r w:rsidRPr="00F16347">
        <w:rPr>
          <w:rFonts w:ascii="Arial" w:eastAsiaTheme="minorEastAsia" w:hAnsi="Arial" w:cs="Arial"/>
          <w:sz w:val="22"/>
          <w:szCs w:val="22"/>
        </w:rPr>
        <w:t>This result indicates that the diets considered in our study appear to dictate the progression of infection of M. chelonae</w:t>
      </w:r>
      <w:r w:rsidRPr="00F16347">
        <w:rPr>
          <w:rFonts w:ascii="Arial" w:eastAsiaTheme="minorEastAsia" w:hAnsi="Arial" w:cs="Arial"/>
          <w:sz w:val="22"/>
          <w:szCs w:val="22"/>
        </w:rPr>
        <w:t>, but of the samples we collected for microbiome analysis we may be underpowered to detect a difference</w:t>
      </w:r>
      <w:r w:rsidRPr="00F16347">
        <w:rPr>
          <w:rFonts w:ascii="Arial" w:eastAsiaTheme="minorEastAsia" w:hAnsi="Arial" w:cs="Arial"/>
          <w:sz w:val="22"/>
          <w:szCs w:val="22"/>
        </w:rPr>
        <w:t xml:space="preserve">. Next, we assessed whether infection status links to body condition score as well as measures of gut microbiome diversity and composition. We did not observe significant associations between infection status and body condition score based on </w:t>
      </w:r>
      <w:r w:rsidR="0098575A" w:rsidRPr="00F16347">
        <w:rPr>
          <w:rFonts w:ascii="Arial" w:eastAsiaTheme="minorEastAsia" w:hAnsi="Arial" w:cs="Arial"/>
          <w:sz w:val="22"/>
          <w:szCs w:val="22"/>
        </w:rPr>
        <w:t xml:space="preserve">linear regression </w:t>
      </w:r>
      <w:r w:rsidRPr="00F16347">
        <w:rPr>
          <w:rFonts w:ascii="Arial" w:eastAsiaTheme="minorEastAsia" w:hAnsi="Arial" w:cs="Arial"/>
          <w:sz w:val="22"/>
          <w:szCs w:val="22"/>
        </w:rPr>
        <w:t xml:space="preserve">(P &gt; 0.05; Table S3.5.2) or any of the gut microbiome diversity and composition measures (P &gt; 0.05; Table S3.5.4&amp;S3.5.5). Together, these results indicate that infection endpoints are </w:t>
      </w:r>
      <w:r w:rsidR="0098575A" w:rsidRPr="00F16347">
        <w:rPr>
          <w:rFonts w:ascii="Arial" w:eastAsiaTheme="minorEastAsia" w:hAnsi="Arial" w:cs="Arial"/>
          <w:sz w:val="22"/>
          <w:szCs w:val="22"/>
        </w:rPr>
        <w:t>linked to diet, but not</w:t>
      </w:r>
      <w:r w:rsidRPr="00F16347">
        <w:rPr>
          <w:rFonts w:ascii="Arial" w:eastAsiaTheme="minorEastAsia" w:hAnsi="Arial" w:cs="Arial"/>
          <w:sz w:val="22"/>
          <w:szCs w:val="22"/>
        </w:rPr>
        <w:t xml:space="preserve"> body condition score or the gut microbiome.</w:t>
      </w:r>
    </w:p>
    <w:p w14:paraId="3A51B55E" w14:textId="1DAF1A83" w:rsidR="001F66A7" w:rsidRPr="00F16347" w:rsidRDefault="001F66A7" w:rsidP="00DF740E">
      <w:pPr>
        <w:spacing w:line="360" w:lineRule="auto"/>
        <w:rPr>
          <w:rFonts w:ascii="Arial" w:hAnsi="Arial" w:cs="Arial"/>
          <w:sz w:val="22"/>
          <w:szCs w:val="22"/>
        </w:rPr>
      </w:pPr>
    </w:p>
    <w:p w14:paraId="25EC421E" w14:textId="6E1440EA" w:rsidR="00401F90" w:rsidRPr="00F16347" w:rsidRDefault="00401F90" w:rsidP="00265A41">
      <w:pPr>
        <w:spacing w:line="360" w:lineRule="auto"/>
        <w:rPr>
          <w:rFonts w:ascii="Arial" w:eastAsiaTheme="minorEastAsia" w:hAnsi="Arial" w:cs="Arial"/>
          <w:sz w:val="22"/>
          <w:szCs w:val="22"/>
        </w:rPr>
      </w:pPr>
    </w:p>
    <w:p w14:paraId="5CED10A5" w14:textId="54542BDB" w:rsidR="00401F90" w:rsidRPr="00F16347" w:rsidRDefault="6E19DA83" w:rsidP="006F0E52">
      <w:pPr>
        <w:spacing w:line="360" w:lineRule="auto"/>
        <w:rPr>
          <w:rFonts w:ascii="Arial" w:hAnsi="Arial" w:cs="Arial"/>
          <w:sz w:val="22"/>
          <w:szCs w:val="22"/>
        </w:rPr>
      </w:pPr>
      <w:r w:rsidRPr="00F16347">
        <w:rPr>
          <w:rFonts w:ascii="Arial" w:eastAsiaTheme="minorEastAsia" w:hAnsi="Arial" w:cs="Arial"/>
          <w:sz w:val="22"/>
          <w:szCs w:val="22"/>
        </w:rPr>
        <w:t xml:space="preserve">We next considered that exposure to the pathogen could impact the gut microbiome, </w:t>
      </w:r>
      <w:r w:rsidR="00990CC1" w:rsidRPr="00F16347">
        <w:rPr>
          <w:rFonts w:ascii="Arial" w:eastAsiaTheme="minorEastAsia" w:hAnsi="Arial" w:cs="Arial"/>
          <w:sz w:val="22"/>
          <w:szCs w:val="22"/>
        </w:rPr>
        <w:t>even though</w:t>
      </w:r>
      <w:r w:rsidRPr="00F16347">
        <w:rPr>
          <w:rFonts w:ascii="Arial" w:eastAsiaTheme="minorEastAsia" w:hAnsi="Arial" w:cs="Arial"/>
          <w:sz w:val="22"/>
          <w:szCs w:val="22"/>
        </w:rPr>
        <w:t xml:space="preserve"> ultimate infection outcomes among exposed individuals may not. Comparing exposed to unexposed fish found </w:t>
      </w:r>
      <w:r w:rsidRPr="00F16347">
        <w:rPr>
          <w:rFonts w:ascii="Arial" w:hAnsi="Arial" w:cs="Arial"/>
          <w:sz w:val="22"/>
          <w:szCs w:val="22"/>
        </w:rPr>
        <w:t xml:space="preserve">that microbial gut diversity significantly differs between exposure groups as measured by richness and Shannon </w:t>
      </w:r>
      <w:r w:rsidRPr="00F16347">
        <w:rPr>
          <w:rFonts w:ascii="Arial" w:hAnsi="Arial" w:cs="Arial"/>
          <w:sz w:val="22"/>
          <w:szCs w:val="22"/>
        </w:rPr>
        <w:lastRenderedPageBreak/>
        <w:t xml:space="preserve">Entropy </w:t>
      </w:r>
      <w:commentRangeStart w:id="102"/>
      <w:r w:rsidRPr="00F16347">
        <w:rPr>
          <w:rFonts w:ascii="Arial" w:hAnsi="Arial" w:cs="Arial"/>
          <w:sz w:val="22"/>
          <w:szCs w:val="22"/>
        </w:rPr>
        <w:t>alpha-diversity metrics</w:t>
      </w:r>
      <w:commentRangeEnd w:id="102"/>
      <w:r w:rsidR="190B05CD" w:rsidRPr="00F16347">
        <w:rPr>
          <w:rStyle w:val="CommentReference"/>
          <w:rFonts w:ascii="Arial" w:hAnsi="Arial" w:cs="Arial"/>
          <w:sz w:val="22"/>
          <w:szCs w:val="22"/>
        </w:rPr>
        <w:commentReference w:id="102"/>
      </w:r>
      <w:r w:rsidRPr="00F16347">
        <w:rPr>
          <w:rFonts w:ascii="Arial" w:hAnsi="Arial" w:cs="Arial"/>
          <w:sz w:val="22"/>
          <w:szCs w:val="22"/>
        </w:rPr>
        <w:t xml:space="preserve"> (P &lt; 0.05; Figure 4A, Table S3.1.2.2).</w:t>
      </w:r>
      <w:commentRangeStart w:id="103"/>
      <w:r w:rsidRPr="00F16347">
        <w:rPr>
          <w:rFonts w:ascii="Arial" w:hAnsi="Arial" w:cs="Arial"/>
          <w:sz w:val="22"/>
          <w:szCs w:val="22"/>
        </w:rPr>
        <w:t xml:space="preserve"> That said, based on linear regression, the impact of exposure on the gut microbiome alpha-diversity does not appear to differ as a function of diet, as the interaction term for these covariates did not yield a significant effect </w:t>
      </w:r>
      <w:commentRangeEnd w:id="103"/>
      <w:r w:rsidR="190B05CD" w:rsidRPr="00F16347">
        <w:rPr>
          <w:rStyle w:val="CommentReference"/>
          <w:rFonts w:ascii="Arial" w:hAnsi="Arial" w:cs="Arial"/>
          <w:sz w:val="22"/>
          <w:szCs w:val="22"/>
        </w:rPr>
        <w:commentReference w:id="103"/>
      </w:r>
      <w:r w:rsidRPr="00F16347">
        <w:rPr>
          <w:rFonts w:ascii="Arial" w:hAnsi="Arial" w:cs="Arial"/>
          <w:sz w:val="22"/>
          <w:szCs w:val="22"/>
        </w:rPr>
        <w:t xml:space="preserve"> (P &gt; 0.05; Table S3.1.2.2).  Furthermore, we used a post hoc Tukey test to clarify whether microbial gut diversity of fish differed between exposure groups by diet. Unique to ZIRC-diet fed fish, we observed microbiome diversity differed in unexposed controls compared to exposed fish as measured by all alpha-diversity metrics (P &lt; 0.05, Table S3.1.2.3). Watts-diet fed fish differed in unexposed controls compared to exposed fish in terms of richness (P &lt; 0.05, Table S3.1.2.3). </w:t>
      </w:r>
      <w:commentRangeStart w:id="104"/>
      <w:r w:rsidRPr="00F16347">
        <w:rPr>
          <w:rFonts w:ascii="Arial" w:hAnsi="Arial" w:cs="Arial"/>
          <w:sz w:val="22"/>
          <w:szCs w:val="22"/>
        </w:rPr>
        <w:t>These</w:t>
      </w:r>
      <w:commentRangeEnd w:id="104"/>
      <w:r w:rsidR="190B05CD" w:rsidRPr="00F16347">
        <w:rPr>
          <w:rStyle w:val="CommentReference"/>
          <w:rFonts w:ascii="Arial" w:hAnsi="Arial" w:cs="Arial"/>
          <w:sz w:val="22"/>
          <w:szCs w:val="22"/>
        </w:rPr>
        <w:commentReference w:id="104"/>
      </w:r>
      <w:r w:rsidRPr="00F16347">
        <w:rPr>
          <w:rFonts w:ascii="Arial" w:hAnsi="Arial" w:cs="Arial"/>
          <w:sz w:val="22"/>
          <w:szCs w:val="22"/>
        </w:rPr>
        <w:t xml:space="preserve"> results suggest that the gut microbiome diversity of ZIRC-diet fed fish, and to some extent Watts-diet fed fish, are sensitive to the effects of </w:t>
      </w:r>
      <w:r w:rsidRPr="00F16347">
        <w:rPr>
          <w:rFonts w:ascii="Arial" w:hAnsi="Arial" w:cs="Arial"/>
          <w:i/>
          <w:iCs/>
          <w:sz w:val="22"/>
          <w:szCs w:val="22"/>
        </w:rPr>
        <w:t>M. chelonae</w:t>
      </w:r>
      <w:r w:rsidRPr="00F16347">
        <w:rPr>
          <w:rFonts w:ascii="Arial" w:hAnsi="Arial" w:cs="Arial"/>
          <w:sz w:val="22"/>
          <w:szCs w:val="22"/>
        </w:rPr>
        <w:t xml:space="preserve"> exposure, but Gemma-diet fed fish are resistant to pathogen exposure. While the gut microbiomes are sensitive to the effects of pathogen exposure, we find the statistical effect of diet shaping the gut microbiome is an order of magnitude greater across all alpha-diversity metrics </w:t>
      </w:r>
      <w:r w:rsidRPr="00F16347">
        <w:rPr>
          <w:rFonts w:ascii="Arial" w:eastAsia="Arial" w:hAnsi="Arial" w:cs="Arial"/>
          <w:sz w:val="22"/>
          <w:szCs w:val="22"/>
        </w:rPr>
        <w:t>(P &lt; 0.05, Table S3.1.2.2)</w:t>
      </w:r>
      <w:r w:rsidRPr="00F16347">
        <w:rPr>
          <w:rFonts w:ascii="Arial" w:hAnsi="Arial" w:cs="Arial"/>
          <w:sz w:val="22"/>
          <w:szCs w:val="22"/>
        </w:rPr>
        <w:t xml:space="preserve">. Collectively, these results indicate that gut microbiome diversity is sensitive to </w:t>
      </w:r>
      <w:r w:rsidRPr="00F16347">
        <w:rPr>
          <w:rFonts w:ascii="Arial" w:hAnsi="Arial" w:cs="Arial"/>
          <w:i/>
          <w:iCs/>
          <w:sz w:val="22"/>
          <w:szCs w:val="22"/>
        </w:rPr>
        <w:t>M. chelonae</w:t>
      </w:r>
      <w:r w:rsidRPr="00F16347">
        <w:rPr>
          <w:rFonts w:ascii="Arial" w:hAnsi="Arial" w:cs="Arial"/>
          <w:sz w:val="22"/>
          <w:szCs w:val="22"/>
        </w:rPr>
        <w:t xml:space="preserve"> exposure,</w:t>
      </w:r>
      <w:commentRangeStart w:id="105"/>
      <w:r w:rsidRPr="00F16347">
        <w:rPr>
          <w:rFonts w:ascii="Arial" w:hAnsi="Arial" w:cs="Arial"/>
          <w:sz w:val="22"/>
          <w:szCs w:val="22"/>
        </w:rPr>
        <w:t xml:space="preserve"> but diet is the primary driver of gut microbiome diversity.</w:t>
      </w:r>
      <w:commentRangeEnd w:id="105"/>
      <w:r w:rsidR="190B05CD" w:rsidRPr="00F16347">
        <w:rPr>
          <w:rStyle w:val="CommentReference"/>
          <w:rFonts w:ascii="Arial" w:hAnsi="Arial" w:cs="Arial"/>
          <w:sz w:val="22"/>
          <w:szCs w:val="22"/>
        </w:rPr>
        <w:commentReference w:id="105"/>
      </w:r>
    </w:p>
    <w:p w14:paraId="34EF0C9F" w14:textId="77777777" w:rsidR="00EC7DBC" w:rsidRPr="00F16347" w:rsidRDefault="00EC7DBC" w:rsidP="006F0E52">
      <w:pPr>
        <w:spacing w:line="360" w:lineRule="auto"/>
        <w:rPr>
          <w:rFonts w:ascii="Arial" w:hAnsi="Arial" w:cs="Arial"/>
          <w:sz w:val="22"/>
          <w:szCs w:val="22"/>
        </w:rPr>
      </w:pPr>
    </w:p>
    <w:p w14:paraId="0BE6CD56" w14:textId="7B9F8373" w:rsidR="00451477" w:rsidRPr="00F16347" w:rsidRDefault="1A0390FE" w:rsidP="006F0E52">
      <w:pPr>
        <w:spacing w:line="360" w:lineRule="auto"/>
        <w:rPr>
          <w:rFonts w:ascii="Arial" w:hAnsi="Arial" w:cs="Arial"/>
          <w:sz w:val="22"/>
          <w:szCs w:val="22"/>
        </w:rPr>
      </w:pPr>
      <w:r w:rsidRPr="00F16347">
        <w:rPr>
          <w:rFonts w:ascii="Arial" w:hAnsi="Arial" w:cs="Arial"/>
          <w:sz w:val="22"/>
          <w:szCs w:val="22"/>
        </w:rPr>
        <w:t xml:space="preserve">Next, we evaluated how pathogen exposure influenced microbial community composition across fish fed each diet. For each beta-diversity metric considered, PERMANOVA tests found that the main effects of diet and pathogen exposure significantly explained the variation in microbiome composition, but that the main effect of diet was consistently larger than the effect of exposure (P &lt; 0.05; Fig 4C, Table S3.2.3). Furthermore, a PERMANOVA test found </w:t>
      </w:r>
      <w:commentRangeStart w:id="106"/>
      <w:r w:rsidRPr="00F16347">
        <w:rPr>
          <w:rFonts w:ascii="Arial" w:hAnsi="Arial" w:cs="Arial"/>
          <w:sz w:val="22"/>
          <w:szCs w:val="22"/>
        </w:rPr>
        <w:t>that</w:t>
      </w:r>
      <w:commentRangeEnd w:id="106"/>
      <w:r w:rsidR="190B05CD" w:rsidRPr="00F16347">
        <w:rPr>
          <w:rStyle w:val="CommentReference"/>
          <w:rFonts w:ascii="Arial" w:hAnsi="Arial" w:cs="Arial"/>
          <w:sz w:val="22"/>
          <w:szCs w:val="22"/>
        </w:rPr>
        <w:commentReference w:id="106"/>
      </w:r>
      <w:r w:rsidRPr="00F16347">
        <w:rPr>
          <w:rFonts w:ascii="Arial" w:hAnsi="Arial" w:cs="Arial"/>
          <w:sz w:val="22"/>
          <w:szCs w:val="22"/>
        </w:rPr>
        <w:t xml:space="preserve"> the model coefficient effect for the interaction of diet and pathogen exposure was statistically significant when considering Canberra and Sorenson beta-diversity metrics, however this effect was marginal as compared to the </w:t>
      </w:r>
      <w:proofErr w:type="gramStart"/>
      <w:r w:rsidRPr="00F16347">
        <w:rPr>
          <w:rFonts w:ascii="Arial" w:hAnsi="Arial" w:cs="Arial"/>
          <w:sz w:val="22"/>
          <w:szCs w:val="22"/>
        </w:rPr>
        <w:t>aforementioned main</w:t>
      </w:r>
      <w:proofErr w:type="gramEnd"/>
      <w:r w:rsidRPr="00F16347">
        <w:rPr>
          <w:rFonts w:ascii="Arial" w:hAnsi="Arial" w:cs="Arial"/>
          <w:sz w:val="22"/>
          <w:szCs w:val="22"/>
        </w:rPr>
        <w:t xml:space="preserve"> effects. Moreover, a pairwise analysis of beta-dispersion did not find significant levels of dispersion between exposed and unexposed fish within each diet (P &gt; 0.05; Table S3.3.1)</w:t>
      </w:r>
      <w:commentRangeStart w:id="107"/>
      <w:commentRangeEnd w:id="107"/>
      <w:r w:rsidR="190B05CD" w:rsidRPr="00F16347">
        <w:rPr>
          <w:rStyle w:val="CommentReference"/>
          <w:rFonts w:ascii="Arial" w:hAnsi="Arial" w:cs="Arial"/>
          <w:sz w:val="22"/>
          <w:szCs w:val="22"/>
        </w:rPr>
        <w:commentReference w:id="107"/>
      </w:r>
      <w:r w:rsidRPr="00F16347">
        <w:rPr>
          <w:rFonts w:ascii="Arial" w:hAnsi="Arial" w:cs="Arial"/>
          <w:sz w:val="22"/>
          <w:szCs w:val="22"/>
        </w:rPr>
        <w:t xml:space="preserve">. These results indicate that exposure to </w:t>
      </w:r>
      <w:r w:rsidRPr="00F16347">
        <w:rPr>
          <w:rFonts w:ascii="Arial" w:hAnsi="Arial" w:cs="Arial"/>
          <w:i/>
          <w:iCs/>
          <w:sz w:val="22"/>
          <w:szCs w:val="22"/>
        </w:rPr>
        <w:t>M. chelonae</w:t>
      </w:r>
      <w:r w:rsidRPr="00F16347">
        <w:rPr>
          <w:rFonts w:ascii="Arial" w:hAnsi="Arial" w:cs="Arial"/>
          <w:sz w:val="22"/>
          <w:szCs w:val="22"/>
        </w:rPr>
        <w:t xml:space="preserve"> did not affect dispersion of the gut microbiome communities. Collectively, these results indicate that the gut microbiome is sensitive to pathogen exposure, </w:t>
      </w:r>
      <w:commentRangeStart w:id="108"/>
      <w:r w:rsidRPr="00F16347">
        <w:rPr>
          <w:rFonts w:ascii="Arial" w:hAnsi="Arial" w:cs="Arial"/>
          <w:sz w:val="22"/>
          <w:szCs w:val="22"/>
        </w:rPr>
        <w:t>but that dietary effects tend to overwhelm evidence of this sensitivity</w:t>
      </w:r>
      <w:commentRangeEnd w:id="108"/>
      <w:r w:rsidR="190B05CD" w:rsidRPr="00F16347">
        <w:rPr>
          <w:rStyle w:val="CommentReference"/>
          <w:rFonts w:ascii="Arial" w:hAnsi="Arial" w:cs="Arial"/>
          <w:sz w:val="22"/>
          <w:szCs w:val="22"/>
        </w:rPr>
        <w:commentReference w:id="108"/>
      </w:r>
      <w:r w:rsidRPr="00F16347">
        <w:rPr>
          <w:rFonts w:ascii="Arial" w:hAnsi="Arial" w:cs="Arial"/>
          <w:sz w:val="22"/>
          <w:szCs w:val="22"/>
        </w:rPr>
        <w:t xml:space="preserve">. </w:t>
      </w:r>
    </w:p>
    <w:p w14:paraId="34DB23F2" w14:textId="55FED98C" w:rsidR="00451477" w:rsidRPr="00F16347" w:rsidRDefault="00451477" w:rsidP="006F0E52">
      <w:pPr>
        <w:spacing w:line="360" w:lineRule="auto"/>
        <w:rPr>
          <w:rFonts w:ascii="Arial" w:hAnsi="Arial" w:cs="Arial"/>
          <w:sz w:val="22"/>
          <w:szCs w:val="22"/>
        </w:rPr>
      </w:pPr>
    </w:p>
    <w:p w14:paraId="694BCFBD" w14:textId="65D999D7" w:rsidR="577E9FC0" w:rsidRPr="00F16347" w:rsidRDefault="0E08E5DE" w:rsidP="006F0E52">
      <w:pPr>
        <w:spacing w:line="360" w:lineRule="auto"/>
        <w:rPr>
          <w:rFonts w:ascii="Arial" w:eastAsiaTheme="minorEastAsia" w:hAnsi="Arial" w:cs="Arial"/>
          <w:sz w:val="22"/>
          <w:szCs w:val="22"/>
        </w:rPr>
        <w:sectPr w:rsidR="577E9FC0" w:rsidRPr="00F16347" w:rsidSect="00061986">
          <w:pgSz w:w="12240" w:h="15840"/>
          <w:pgMar w:top="720" w:right="720" w:bottom="720" w:left="720" w:header="720" w:footer="720" w:gutter="0"/>
          <w:lnNumType w:countBy="1" w:restart="continuous"/>
          <w:cols w:space="720"/>
          <w:docGrid w:linePitch="360"/>
        </w:sectPr>
      </w:pPr>
      <w:r w:rsidRPr="00F16347">
        <w:rPr>
          <w:rFonts w:ascii="Arial" w:eastAsiaTheme="minorEastAsia" w:hAnsi="Arial" w:cs="Arial"/>
          <w:sz w:val="22"/>
          <w:szCs w:val="22"/>
        </w:rPr>
        <w:t xml:space="preserve">We also observed several </w:t>
      </w:r>
      <w:proofErr w:type="gramStart"/>
      <w:r w:rsidRPr="00F16347">
        <w:rPr>
          <w:rFonts w:ascii="Arial" w:eastAsiaTheme="minorEastAsia" w:hAnsi="Arial" w:cs="Arial"/>
          <w:sz w:val="22"/>
          <w:szCs w:val="22"/>
        </w:rPr>
        <w:t>microbiota</w:t>
      </w:r>
      <w:proofErr w:type="gramEnd"/>
      <w:r w:rsidRPr="00F16347">
        <w:rPr>
          <w:rFonts w:ascii="Arial" w:eastAsiaTheme="minorEastAsia" w:hAnsi="Arial" w:cs="Arial"/>
          <w:sz w:val="22"/>
          <w:szCs w:val="22"/>
        </w:rPr>
        <w:t xml:space="preserve"> that stratified exposed and unexposed groups of fish in both diet-robust and diet-dependent manners. Unexposed Gemma-diet fed fish were enriched for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Aurantisolimonas</w:t>
      </w:r>
      <w:proofErr w:type="spellEnd"/>
      <w:r w:rsidRPr="00F16347">
        <w:rPr>
          <w:rFonts w:ascii="Arial" w:eastAsiaTheme="minorEastAsia" w:hAnsi="Arial" w:cs="Arial"/>
          <w:sz w:val="22"/>
          <w:szCs w:val="22"/>
        </w:rPr>
        <w:t xml:space="preserve"> (Table S3.4.2), unexposed Watts-diet fed fish were enriched for an unnamed genus of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Paucibacter</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Brevibacterium</w:t>
      </w:r>
      <w:proofErr w:type="spellEnd"/>
      <w:r w:rsidRPr="00F16347">
        <w:rPr>
          <w:rFonts w:ascii="Arial" w:eastAsiaTheme="minorEastAsia" w:hAnsi="Arial" w:cs="Arial"/>
          <w:sz w:val="22"/>
          <w:szCs w:val="22"/>
        </w:rPr>
        <w:t xml:space="preserve"> (Table S3.4.3), and unexposed ZIRC-diet fed fish were enriched for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and unnamed genera of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Sutterelaceae</w:t>
      </w:r>
      <w:proofErr w:type="spellEnd"/>
      <w:r w:rsidRPr="00F16347">
        <w:rPr>
          <w:rFonts w:ascii="Arial" w:eastAsiaTheme="minorEastAsia" w:hAnsi="Arial" w:cs="Arial"/>
          <w:sz w:val="22"/>
          <w:szCs w:val="22"/>
        </w:rPr>
        <w:t xml:space="preserve"> (Table S3.4.4). </w:t>
      </w:r>
      <w:commentRangeStart w:id="109"/>
      <w:r w:rsidRPr="00F16347">
        <w:rPr>
          <w:rFonts w:ascii="Arial" w:eastAsiaTheme="minorEastAsia" w:hAnsi="Arial" w:cs="Arial"/>
          <w:sz w:val="22"/>
          <w:szCs w:val="22"/>
        </w:rPr>
        <w:t xml:space="preserve">Across all the diets, that taxa that were more abundant in unexposed, control fish included </w:t>
      </w:r>
      <w:proofErr w:type="spellStart"/>
      <w:r w:rsidRPr="00F16347">
        <w:rPr>
          <w:rFonts w:ascii="Arial" w:eastAsiaTheme="minorEastAsia" w:hAnsi="Arial" w:cs="Arial"/>
          <w:i/>
          <w:iCs/>
          <w:sz w:val="22"/>
          <w:szCs w:val="22"/>
        </w:rPr>
        <w:t>Macellibecateroides</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w:t>
      </w:r>
      <w:proofErr w:type="spellStart"/>
      <w:r w:rsidRPr="005E68ED">
        <w:rPr>
          <w:rFonts w:ascii="Arial" w:eastAsiaTheme="minorEastAsia" w:hAnsi="Arial" w:cs="Arial"/>
          <w:i/>
          <w:iCs/>
          <w:sz w:val="22"/>
          <w:szCs w:val="22"/>
        </w:rPr>
        <w:t>Aurantisolimonas</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Cerasicoccus</w:t>
      </w:r>
      <w:proofErr w:type="spellEnd"/>
      <w:r w:rsidRPr="00F16347">
        <w:rPr>
          <w:rFonts w:ascii="Arial" w:eastAsiaTheme="minorEastAsia" w:hAnsi="Arial" w:cs="Arial"/>
          <w:sz w:val="22"/>
          <w:szCs w:val="22"/>
        </w:rPr>
        <w:t xml:space="preserve">, and three unnamed genera of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Commonadaceae</w:t>
      </w:r>
      <w:proofErr w:type="spellEnd"/>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Sutterellaceae</w:t>
      </w:r>
      <w:r w:rsidRPr="00F16347">
        <w:rPr>
          <w:rFonts w:ascii="Arial" w:eastAsiaTheme="minorEastAsia" w:hAnsi="Arial" w:cs="Arial"/>
          <w:sz w:val="22"/>
          <w:szCs w:val="22"/>
        </w:rPr>
        <w:t>.</w:t>
      </w:r>
      <w:commentRangeEnd w:id="109"/>
      <w:r w:rsidR="577E9FC0" w:rsidRPr="00F16347">
        <w:rPr>
          <w:rStyle w:val="CommentReference"/>
          <w:rFonts w:ascii="Arial" w:hAnsi="Arial" w:cs="Arial"/>
          <w:sz w:val="22"/>
          <w:szCs w:val="22"/>
        </w:rPr>
        <w:commentReference w:id="109"/>
      </w:r>
      <w:r w:rsidRPr="00F16347">
        <w:rPr>
          <w:rFonts w:ascii="Arial" w:eastAsiaTheme="minorEastAsia" w:hAnsi="Arial" w:cs="Arial"/>
          <w:sz w:val="22"/>
          <w:szCs w:val="22"/>
        </w:rPr>
        <w:t xml:space="preserve"> </w:t>
      </w:r>
      <w:commentRangeStart w:id="110"/>
      <w:r w:rsidRPr="00F16347">
        <w:rPr>
          <w:rFonts w:ascii="Arial" w:eastAsiaTheme="minorEastAsia" w:hAnsi="Arial" w:cs="Arial"/>
          <w:i/>
          <w:iCs/>
          <w:sz w:val="22"/>
          <w:szCs w:val="22"/>
        </w:rPr>
        <w:t>Plesiomonas</w:t>
      </w:r>
      <w:r w:rsidRPr="00F16347">
        <w:rPr>
          <w:rFonts w:ascii="Arial" w:eastAsiaTheme="minorEastAsia" w:hAnsi="Arial" w:cs="Arial"/>
          <w:sz w:val="22"/>
          <w:szCs w:val="22"/>
        </w:rPr>
        <w:t xml:space="preserve"> were more abundant in exposed fish compared to controls </w:t>
      </w:r>
      <w:commentRangeEnd w:id="110"/>
      <w:r w:rsidR="577E9FC0" w:rsidRPr="00F16347">
        <w:rPr>
          <w:rStyle w:val="CommentReference"/>
          <w:rFonts w:ascii="Arial" w:hAnsi="Arial" w:cs="Arial"/>
          <w:sz w:val="22"/>
          <w:szCs w:val="22"/>
        </w:rPr>
        <w:commentReference w:id="110"/>
      </w:r>
      <w:r w:rsidRPr="00F16347">
        <w:rPr>
          <w:rFonts w:ascii="Arial" w:eastAsiaTheme="minorEastAsia" w:hAnsi="Arial" w:cs="Arial"/>
          <w:sz w:val="22"/>
          <w:szCs w:val="22"/>
        </w:rPr>
        <w:t xml:space="preserve">(Table S3.4.5). These results indicate that pathogen exposure impacts the abundance of certain taxa within and across the diets. Next, to see if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species </w:t>
      </w:r>
      <w:r w:rsidRPr="00F16347">
        <w:rPr>
          <w:rFonts w:ascii="Arial" w:eastAsiaTheme="minorEastAsia" w:hAnsi="Arial" w:cs="Arial"/>
          <w:sz w:val="22"/>
          <w:szCs w:val="22"/>
        </w:rPr>
        <w:lastRenderedPageBreak/>
        <w:t xml:space="preserve">abundance differed from background, pre-exposure levels we compared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abundance between pre-exposure and unexposed control fish to that of exposed fish within each diet. Unexposed Gemma- and ZIRC-diet fed fish had significantly higher abundances of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to exposed (Figure 4D, Table S3.4.6). Pre-exposed Watts-diet fed fish had significantly more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compared to pre-exposed fish, but they did not differ significantly from unexposed control fish. These results indicate that the abundance of taxa from the genus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changes in response to exposure to a pathogenic species in a diet-dependent manner. </w:t>
      </w:r>
    </w:p>
    <w:p w14:paraId="2B274496" w14:textId="0DC939FA" w:rsidR="00023796" w:rsidRPr="00F16347" w:rsidRDefault="4BD8A3C9" w:rsidP="00265A41">
      <w:pPr>
        <w:spacing w:line="360" w:lineRule="auto"/>
        <w:rPr>
          <w:rFonts w:ascii="Arial" w:eastAsia="Arial" w:hAnsi="Arial" w:cs="Arial"/>
          <w:b/>
          <w:bCs/>
          <w:sz w:val="22"/>
          <w:szCs w:val="22"/>
        </w:rPr>
      </w:pPr>
      <w:commentRangeStart w:id="111"/>
      <w:r w:rsidRPr="00F16347">
        <w:rPr>
          <w:rFonts w:ascii="Arial" w:eastAsia="Arial" w:hAnsi="Arial" w:cs="Arial"/>
          <w:b/>
          <w:bCs/>
          <w:sz w:val="22"/>
          <w:szCs w:val="22"/>
        </w:rPr>
        <w:lastRenderedPageBreak/>
        <w:t>Discussion</w:t>
      </w:r>
      <w:commentRangeEnd w:id="111"/>
      <w:r w:rsidR="008B78E9" w:rsidRPr="00F16347">
        <w:rPr>
          <w:rStyle w:val="CommentReference"/>
          <w:rFonts w:ascii="Arial" w:hAnsi="Arial" w:cs="Arial"/>
          <w:sz w:val="22"/>
          <w:szCs w:val="22"/>
        </w:rPr>
        <w:commentReference w:id="111"/>
      </w:r>
    </w:p>
    <w:p w14:paraId="1C7EF168" w14:textId="77777777" w:rsidR="00023796" w:rsidRPr="00F16347" w:rsidRDefault="00023796" w:rsidP="00BC7D26">
      <w:pPr>
        <w:spacing w:line="360" w:lineRule="auto"/>
        <w:rPr>
          <w:rFonts w:ascii="Arial" w:eastAsia="Arial" w:hAnsi="Arial" w:cs="Arial"/>
          <w:sz w:val="22"/>
          <w:szCs w:val="22"/>
        </w:rPr>
      </w:pPr>
    </w:p>
    <w:p w14:paraId="6E08261B" w14:textId="36A692CC" w:rsidR="00D25EBF" w:rsidRPr="00F16347" w:rsidRDefault="7593FD0B" w:rsidP="00BC7D26">
      <w:pPr>
        <w:spacing w:line="360" w:lineRule="auto"/>
        <w:rPr>
          <w:rFonts w:ascii="Arial" w:eastAsia="Arial" w:hAnsi="Arial" w:cs="Arial"/>
          <w:color w:val="000000" w:themeColor="text1"/>
          <w:sz w:val="22"/>
          <w:szCs w:val="22"/>
        </w:rPr>
      </w:pPr>
      <w:r w:rsidRPr="00F16347">
        <w:rPr>
          <w:rFonts w:ascii="Arial" w:eastAsia="Arial" w:hAnsi="Arial" w:cs="Arial"/>
          <w:color w:val="000000" w:themeColor="text1"/>
          <w:sz w:val="22"/>
          <w:szCs w:val="22"/>
        </w:rPr>
        <w:t>Zebrafish are an important emerging model organism for understanding the microbiome. Yet, there is little consistency</w:t>
      </w:r>
      <w:r w:rsidR="00D25EBF" w:rsidRPr="00F16347">
        <w:rPr>
          <w:rFonts w:ascii="Arial" w:eastAsia="Arial" w:hAnsi="Arial" w:cs="Arial"/>
          <w:color w:val="000000" w:themeColor="text1"/>
          <w:sz w:val="22"/>
          <w:szCs w:val="22"/>
        </w:rPr>
        <w:t xml:space="preserve"> across studies</w:t>
      </w:r>
      <w:r w:rsidRPr="00F16347">
        <w:rPr>
          <w:rFonts w:ascii="Arial" w:eastAsia="Arial" w:hAnsi="Arial" w:cs="Arial"/>
          <w:color w:val="000000" w:themeColor="text1"/>
          <w:sz w:val="22"/>
          <w:szCs w:val="22"/>
        </w:rPr>
        <w:t xml:space="preserve"> </w:t>
      </w:r>
      <w:r w:rsidR="00D25EBF" w:rsidRPr="00F16347">
        <w:rPr>
          <w:rFonts w:ascii="Arial" w:eastAsia="Arial" w:hAnsi="Arial" w:cs="Arial"/>
          <w:color w:val="000000" w:themeColor="text1"/>
          <w:sz w:val="22"/>
          <w:szCs w:val="22"/>
        </w:rPr>
        <w:t xml:space="preserve">in terms of the husbandry practices used to conduct zebrafish microbiome experiments, especially in terms of diet.  This lack of consistency likely stems from a dearth of knowledge about how different standard zebrafish diets impact study outcomes, both in terms of the gut microbiome’s composition as well as the physiological endpoints of the host. Our study offers critical insight into how three standard zebrafish dietary formulations impacts these outcomes, finding that the zebrafish gut microbiome’s development and response to pathogen exposure is sensitive to diet. These observations help clarify inconsistencies across studies, </w:t>
      </w:r>
      <w:r w:rsidR="00F428EC" w:rsidRPr="00F16347">
        <w:rPr>
          <w:rFonts w:ascii="Arial" w:eastAsia="Arial" w:hAnsi="Arial" w:cs="Arial"/>
          <w:color w:val="000000" w:themeColor="text1"/>
          <w:sz w:val="22"/>
          <w:szCs w:val="22"/>
        </w:rPr>
        <w:t xml:space="preserve">underscore the importance of considering diet when integrating data across investigations, and </w:t>
      </w:r>
      <w:r w:rsidR="00D25EBF" w:rsidRPr="00F16347">
        <w:rPr>
          <w:rFonts w:ascii="Arial" w:eastAsia="Arial" w:hAnsi="Arial" w:cs="Arial"/>
          <w:color w:val="000000" w:themeColor="text1"/>
          <w:sz w:val="22"/>
          <w:szCs w:val="22"/>
        </w:rPr>
        <w:t xml:space="preserve">inform on efforts to </w:t>
      </w:r>
      <w:r w:rsidR="00F428EC" w:rsidRPr="00F16347">
        <w:rPr>
          <w:rFonts w:ascii="Arial" w:eastAsia="Arial" w:hAnsi="Arial" w:cs="Arial"/>
          <w:color w:val="000000" w:themeColor="text1"/>
          <w:sz w:val="22"/>
          <w:szCs w:val="22"/>
        </w:rPr>
        <w:t>develop standard approaches in zebrafish microbiome research.</w:t>
      </w:r>
    </w:p>
    <w:p w14:paraId="457DEFEA" w14:textId="77777777" w:rsidR="00F428EC" w:rsidRPr="00F16347" w:rsidRDefault="00F428EC" w:rsidP="00BC7D26">
      <w:pPr>
        <w:spacing w:line="360" w:lineRule="auto"/>
        <w:rPr>
          <w:rFonts w:ascii="Arial" w:eastAsia="Arial" w:hAnsi="Arial" w:cs="Arial"/>
          <w:color w:val="000000" w:themeColor="text1"/>
          <w:sz w:val="22"/>
          <w:szCs w:val="22"/>
        </w:rPr>
      </w:pPr>
    </w:p>
    <w:p w14:paraId="759605F9" w14:textId="3271E4D2" w:rsidR="7593FD0B" w:rsidRPr="00F16347" w:rsidRDefault="7593FD0B" w:rsidP="00BC7D26">
      <w:pPr>
        <w:spacing w:line="360" w:lineRule="auto"/>
        <w:rPr>
          <w:rFonts w:ascii="Arial" w:hAnsi="Arial" w:cs="Arial"/>
          <w:sz w:val="22"/>
          <w:szCs w:val="22"/>
        </w:rPr>
      </w:pPr>
    </w:p>
    <w:p w14:paraId="328DE01C" w14:textId="3C7F57AE"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We found that diet had a substantial impact on the structure of the gut microbiome in adult zebrafish. Previous research has found that diets with</w:t>
      </w:r>
      <w:r w:rsidR="00F428EC"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varying compositions of key macronutrients (e.g.,: protein, lipids and fiber content) impacts zebrafish physiology and the gut microbiome</w:t>
      </w:r>
      <w:r w:rsidR="00990CC1"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{"citationID":"38WYqyFR","properties":{"formattedCitation":"\\super 4,15\\uc0\\u8211{}17,27\\uc0\\u8211{}30\\nosupersub{}","plainCitation":"4,15–17,27–30","noteIndex":0},"citationItems":[{"id":30,"uris":["http://zotero.org/users/5603014/items/3DJTJURT"],"itemData":{"id":30,"type":"article-journal","abstract":"The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4,15–17,27–30</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Moreover, diet's effect on restructuring the host's gut microbiome has been observed across an evolutionarily diverse array of vertebrate and invertebrate animal hosts</w:t>
      </w:r>
      <w:r w:rsidR="00990CC1"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{"citationID":"zsPeCtuE","properties":{"formattedCitation":"\\super 7,8,10,11,31\\nosupersub{}","plainCitation":"7,8,10,11,31","noteIndex":0},"citationItems":[{"id":34,"uris":["http://zotero.org/users/5603014/items/7ZY3DLVI"],"itemData":{"id":34,"type":"article-journal","abstract":"Maintenance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I."}],"issued":{"date-parts":[["2008",6,20]]},"citation-key":"ley2008a"}},{"id":6250,"uris":["http://zotero.org/users/5603014/items/DHKQQI6M"],"itemData":{"id":6250,"type":"article-journal","abstract":"Darwin referred to life as a struggle. Organisms compete for limited resources in nature, and their traits inﬂuence the outcome. Victory carries great weight as winners survive, reproduce, and progenate subsequent generations. Consequently, organismal traits that inﬂuence ﬁtness drive adaptation and their discovery clariﬁes evolution. Recent research implicates the vertebrate gut microbiome as an agent of ﬁtness, selection, and evolution. Going forward, we must deﬁne the functional effects of the gut microbiome to determine how it impacts evolution. Speciﬁcally, we must quantify how gut microbiome function diversiﬁes in concert with vertebrate radiation and resolve speciﬁc functions that inﬂuence natural selection. In so doing, we can discover and potentially capitalize upon the mechanisms by which our gut microbiomes impact our physiology and ﬁtness. Ultimately, we may come to ﬁnd that while life involves struggle, it also depends upon cooperation.","container-title":"mSystems","DOI":"10.1128/mSystems.00174-17","ISSN":"2379-5077","issue":"2","journalAbbreviation":"mSystems","language":"en","page":"e00174-17","source":"DOI.org (Crossref)","title":"Role of the Gut Microbiome in Vertebrate Evolution","volume":"3","author":[{"family":"Sharpton","given":"Thomas J."}],"issued":{"date-parts":[["2018",4,24]]},"citation-key":"sharpton2018"}}],"schema":"https://github.com/citation-style-language/schema/raw/master/csl-citation.json"}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7,8,10,11,31</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However, the nutritional compositions used in these prior studies tend to vary considerably. In particular, </w:t>
      </w:r>
      <w:r w:rsidR="00F428EC"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 xml:space="preserve">feeds </w:t>
      </w:r>
      <w:r w:rsidR="00F428EC" w:rsidRPr="00F16347">
        <w:rPr>
          <w:rFonts w:ascii="Arial" w:eastAsia="Arial" w:hAnsi="Arial" w:cs="Arial"/>
          <w:color w:val="000000" w:themeColor="text1"/>
          <w:sz w:val="22"/>
          <w:szCs w:val="22"/>
        </w:rPr>
        <w:t>our study considered are far more consistent in their composition than the diets that are typically included in studies of the effect of diet on the gut microbiome (e.g., high-fast v. low-fat diets). Moreover, a</w:t>
      </w:r>
      <w:r w:rsidRPr="00F16347">
        <w:rPr>
          <w:rFonts w:ascii="Arial" w:eastAsia="Arial" w:hAnsi="Arial" w:cs="Arial"/>
          <w:color w:val="000000" w:themeColor="text1"/>
          <w:sz w:val="22"/>
          <w:szCs w:val="22"/>
        </w:rPr>
        <w:t xml:space="preserve"> unique strength of our study is that fish were fed the same diet</w:t>
      </w:r>
      <w:r w:rsidR="003569B7" w:rsidRPr="00F16347">
        <w:rPr>
          <w:rFonts w:ascii="Arial" w:eastAsia="Arial" w:hAnsi="Arial" w:cs="Arial"/>
          <w:color w:val="000000" w:themeColor="text1"/>
          <w:sz w:val="22"/>
          <w:szCs w:val="22"/>
        </w:rPr>
        <w:t>s</w:t>
      </w:r>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over the vast majority of their lifespan (</w:t>
      </w:r>
      <w:r w:rsidRPr="00F16347">
        <w:rPr>
          <w:rFonts w:ascii="Arial" w:eastAsia="Arial" w:hAnsi="Arial" w:cs="Arial"/>
          <w:color w:val="000000" w:themeColor="text1"/>
          <w:sz w:val="22"/>
          <w:szCs w:val="22"/>
        </w:rPr>
        <w:t xml:space="preserve">30 to 214 </w:t>
      </w:r>
      <w:proofErr w:type="spellStart"/>
      <w:r w:rsidR="00F428EC" w:rsidRPr="00F16347">
        <w:rPr>
          <w:rFonts w:ascii="Arial" w:eastAsia="Arial" w:hAnsi="Arial" w:cs="Arial"/>
          <w:color w:val="000000" w:themeColor="text1"/>
          <w:sz w:val="22"/>
          <w:szCs w:val="22"/>
        </w:rPr>
        <w:t>dpf</w:t>
      </w:r>
      <w:proofErr w:type="spellEnd"/>
      <w:proofErr w:type="gramStart"/>
      <w:r w:rsidR="00F428EC"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w:t>
      </w:r>
      <w:proofErr w:type="gramEnd"/>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 xml:space="preserve">which is more consistent with a standard husbandry approach that maintains fish on a specific diet than the relatively short term exposures to different types of diet that are typically employed in related research.  Because of these features of our experimental design, our work provides important clarity into how seemingly subtle differences in husbandry practice can result in substantial differences in the composition of the adult zebrafish gut microbiome.   </w:t>
      </w:r>
    </w:p>
    <w:p w14:paraId="762C7C82" w14:textId="154A23E8"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41513343" w14:textId="410F1331"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We also found that diet impacts the developmental variation in the gut microbiome. Prior work investigating the successional development of </w:t>
      </w:r>
      <w:r w:rsidR="003569B7"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zebrafish gut microbiome has had inconsistent results</w:t>
      </w:r>
      <w:r w:rsidR="00F428EC" w:rsidRPr="00F16347">
        <w:rPr>
          <w:rFonts w:ascii="Arial" w:eastAsia="Arial" w:hAnsi="Arial" w:cs="Arial"/>
          <w:color w:val="000000" w:themeColor="text1"/>
          <w:sz w:val="22"/>
          <w:szCs w:val="22"/>
        </w:rPr>
        <w:t xml:space="preserve">; our efforts indicate that these inconsistencies may be attributable to the different diets utilized in these prior studies </w:t>
      </w:r>
      <w:r w:rsidR="0022329E" w:rsidRPr="00F16347">
        <w:rPr>
          <w:rFonts w:ascii="Arial" w:eastAsia="Arial" w:hAnsi="Arial" w:cs="Arial"/>
          <w:color w:val="000000" w:themeColor="text1"/>
          <w:sz w:val="22"/>
          <w:szCs w:val="22"/>
        </w:rPr>
        <w:fldChar w:fldCharType="begin"/>
      </w:r>
      <w:r w:rsidR="00C37A17" w:rsidRPr="00F16347">
        <w:rPr>
          <w:rFonts w:ascii="Arial" w:eastAsia="Arial" w:hAnsi="Arial" w:cs="Arial"/>
          <w:color w:val="000000" w:themeColor="text1"/>
          <w:sz w:val="22"/>
          <w:szCs w:val="22"/>
        </w:rPr>
        <w:instrText xml:space="preserve"> ADDIN ZOTERO_ITEM CSL_CITATION {"citationID":"4R0wV8Ig","properties":{"formattedCitation":"\\super 16,25,26,28,28\\nosupersub{}","plainCitation":"16,25,26,28,28","dontUpdate":true,"noteIndex":0},"citationItems":[{"id":1427,"uris":["http://zotero.org/users/5603014/items/CYMD444I"],"itemData":{"id":1427,"type":"article-journal","abstract":"Gut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M."}],"issued":{"date-parts":[["2016",3]]},"citation-key":"stephens2016"},"label":"page"},{"id":2982,"uris":["http://zotero.org/users/5603014/items/4KH6QC8W"],"itemData":{"id":2982,"type":"article-journal","abstract":"Understanding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C70E7" w:rsidRPr="00F16347">
        <w:rPr>
          <w:rFonts w:ascii="Arial" w:hAnsi="Arial" w:cs="Arial"/>
          <w:color w:val="000000"/>
          <w:sz w:val="22"/>
          <w:szCs w:val="22"/>
          <w:vertAlign w:val="superscript"/>
        </w:rPr>
        <w:t>16,25,26,28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For instance, Stephens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used a variety of live and dry food diets and found that juvenile zebrafish gut microbiomes were highly diverse but declined with age</w:t>
      </w:r>
      <w:r w:rsidR="0022329E"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{"citationID":"LU0EcI9m","properties":{"formattedCitation":"\\super 28\\nosupersub{}","plainCitation":"28","noteIndex":0},"citationItems":[{"id":3553,"uris":["http://zotero.org/users/5603014/items/LD57TBSM"],"itemData":{"id":3553,"type":"article-journal","abstract":"The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28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Wong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found opposite results for juvenile zebrafish that were fed defined diets</w:t>
      </w:r>
      <w:r w:rsidR="0022329E" w:rsidRPr="00F16347">
        <w:rPr>
          <w:rFonts w:ascii="Arial" w:eastAsia="Arial" w:hAnsi="Arial" w:cs="Arial"/>
          <w:color w:val="000000" w:themeColor="text1"/>
          <w:sz w:val="22"/>
          <w:szCs w:val="22"/>
        </w:rPr>
        <w:fldChar w:fldCharType="begin"/>
      </w:r>
      <w:r w:rsidR="00C37A17" w:rsidRPr="00F16347">
        <w:rPr>
          <w:rFonts w:ascii="Arial" w:eastAsia="Arial" w:hAnsi="Arial" w:cs="Arial"/>
          <w:color w:val="000000" w:themeColor="text1"/>
          <w:sz w:val="22"/>
          <w:szCs w:val="22"/>
        </w:rPr>
        <w:instrText xml:space="preserve"> ADDIN ZOTERO_ITEM CSL_CITATION {"citationID":"hKOBbHhS","properties":{"formattedCitation":"\\super 17\\nosupersub{}","plainCitation":"17","noteIndex":0},"citationItems":[{"id":1427,"uris":["http://zotero.org/users/5603014/items/CYMD444I"],"itemData":{"id":1427,"type":"article-journal","abstract":"Gut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C37A17" w:rsidRPr="00F16347">
        <w:rPr>
          <w:rFonts w:ascii="Arial" w:hAnsi="Arial" w:cs="Arial"/>
          <w:color w:val="000000"/>
          <w:sz w:val="22"/>
          <w:szCs w:val="22"/>
          <w:vertAlign w:val="superscript"/>
        </w:rPr>
        <w:t>17</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Furthermore, Burns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xml:space="preserve">. and Xiao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noted that the observed early life variability of the gut microbiome could be a result of husbandry choices involving diet</w:t>
      </w:r>
      <w:r w:rsidR="0022329E"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{"citationID":"lGmlCrnf","properties":{"formattedCitation":"\\super 27,29,30\\nosupersub{}","plainCitation":"27,29,30","noteIndex":0},"citationItems":[{"id":3027,"uris":["http://zotero.org/users/5603014/items/54E6488M"],"itemData":{"id":3027,"type":"article-journal","abstract":"Despite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27,29,30</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our study differed in exact length and sampling time points </w:t>
      </w:r>
      <w:r w:rsidR="009E1C32" w:rsidRPr="00F16347">
        <w:rPr>
          <w:rFonts w:ascii="Arial" w:eastAsia="Arial" w:hAnsi="Arial" w:cs="Arial"/>
          <w:color w:val="000000" w:themeColor="text1"/>
          <w:sz w:val="22"/>
          <w:szCs w:val="22"/>
        </w:rPr>
        <w:t>as compared to</w:t>
      </w:r>
      <w:r w:rsidRPr="00F16347">
        <w:rPr>
          <w:rFonts w:ascii="Arial" w:eastAsia="Arial" w:hAnsi="Arial" w:cs="Arial"/>
          <w:color w:val="000000" w:themeColor="text1"/>
          <w:sz w:val="22"/>
          <w:szCs w:val="22"/>
        </w:rPr>
        <w:t xml:space="preserve"> these prior studies, we do find congruent trends in gut microbiome diversity </w:t>
      </w:r>
      <w:r w:rsidR="0022329E" w:rsidRPr="00F16347">
        <w:rPr>
          <w:rFonts w:ascii="Arial" w:eastAsia="Arial" w:hAnsi="Arial" w:cs="Arial"/>
          <w:color w:val="000000" w:themeColor="text1"/>
          <w:sz w:val="22"/>
          <w:szCs w:val="22"/>
        </w:rPr>
        <w:t xml:space="preserve">to other zebrafish studies </w:t>
      </w:r>
      <w:r w:rsidR="003569B7" w:rsidRPr="00F16347">
        <w:rPr>
          <w:rFonts w:ascii="Arial" w:eastAsia="Arial" w:hAnsi="Arial" w:cs="Arial"/>
          <w:color w:val="000000" w:themeColor="text1"/>
          <w:sz w:val="22"/>
          <w:szCs w:val="22"/>
        </w:rPr>
        <w:t xml:space="preserve">that sampled </w:t>
      </w:r>
      <w:r w:rsidRPr="00F16347">
        <w:rPr>
          <w:rFonts w:ascii="Arial" w:eastAsia="Arial" w:hAnsi="Arial" w:cs="Arial"/>
          <w:color w:val="000000" w:themeColor="text1"/>
          <w:sz w:val="22"/>
          <w:szCs w:val="22"/>
        </w:rPr>
        <w:t xml:space="preserve">within similar </w:t>
      </w:r>
      <w:r w:rsidR="009E1C32" w:rsidRPr="00F16347">
        <w:rPr>
          <w:rFonts w:ascii="Arial" w:eastAsia="Arial" w:hAnsi="Arial" w:cs="Arial"/>
          <w:color w:val="000000" w:themeColor="text1"/>
          <w:sz w:val="22"/>
          <w:szCs w:val="22"/>
        </w:rPr>
        <w:t xml:space="preserve">developmental periods </w:t>
      </w:r>
      <w:r w:rsidR="009E1C32" w:rsidRPr="00F16347">
        <w:rPr>
          <w:rFonts w:ascii="Arial" w:eastAsia="Arial" w:hAnsi="Arial" w:cs="Arial"/>
          <w:color w:val="000000" w:themeColor="text1"/>
          <w:sz w:val="22"/>
          <w:szCs w:val="22"/>
        </w:rPr>
        <w:lastRenderedPageBreak/>
        <w:t>as those interrogated in our investigation</w:t>
      </w:r>
      <w:r w:rsidRPr="00F16347">
        <w:rPr>
          <w:rFonts w:ascii="Arial" w:eastAsia="Arial" w:hAnsi="Arial" w:cs="Arial"/>
          <w:color w:val="000000" w:themeColor="text1"/>
          <w:sz w:val="22"/>
          <w:szCs w:val="22"/>
        </w:rPr>
        <w:t xml:space="preserve">. However, it is difficult to directly compare </w:t>
      </w:r>
      <w:r w:rsidR="003569B7" w:rsidRPr="00F16347">
        <w:rPr>
          <w:rFonts w:ascii="Arial" w:eastAsia="Arial" w:hAnsi="Arial" w:cs="Arial"/>
          <w:color w:val="000000" w:themeColor="text1"/>
          <w:sz w:val="22"/>
          <w:szCs w:val="22"/>
        </w:rPr>
        <w:t xml:space="preserve">our </w:t>
      </w:r>
      <w:r w:rsidRPr="00F16347">
        <w:rPr>
          <w:rFonts w:ascii="Arial" w:eastAsia="Arial" w:hAnsi="Arial" w:cs="Arial"/>
          <w:color w:val="000000" w:themeColor="text1"/>
          <w:sz w:val="22"/>
          <w:szCs w:val="22"/>
        </w:rPr>
        <w:t xml:space="preserve">results </w:t>
      </w:r>
      <w:r w:rsidR="003569B7" w:rsidRPr="00F16347">
        <w:rPr>
          <w:rFonts w:ascii="Arial" w:eastAsia="Arial" w:hAnsi="Arial" w:cs="Arial"/>
          <w:color w:val="000000" w:themeColor="text1"/>
          <w:sz w:val="22"/>
          <w:szCs w:val="22"/>
        </w:rPr>
        <w:t>to these</w:t>
      </w:r>
      <w:r w:rsidRPr="00F16347">
        <w:rPr>
          <w:rFonts w:ascii="Arial" w:eastAsia="Arial" w:hAnsi="Arial" w:cs="Arial"/>
          <w:color w:val="000000" w:themeColor="text1"/>
          <w:sz w:val="22"/>
          <w:szCs w:val="22"/>
        </w:rPr>
        <w:t xml:space="preserve"> prior studies because </w:t>
      </w:r>
      <w:r w:rsidR="0022329E" w:rsidRPr="00F16347">
        <w:rPr>
          <w:rFonts w:ascii="Arial" w:eastAsia="Arial" w:hAnsi="Arial" w:cs="Arial"/>
          <w:color w:val="000000" w:themeColor="text1"/>
          <w:sz w:val="22"/>
          <w:szCs w:val="22"/>
        </w:rPr>
        <w:t xml:space="preserve">they </w:t>
      </w:r>
      <w:r w:rsidRPr="00F16347">
        <w:rPr>
          <w:rFonts w:ascii="Arial" w:eastAsia="Arial" w:hAnsi="Arial" w:cs="Arial"/>
          <w:color w:val="000000" w:themeColor="text1"/>
          <w:sz w:val="22"/>
          <w:szCs w:val="22"/>
        </w:rPr>
        <w:t xml:space="preserve">sampled at different time points, used a variety of diets throughout their study, </w:t>
      </w:r>
      <w:r w:rsidR="009E1C32" w:rsidRPr="00F16347">
        <w:rPr>
          <w:rFonts w:ascii="Arial" w:eastAsia="Arial" w:hAnsi="Arial" w:cs="Arial"/>
          <w:color w:val="000000" w:themeColor="text1"/>
          <w:sz w:val="22"/>
          <w:szCs w:val="22"/>
        </w:rPr>
        <w:t xml:space="preserve">used diets </w:t>
      </w:r>
      <w:r w:rsidRPr="00F16347">
        <w:rPr>
          <w:rFonts w:ascii="Arial" w:eastAsia="Arial" w:hAnsi="Arial" w:cs="Arial"/>
          <w:color w:val="000000" w:themeColor="text1"/>
          <w:sz w:val="22"/>
          <w:szCs w:val="22"/>
        </w:rPr>
        <w:t>differe</w:t>
      </w:r>
      <w:r w:rsidR="009E1C32" w:rsidRPr="00F16347">
        <w:rPr>
          <w:rFonts w:ascii="Arial" w:eastAsia="Arial" w:hAnsi="Arial" w:cs="Arial"/>
          <w:color w:val="000000" w:themeColor="text1"/>
          <w:sz w:val="22"/>
          <w:szCs w:val="22"/>
        </w:rPr>
        <w:t>nt from those included in our study,</w:t>
      </w:r>
      <w:r w:rsidRPr="00F16347">
        <w:rPr>
          <w:rFonts w:ascii="Arial" w:eastAsia="Arial" w:hAnsi="Arial" w:cs="Arial"/>
          <w:color w:val="000000" w:themeColor="text1"/>
          <w:sz w:val="22"/>
          <w:szCs w:val="22"/>
        </w:rPr>
        <w:t xml:space="preserve"> or did not disclose which diets </w:t>
      </w:r>
      <w:r w:rsidR="0022329E" w:rsidRPr="00F16347">
        <w:rPr>
          <w:rFonts w:ascii="Arial" w:eastAsia="Arial" w:hAnsi="Arial" w:cs="Arial"/>
          <w:color w:val="000000" w:themeColor="text1"/>
          <w:sz w:val="22"/>
          <w:szCs w:val="22"/>
        </w:rPr>
        <w:t>were used</w:t>
      </w:r>
      <w:r w:rsidRPr="00F16347">
        <w:rPr>
          <w:rFonts w:ascii="Arial" w:eastAsia="Arial" w:hAnsi="Arial" w:cs="Arial"/>
          <w:color w:val="000000" w:themeColor="text1"/>
          <w:sz w:val="22"/>
          <w:szCs w:val="22"/>
        </w:rPr>
        <w:t xml:space="preserve">. It is worth nothing that while our fish were fed the same diet from 30 days onward, at 114 </w:t>
      </w:r>
      <w:proofErr w:type="spellStart"/>
      <w:r w:rsidR="009E1C32" w:rsidRPr="00F16347">
        <w:rPr>
          <w:rFonts w:ascii="Arial" w:eastAsia="Arial" w:hAnsi="Arial" w:cs="Arial"/>
          <w:color w:val="000000" w:themeColor="text1"/>
          <w:sz w:val="22"/>
          <w:szCs w:val="22"/>
        </w:rPr>
        <w:t>dpf</w:t>
      </w:r>
      <w:proofErr w:type="spellEnd"/>
      <w:r w:rsidRPr="00F16347">
        <w:rPr>
          <w:rFonts w:ascii="Arial" w:eastAsia="Arial" w:hAnsi="Arial" w:cs="Arial"/>
          <w:color w:val="000000" w:themeColor="text1"/>
          <w:sz w:val="22"/>
          <w:szCs w:val="22"/>
        </w:rPr>
        <w:t xml:space="preserve"> fish </w:t>
      </w:r>
      <w:r w:rsidR="009E1C32" w:rsidRPr="00F16347">
        <w:rPr>
          <w:rFonts w:ascii="Arial" w:eastAsia="Arial" w:hAnsi="Arial" w:cs="Arial"/>
          <w:color w:val="000000" w:themeColor="text1"/>
          <w:sz w:val="22"/>
          <w:szCs w:val="22"/>
        </w:rPr>
        <w:t xml:space="preserve">in our study </w:t>
      </w:r>
      <w:r w:rsidRPr="00F16347">
        <w:rPr>
          <w:rFonts w:ascii="Arial" w:eastAsia="Arial" w:hAnsi="Arial" w:cs="Arial"/>
          <w:color w:val="000000" w:themeColor="text1"/>
          <w:sz w:val="22"/>
          <w:szCs w:val="22"/>
        </w:rPr>
        <w:t>were switched from a juvenile formulation to an adult formulation of their respective diets. These formulations differed slightly in some diets</w:t>
      </w:r>
      <w:r w:rsidR="0022329E" w:rsidRPr="00F16347">
        <w:rPr>
          <w:rFonts w:ascii="Arial" w:eastAsia="Arial" w:hAnsi="Arial" w:cs="Arial"/>
          <w:color w:val="000000" w:themeColor="text1"/>
          <w:sz w:val="22"/>
          <w:szCs w:val="22"/>
        </w:rPr>
        <w:t xml:space="preserve"> (e.g., Gemma and Watts)</w:t>
      </w:r>
      <w:r w:rsidRPr="00F16347">
        <w:rPr>
          <w:rFonts w:ascii="Arial" w:eastAsia="Arial" w:hAnsi="Arial" w:cs="Arial"/>
          <w:color w:val="000000" w:themeColor="text1"/>
          <w:sz w:val="22"/>
          <w:szCs w:val="22"/>
        </w:rPr>
        <w:t>, but in others more substantially</w:t>
      </w:r>
      <w:r w:rsidR="0022329E" w:rsidRPr="00F16347">
        <w:rPr>
          <w:rFonts w:ascii="Arial" w:eastAsia="Arial" w:hAnsi="Arial" w:cs="Arial"/>
          <w:color w:val="000000" w:themeColor="text1"/>
          <w:sz w:val="22"/>
          <w:szCs w:val="22"/>
        </w:rPr>
        <w:t xml:space="preserve"> (e.g., ZIRC)</w:t>
      </w:r>
      <w:r w:rsidRPr="00F16347">
        <w:rPr>
          <w:rFonts w:ascii="Arial" w:eastAsia="Arial" w:hAnsi="Arial" w:cs="Arial"/>
          <w:color w:val="000000" w:themeColor="text1"/>
          <w:sz w:val="22"/>
          <w:szCs w:val="22"/>
        </w:rPr>
        <w:t>, which may contribute to the variability</w:t>
      </w:r>
      <w:r w:rsidR="003569B7" w:rsidRPr="00F16347">
        <w:rPr>
          <w:rFonts w:ascii="Arial" w:eastAsia="Arial" w:hAnsi="Arial" w:cs="Arial"/>
          <w:color w:val="000000" w:themeColor="text1"/>
          <w:sz w:val="22"/>
          <w:szCs w:val="22"/>
        </w:rPr>
        <w:t xml:space="preserve"> we observed</w:t>
      </w:r>
      <w:r w:rsidRPr="00F16347">
        <w:rPr>
          <w:rFonts w:ascii="Arial" w:eastAsia="Arial" w:hAnsi="Arial" w:cs="Arial"/>
          <w:color w:val="000000" w:themeColor="text1"/>
          <w:sz w:val="22"/>
          <w:szCs w:val="22"/>
        </w:rPr>
        <w:t xml:space="preserve"> in the gut microbiome between diets across zebrafish development. Despite these limitations, we found </w:t>
      </w:r>
      <w:r w:rsidR="0022329E" w:rsidRPr="00F16347">
        <w:rPr>
          <w:rFonts w:ascii="Arial" w:eastAsia="Arial" w:hAnsi="Arial" w:cs="Arial"/>
          <w:color w:val="000000" w:themeColor="text1"/>
          <w:sz w:val="22"/>
          <w:szCs w:val="22"/>
        </w:rPr>
        <w:t>adult zebrafish fed diets of similar nutritional composition</w:t>
      </w:r>
      <w:r w:rsidRPr="00F16347">
        <w:rPr>
          <w:rFonts w:ascii="Arial" w:eastAsia="Arial" w:hAnsi="Arial" w:cs="Arial"/>
          <w:color w:val="000000" w:themeColor="text1"/>
          <w:sz w:val="22"/>
          <w:szCs w:val="22"/>
        </w:rPr>
        <w:t xml:space="preserve"> </w:t>
      </w:r>
      <w:r w:rsidR="00FF45B3" w:rsidRPr="00F16347">
        <w:rPr>
          <w:rFonts w:ascii="Arial" w:eastAsia="Arial" w:hAnsi="Arial" w:cs="Arial"/>
          <w:color w:val="000000" w:themeColor="text1"/>
          <w:sz w:val="22"/>
          <w:szCs w:val="22"/>
        </w:rPr>
        <w:t>manifest</w:t>
      </w:r>
      <w:r w:rsidR="0022329E" w:rsidRPr="00F16347">
        <w:rPr>
          <w:rFonts w:ascii="Arial" w:eastAsia="Arial" w:hAnsi="Arial" w:cs="Arial"/>
          <w:color w:val="000000" w:themeColor="text1"/>
          <w:sz w:val="22"/>
          <w:szCs w:val="22"/>
        </w:rPr>
        <w:t xml:space="preserve"> </w:t>
      </w:r>
      <w:commentRangeStart w:id="112"/>
      <w:r w:rsidR="00066F12" w:rsidRPr="00F16347">
        <w:rPr>
          <w:rFonts w:ascii="Arial" w:eastAsia="Arial" w:hAnsi="Arial" w:cs="Arial"/>
          <w:color w:val="000000" w:themeColor="text1"/>
          <w:sz w:val="22"/>
          <w:szCs w:val="22"/>
        </w:rPr>
        <w:t>di</w:t>
      </w:r>
      <w:r w:rsidR="00952D70" w:rsidRPr="00F16347">
        <w:rPr>
          <w:rFonts w:ascii="Arial" w:eastAsia="Arial" w:hAnsi="Arial" w:cs="Arial"/>
          <w:color w:val="000000" w:themeColor="text1"/>
          <w:sz w:val="22"/>
          <w:szCs w:val="22"/>
        </w:rPr>
        <w:t>stinct</w:t>
      </w:r>
      <w:r w:rsidRPr="00F16347">
        <w:rPr>
          <w:rFonts w:ascii="Arial" w:eastAsia="Arial" w:hAnsi="Arial" w:cs="Arial"/>
          <w:color w:val="000000" w:themeColor="text1"/>
          <w:sz w:val="22"/>
          <w:szCs w:val="22"/>
        </w:rPr>
        <w:t xml:space="preserve"> </w:t>
      </w:r>
      <w:r w:rsidR="003569B7" w:rsidRPr="00F16347">
        <w:rPr>
          <w:rFonts w:ascii="Arial" w:eastAsia="Arial" w:hAnsi="Arial" w:cs="Arial"/>
          <w:color w:val="000000" w:themeColor="text1"/>
          <w:sz w:val="22"/>
          <w:szCs w:val="22"/>
        </w:rPr>
        <w:t>gut microbiome</w:t>
      </w:r>
      <w:ins w:id="113" w:author="Sieler Jr, Michael James" w:date="2022-12-20T12:21:00Z">
        <w:r w:rsidR="005E68ED">
          <w:rPr>
            <w:rFonts w:ascii="Arial" w:eastAsia="Arial" w:hAnsi="Arial" w:cs="Arial"/>
            <w:color w:val="000000" w:themeColor="text1"/>
            <w:sz w:val="22"/>
            <w:szCs w:val="22"/>
          </w:rPr>
          <w:t xml:space="preserve"> successional patterns in</w:t>
        </w:r>
      </w:ins>
      <w:r w:rsidR="003569B7" w:rsidRPr="00F16347">
        <w:rPr>
          <w:rFonts w:ascii="Arial" w:eastAsia="Arial" w:hAnsi="Arial" w:cs="Arial"/>
          <w:color w:val="000000" w:themeColor="text1"/>
          <w:sz w:val="22"/>
          <w:szCs w:val="22"/>
        </w:rPr>
        <w:t xml:space="preserve"> </w:t>
      </w:r>
      <w:ins w:id="114" w:author="Sieler Jr, Michael James" w:date="2022-12-20T12:19:00Z">
        <w:r w:rsidR="005E68ED">
          <w:rPr>
            <w:rFonts w:ascii="Arial" w:eastAsia="Arial" w:hAnsi="Arial" w:cs="Arial"/>
            <w:color w:val="000000" w:themeColor="text1"/>
            <w:sz w:val="22"/>
            <w:szCs w:val="22"/>
          </w:rPr>
          <w:t xml:space="preserve">community compositions across </w:t>
        </w:r>
      </w:ins>
      <w:del w:id="115" w:author="Sieler Jr, Michael James" w:date="2022-12-20T12:20:00Z">
        <w:r w:rsidRPr="00F16347" w:rsidDel="005E68ED">
          <w:rPr>
            <w:rFonts w:ascii="Arial" w:eastAsia="Arial" w:hAnsi="Arial" w:cs="Arial"/>
            <w:color w:val="000000" w:themeColor="text1"/>
            <w:sz w:val="22"/>
            <w:szCs w:val="22"/>
          </w:rPr>
          <w:delText>successional trajectories</w:delText>
        </w:r>
        <w:commentRangeEnd w:id="112"/>
        <w:r w:rsidR="009E1C32" w:rsidRPr="00F16347" w:rsidDel="005E68ED">
          <w:rPr>
            <w:rStyle w:val="CommentReference"/>
            <w:rFonts w:ascii="Arial" w:hAnsi="Arial" w:cs="Arial"/>
            <w:sz w:val="22"/>
            <w:szCs w:val="22"/>
          </w:rPr>
          <w:commentReference w:id="112"/>
        </w:r>
      </w:del>
      <w:ins w:id="116" w:author="Sieler Jr, Michael James" w:date="2022-12-20T12:20:00Z">
        <w:r w:rsidR="005E68ED">
          <w:rPr>
            <w:rFonts w:ascii="Arial" w:eastAsia="Arial" w:hAnsi="Arial" w:cs="Arial"/>
            <w:color w:val="000000" w:themeColor="text1"/>
            <w:sz w:val="22"/>
            <w:szCs w:val="22"/>
          </w:rPr>
          <w:t>adulthood</w:t>
        </w:r>
      </w:ins>
      <w:r w:rsidRPr="00F16347">
        <w:rPr>
          <w:rFonts w:ascii="Arial" w:eastAsia="Arial" w:hAnsi="Arial" w:cs="Arial"/>
          <w:color w:val="000000" w:themeColor="text1"/>
          <w:sz w:val="22"/>
          <w:szCs w:val="22"/>
        </w:rPr>
        <w:t xml:space="preserve">. Future work should seek consistency in diet formulations and increase sampling time points throughout zebrafish development to further clarify </w:t>
      </w:r>
      <w:r w:rsidR="003569B7" w:rsidRPr="00F16347">
        <w:rPr>
          <w:rFonts w:ascii="Arial" w:eastAsia="Arial" w:hAnsi="Arial" w:cs="Arial"/>
          <w:color w:val="000000" w:themeColor="text1"/>
          <w:sz w:val="22"/>
          <w:szCs w:val="22"/>
        </w:rPr>
        <w:t>the</w:t>
      </w:r>
      <w:r w:rsidRPr="00F16347">
        <w:rPr>
          <w:rFonts w:ascii="Arial" w:eastAsia="Arial" w:hAnsi="Arial" w:cs="Arial"/>
          <w:color w:val="000000" w:themeColor="text1"/>
          <w:sz w:val="22"/>
          <w:szCs w:val="22"/>
        </w:rPr>
        <w:t xml:space="preserve"> successional development of zebrafish gut microbiomes.</w:t>
      </w:r>
    </w:p>
    <w:p w14:paraId="3F6DA2A3" w14:textId="1C89CFCC"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700988A7" w14:textId="55D7CDDC" w:rsidR="00A34D5D" w:rsidRPr="00F16347" w:rsidRDefault="0022329E" w:rsidP="00BC7D26">
      <w:pPr>
        <w:spacing w:line="360" w:lineRule="auto"/>
        <w:rPr>
          <w:rFonts w:ascii="Arial" w:eastAsia="Arial" w:hAnsi="Arial" w:cs="Arial"/>
          <w:color w:val="000000" w:themeColor="text1"/>
          <w:sz w:val="22"/>
          <w:szCs w:val="22"/>
        </w:rPr>
      </w:pPr>
      <w:commentRangeStart w:id="117"/>
      <w:r w:rsidRPr="00F16347">
        <w:rPr>
          <w:rFonts w:ascii="Arial" w:eastAsia="Arial" w:hAnsi="Arial" w:cs="Arial"/>
          <w:color w:val="000000" w:themeColor="text1"/>
          <w:sz w:val="22"/>
          <w:szCs w:val="22"/>
        </w:rPr>
        <w:t>Finally, w</w:t>
      </w:r>
      <w:r w:rsidR="7593FD0B" w:rsidRPr="00F16347">
        <w:rPr>
          <w:rFonts w:ascii="Arial" w:eastAsia="Arial" w:hAnsi="Arial" w:cs="Arial"/>
          <w:color w:val="000000" w:themeColor="text1"/>
          <w:sz w:val="22"/>
          <w:szCs w:val="22"/>
        </w:rPr>
        <w:t xml:space="preserve">e observed that the gut microbiome </w:t>
      </w:r>
      <w:commentRangeEnd w:id="117"/>
      <w:r w:rsidR="009303C6" w:rsidRPr="00F16347">
        <w:rPr>
          <w:rStyle w:val="CommentReference"/>
          <w:rFonts w:ascii="Arial" w:hAnsi="Arial" w:cs="Arial"/>
          <w:sz w:val="22"/>
          <w:szCs w:val="22"/>
        </w:rPr>
        <w:commentReference w:id="117"/>
      </w:r>
      <w:r w:rsidR="7593FD0B" w:rsidRPr="00F16347">
        <w:rPr>
          <w:rFonts w:ascii="Arial" w:eastAsia="Arial" w:hAnsi="Arial" w:cs="Arial"/>
          <w:color w:val="000000" w:themeColor="text1"/>
          <w:sz w:val="22"/>
          <w:szCs w:val="22"/>
        </w:rPr>
        <w:t xml:space="preserve">of zebrafish were sensitive to pathogen exposure, </w:t>
      </w:r>
      <w:commentRangeStart w:id="118"/>
      <w:r w:rsidR="7593FD0B" w:rsidRPr="00F16347">
        <w:rPr>
          <w:rFonts w:ascii="Arial" w:eastAsia="Arial" w:hAnsi="Arial" w:cs="Arial"/>
          <w:color w:val="000000" w:themeColor="text1"/>
          <w:sz w:val="22"/>
          <w:szCs w:val="22"/>
        </w:rPr>
        <w:t>but diet was the main driver</w:t>
      </w:r>
      <w:commentRangeEnd w:id="118"/>
      <w:r w:rsidR="00D703F3" w:rsidRPr="00F16347">
        <w:rPr>
          <w:rStyle w:val="CommentReference"/>
          <w:rFonts w:ascii="Arial" w:hAnsi="Arial" w:cs="Arial"/>
          <w:sz w:val="22"/>
          <w:szCs w:val="22"/>
        </w:rPr>
        <w:commentReference w:id="118"/>
      </w:r>
      <w:r w:rsidR="00311E36" w:rsidRPr="00F16347">
        <w:rPr>
          <w:rFonts w:ascii="Arial" w:eastAsia="Arial" w:hAnsi="Arial" w:cs="Arial"/>
          <w:color w:val="000000" w:themeColor="text1"/>
          <w:sz w:val="22"/>
          <w:szCs w:val="22"/>
        </w:rPr>
        <w:t xml:space="preserve"> of gut microbiome structure</w:t>
      </w:r>
      <w:r w:rsidR="7593FD0B" w:rsidRPr="00F16347">
        <w:rPr>
          <w:rFonts w:ascii="Arial" w:eastAsia="Arial" w:hAnsi="Arial" w:cs="Arial"/>
          <w:color w:val="000000" w:themeColor="text1"/>
          <w:sz w:val="22"/>
          <w:szCs w:val="22"/>
        </w:rPr>
        <w:t>.</w:t>
      </w:r>
      <w:ins w:id="119" w:author="Sieler Jr, Michael James" w:date="2022-12-20T11:32:00Z">
        <w:r w:rsidR="00454F75">
          <w:rPr>
            <w:rFonts w:ascii="Arial" w:eastAsia="Arial" w:hAnsi="Arial" w:cs="Arial"/>
            <w:color w:val="000000" w:themeColor="text1"/>
            <w:sz w:val="22"/>
            <w:szCs w:val="22"/>
          </w:rPr>
          <w:t xml:space="preserve"> </w:t>
        </w:r>
      </w:ins>
      <w:ins w:id="120" w:author="Sieler Jr, Michael James" w:date="2022-12-20T11:35:00Z">
        <w:r w:rsidR="002E3B6F">
          <w:rPr>
            <w:rFonts w:ascii="Arial" w:eastAsia="Arial" w:hAnsi="Arial" w:cs="Arial"/>
            <w:color w:val="000000" w:themeColor="text1"/>
            <w:sz w:val="22"/>
            <w:szCs w:val="22"/>
          </w:rPr>
          <w:t>We</w:t>
        </w:r>
      </w:ins>
      <w:ins w:id="121" w:author="Sieler Jr, Michael James" w:date="2022-12-20T11:32:00Z">
        <w:r w:rsidR="00454F75">
          <w:rPr>
            <w:rFonts w:ascii="Arial" w:eastAsia="Arial" w:hAnsi="Arial" w:cs="Arial"/>
            <w:color w:val="000000" w:themeColor="text1"/>
            <w:sz w:val="22"/>
            <w:szCs w:val="22"/>
          </w:rPr>
          <w:t xml:space="preserve"> ensure</w:t>
        </w:r>
      </w:ins>
      <w:ins w:id="122" w:author="Sieler Jr, Michael James" w:date="2022-12-20T11:35:00Z">
        <w:r w:rsidR="002E3B6F">
          <w:rPr>
            <w:rFonts w:ascii="Arial" w:eastAsia="Arial" w:hAnsi="Arial" w:cs="Arial"/>
            <w:color w:val="000000" w:themeColor="text1"/>
            <w:sz w:val="22"/>
            <w:szCs w:val="22"/>
          </w:rPr>
          <w:t>d</w:t>
        </w:r>
      </w:ins>
      <w:ins w:id="123" w:author="Sieler Jr, Michael James" w:date="2022-12-20T11:32:00Z">
        <w:r w:rsidR="00454F75">
          <w:rPr>
            <w:rFonts w:ascii="Arial" w:eastAsia="Arial" w:hAnsi="Arial" w:cs="Arial"/>
            <w:color w:val="000000" w:themeColor="text1"/>
            <w:sz w:val="22"/>
            <w:szCs w:val="22"/>
          </w:rPr>
          <w:t xml:space="preserve"> all fish </w:t>
        </w:r>
      </w:ins>
      <w:ins w:id="124" w:author="Sieler Jr, Michael James" w:date="2022-12-20T11:33:00Z">
        <w:r w:rsidR="00454F75">
          <w:rPr>
            <w:rFonts w:ascii="Arial" w:eastAsia="Arial" w:hAnsi="Arial" w:cs="Arial"/>
            <w:color w:val="000000" w:themeColor="text1"/>
            <w:sz w:val="22"/>
            <w:szCs w:val="22"/>
          </w:rPr>
          <w:t>were</w:t>
        </w:r>
      </w:ins>
      <w:ins w:id="125" w:author="Sieler Jr, Michael James" w:date="2022-12-20T11:32:00Z">
        <w:r w:rsidR="00454F75">
          <w:rPr>
            <w:rFonts w:ascii="Arial" w:eastAsia="Arial" w:hAnsi="Arial" w:cs="Arial"/>
            <w:color w:val="000000" w:themeColor="text1"/>
            <w:sz w:val="22"/>
            <w:szCs w:val="22"/>
          </w:rPr>
          <w:t xml:space="preserve"> exposed to the pathogen</w:t>
        </w:r>
      </w:ins>
      <w:ins w:id="126" w:author="Sieler Jr, Michael James" w:date="2022-12-20T11:35:00Z">
        <w:r w:rsidR="002E3B6F">
          <w:rPr>
            <w:rFonts w:ascii="Arial" w:eastAsia="Arial" w:hAnsi="Arial" w:cs="Arial"/>
            <w:color w:val="000000" w:themeColor="text1"/>
            <w:sz w:val="22"/>
            <w:szCs w:val="22"/>
          </w:rPr>
          <w:t xml:space="preserve"> by</w:t>
        </w:r>
      </w:ins>
      <w:ins w:id="127" w:author="Sieler Jr, Michael James" w:date="2022-12-20T11:32:00Z">
        <w:r w:rsidR="00454F75">
          <w:rPr>
            <w:rFonts w:ascii="Arial" w:eastAsia="Arial" w:hAnsi="Arial" w:cs="Arial"/>
            <w:color w:val="000000" w:themeColor="text1"/>
            <w:sz w:val="22"/>
            <w:szCs w:val="22"/>
          </w:rPr>
          <w:t xml:space="preserve"> inject</w:t>
        </w:r>
      </w:ins>
      <w:ins w:id="128" w:author="Sieler Jr, Michael James" w:date="2022-12-20T11:35:00Z">
        <w:r w:rsidR="002E3B6F">
          <w:rPr>
            <w:rFonts w:ascii="Arial" w:eastAsia="Arial" w:hAnsi="Arial" w:cs="Arial"/>
            <w:color w:val="000000" w:themeColor="text1"/>
            <w:sz w:val="22"/>
            <w:szCs w:val="22"/>
          </w:rPr>
          <w:t>ing</w:t>
        </w:r>
      </w:ins>
      <w:ins w:id="129" w:author="Sieler Jr, Michael James" w:date="2022-12-20T11:32:00Z">
        <w:r w:rsidR="00454F75">
          <w:rPr>
            <w:rFonts w:ascii="Arial" w:eastAsia="Arial" w:hAnsi="Arial" w:cs="Arial"/>
            <w:color w:val="000000" w:themeColor="text1"/>
            <w:sz w:val="22"/>
            <w:szCs w:val="22"/>
          </w:rPr>
          <w:t xml:space="preserve"> </w:t>
        </w:r>
        <w:r w:rsidR="00454F75" w:rsidRPr="00454F75">
          <w:rPr>
            <w:rFonts w:ascii="Arial" w:eastAsia="Arial" w:hAnsi="Arial" w:cs="Arial"/>
            <w:i/>
            <w:iCs/>
            <w:color w:val="000000" w:themeColor="text1"/>
            <w:sz w:val="22"/>
            <w:szCs w:val="22"/>
            <w:rPrChange w:id="130" w:author="Sieler Jr, Michael James" w:date="2022-12-20T11:33:00Z">
              <w:rPr>
                <w:rFonts w:ascii="Arial" w:eastAsia="Arial" w:hAnsi="Arial" w:cs="Arial"/>
                <w:color w:val="000000" w:themeColor="text1"/>
                <w:sz w:val="22"/>
                <w:szCs w:val="22"/>
              </w:rPr>
            </w:rPrChange>
          </w:rPr>
          <w:t xml:space="preserve">Mycobacterium chelonae </w:t>
        </w:r>
        <w:r w:rsidR="00454F75">
          <w:rPr>
            <w:rFonts w:ascii="Arial" w:eastAsia="Arial" w:hAnsi="Arial" w:cs="Arial"/>
            <w:color w:val="000000" w:themeColor="text1"/>
            <w:sz w:val="22"/>
            <w:szCs w:val="22"/>
          </w:rPr>
          <w:t>into the</w:t>
        </w:r>
      </w:ins>
      <w:ins w:id="131" w:author="Sieler Jr, Michael James" w:date="2022-12-20T11:33:00Z">
        <w:r w:rsidR="00454F75">
          <w:rPr>
            <w:rFonts w:ascii="Arial" w:eastAsia="Arial" w:hAnsi="Arial" w:cs="Arial"/>
            <w:color w:val="000000" w:themeColor="text1"/>
            <w:sz w:val="22"/>
            <w:szCs w:val="22"/>
          </w:rPr>
          <w:t xml:space="preserve"> coelomic cavities of the fish</w:t>
        </w:r>
      </w:ins>
      <w:ins w:id="132" w:author="Sieler Jr, Michael James" w:date="2022-12-20T11:34:00Z">
        <w:r w:rsidR="00454F75">
          <w:rPr>
            <w:rFonts w:ascii="Arial" w:eastAsia="Arial" w:hAnsi="Arial" w:cs="Arial"/>
            <w:color w:val="000000" w:themeColor="text1"/>
            <w:sz w:val="22"/>
            <w:szCs w:val="22"/>
          </w:rPr>
          <w:t xml:space="preserve"> at 4 mpf</w:t>
        </w:r>
      </w:ins>
      <w:ins w:id="133" w:author="Sieler Jr, Michael James" w:date="2022-12-20T11:35:00Z">
        <w:r w:rsidR="002E3B6F">
          <w:rPr>
            <w:rFonts w:ascii="Arial" w:eastAsia="Arial" w:hAnsi="Arial" w:cs="Arial"/>
            <w:color w:val="000000" w:themeColor="text1"/>
            <w:sz w:val="22"/>
            <w:szCs w:val="22"/>
          </w:rPr>
          <w:t>.</w:t>
        </w:r>
      </w:ins>
      <w:ins w:id="134" w:author="Sieler Jr, Michael James" w:date="2022-12-20T11:33:00Z">
        <w:r w:rsidR="00454F75">
          <w:rPr>
            <w:rFonts w:ascii="Arial" w:eastAsia="Arial" w:hAnsi="Arial" w:cs="Arial"/>
            <w:color w:val="000000" w:themeColor="text1"/>
            <w:sz w:val="22"/>
            <w:szCs w:val="22"/>
          </w:rPr>
          <w:t xml:space="preserve"> </w:t>
        </w:r>
      </w:ins>
      <w:ins w:id="135" w:author="Sieler Jr, Michael James" w:date="2022-12-20T11:35:00Z">
        <w:r w:rsidR="002E3B6F">
          <w:rPr>
            <w:rFonts w:ascii="Arial" w:eastAsia="Arial" w:hAnsi="Arial" w:cs="Arial"/>
            <w:color w:val="000000" w:themeColor="text1"/>
            <w:sz w:val="22"/>
            <w:szCs w:val="22"/>
          </w:rPr>
          <w:t xml:space="preserve">We found that </w:t>
        </w:r>
      </w:ins>
      <w:del w:id="136" w:author="Sieler Jr, Michael James" w:date="2022-12-20T11:35:00Z">
        <w:r w:rsidR="7593FD0B" w:rsidRPr="00F16347" w:rsidDel="002E3B6F">
          <w:rPr>
            <w:rFonts w:ascii="Arial" w:eastAsia="Arial" w:hAnsi="Arial" w:cs="Arial"/>
            <w:color w:val="000000" w:themeColor="text1"/>
            <w:sz w:val="22"/>
            <w:szCs w:val="22"/>
          </w:rPr>
          <w:delText xml:space="preserve"> </w:delText>
        </w:r>
      </w:del>
      <w:ins w:id="137" w:author="Sieler Jr, Michael James" w:date="2022-12-20T11:35:00Z">
        <w:r w:rsidR="002E3B6F">
          <w:rPr>
            <w:rFonts w:ascii="Arial" w:eastAsia="Arial" w:hAnsi="Arial" w:cs="Arial"/>
            <w:color w:val="000000" w:themeColor="text1"/>
            <w:sz w:val="22"/>
            <w:szCs w:val="22"/>
          </w:rPr>
          <w:t>p</w:t>
        </w:r>
      </w:ins>
      <w:ins w:id="138" w:author="Sieler Jr, Michael James" w:date="2022-12-19T17:46:00Z">
        <w:r w:rsidR="00C0118C" w:rsidRPr="00F16347">
          <w:rPr>
            <w:rFonts w:ascii="Arial" w:eastAsia="Arial" w:hAnsi="Arial" w:cs="Arial"/>
            <w:color w:val="000000" w:themeColor="text1"/>
            <w:sz w:val="22"/>
            <w:szCs w:val="22"/>
          </w:rPr>
          <w:t>resence of infection was not sufficient to explain</w:t>
        </w:r>
      </w:ins>
      <w:ins w:id="139" w:author="Sieler Jr, Michael James" w:date="2022-12-20T11:35:00Z">
        <w:r w:rsidR="003D1400">
          <w:rPr>
            <w:rFonts w:ascii="Arial" w:eastAsia="Arial" w:hAnsi="Arial" w:cs="Arial"/>
            <w:color w:val="000000" w:themeColor="text1"/>
            <w:sz w:val="22"/>
            <w:szCs w:val="22"/>
          </w:rPr>
          <w:t xml:space="preserve"> associations with</w:t>
        </w:r>
      </w:ins>
      <w:ins w:id="140" w:author="Sieler Jr, Michael James" w:date="2022-12-19T17:46:00Z">
        <w:r w:rsidR="00C0118C" w:rsidRPr="00F16347">
          <w:rPr>
            <w:rFonts w:ascii="Arial" w:eastAsia="Arial" w:hAnsi="Arial" w:cs="Arial"/>
            <w:color w:val="000000" w:themeColor="text1"/>
            <w:sz w:val="22"/>
            <w:szCs w:val="22"/>
          </w:rPr>
          <w:t xml:space="preserve"> microbiome diversity or community composition, which is likely due to being underpowered to detect them. We found infection by diet interactions on a larger number of individuals that were assessed for histopathology, but not with the subset of fish sampled for microbiome analysis. Therefore, having a sufficiently large sample size is important for observing infection effects on the gut microbiome. However, we found that gut microbiome diversification </w:t>
        </w:r>
      </w:ins>
      <w:ins w:id="141" w:author="Sieler Jr, Michael James" w:date="2022-12-20T11:32:00Z">
        <w:r w:rsidR="00454F75">
          <w:rPr>
            <w:rFonts w:ascii="Arial" w:eastAsia="Arial" w:hAnsi="Arial" w:cs="Arial"/>
            <w:color w:val="000000" w:themeColor="text1"/>
            <w:sz w:val="22"/>
            <w:szCs w:val="22"/>
          </w:rPr>
          <w:t xml:space="preserve">did not change </w:t>
        </w:r>
      </w:ins>
      <w:ins w:id="142" w:author="Sieler Jr, Michael James" w:date="2022-12-20T11:38:00Z">
        <w:r w:rsidR="009B4331">
          <w:rPr>
            <w:rFonts w:ascii="Arial" w:eastAsia="Arial" w:hAnsi="Arial" w:cs="Arial"/>
            <w:color w:val="000000" w:themeColor="text1"/>
            <w:sz w:val="22"/>
            <w:szCs w:val="22"/>
          </w:rPr>
          <w:t>after</w:t>
        </w:r>
      </w:ins>
      <w:ins w:id="143" w:author="Sieler Jr, Michael James" w:date="2022-12-19T17:46:00Z">
        <w:r w:rsidR="00C0118C" w:rsidRPr="00F16347">
          <w:rPr>
            <w:rFonts w:ascii="Arial" w:eastAsia="Arial" w:hAnsi="Arial" w:cs="Arial"/>
            <w:color w:val="000000" w:themeColor="text1"/>
            <w:sz w:val="22"/>
            <w:szCs w:val="22"/>
          </w:rPr>
          <w:t xml:space="preserve"> exposure to </w:t>
        </w:r>
        <w:r w:rsidR="00C0118C" w:rsidRPr="00F16347">
          <w:rPr>
            <w:rFonts w:ascii="Arial" w:eastAsia="Arial" w:hAnsi="Arial" w:cs="Arial"/>
            <w:i/>
            <w:iCs/>
            <w:color w:val="000000" w:themeColor="text1"/>
            <w:sz w:val="22"/>
            <w:szCs w:val="22"/>
          </w:rPr>
          <w:t>M</w:t>
        </w:r>
      </w:ins>
      <w:ins w:id="144" w:author="Sieler Jr, Michael James" w:date="2022-12-20T11:38:00Z">
        <w:r w:rsidR="009B4331">
          <w:rPr>
            <w:rFonts w:ascii="Arial" w:eastAsia="Arial" w:hAnsi="Arial" w:cs="Arial"/>
            <w:i/>
            <w:iCs/>
            <w:color w:val="000000" w:themeColor="text1"/>
            <w:sz w:val="22"/>
            <w:szCs w:val="22"/>
          </w:rPr>
          <w:t>.</w:t>
        </w:r>
      </w:ins>
      <w:ins w:id="145" w:author="Sieler Jr, Michael James" w:date="2022-12-19T17:46:00Z">
        <w:r w:rsidR="00C0118C" w:rsidRPr="00F16347">
          <w:rPr>
            <w:rFonts w:ascii="Arial" w:eastAsia="Arial" w:hAnsi="Arial" w:cs="Arial"/>
            <w:i/>
            <w:iCs/>
            <w:color w:val="000000" w:themeColor="text1"/>
            <w:sz w:val="22"/>
            <w:szCs w:val="22"/>
          </w:rPr>
          <w:t xml:space="preserve"> chelonae</w:t>
        </w:r>
        <w:r w:rsidR="00C0118C" w:rsidRPr="00F16347">
          <w:rPr>
            <w:rFonts w:ascii="Arial" w:eastAsia="Arial" w:hAnsi="Arial" w:cs="Arial"/>
            <w:color w:val="000000" w:themeColor="text1"/>
            <w:sz w:val="22"/>
            <w:szCs w:val="22"/>
          </w:rPr>
          <w:t xml:space="preserve"> uniquely in ZIRC-diet fed fish relative to their unexposed controls. Our results contrast our prior work that found exposure to an intestinal helminth was associated with an increase in microbiome diversity</w:t>
        </w:r>
        <w:r w:rsidR="00C0118C" w:rsidRPr="00F16347">
          <w:rPr>
            <w:rFonts w:ascii="Arial" w:eastAsia="Arial" w:hAnsi="Arial" w:cs="Arial"/>
            <w:color w:val="000000" w:themeColor="text1"/>
            <w:sz w:val="22"/>
            <w:szCs w:val="22"/>
          </w:rPr>
          <w:fldChar w:fldCharType="begin"/>
        </w:r>
      </w:ins>
      <w:r w:rsidR="00FD1A6F">
        <w:rPr>
          <w:rFonts w:ascii="Arial" w:eastAsia="Arial" w:hAnsi="Arial" w:cs="Arial"/>
          <w:color w:val="000000" w:themeColor="text1"/>
          <w:sz w:val="22"/>
          <w:szCs w:val="22"/>
        </w:rPr>
        <w:instrText xml:space="preserve"> ADDIN ZOTERO_ITEM CSL_CITATION {"citationID":"XSUlZCPh","properties":{"formattedCitation":"\\super 21\\nosupersub{}","plainCitation":"21","noteIndex":0},"citationItems":[{"id":15,"uris":["http://zotero.org/users/5603014/items/2Z79FQGP"],"itemData":{"id":15,"type":"article-journal","abstract":"Helminth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ins w:id="146" w:author="Sieler Jr, Michael James" w:date="2022-12-19T17:46:00Z">
        <w:r w:rsidR="00C0118C" w:rsidRPr="00F16347">
          <w:rPr>
            <w:rFonts w:ascii="Arial" w:eastAsia="Arial" w:hAnsi="Arial" w:cs="Arial"/>
            <w:color w:val="000000" w:themeColor="text1"/>
            <w:sz w:val="22"/>
            <w:szCs w:val="22"/>
          </w:rPr>
          <w:fldChar w:fldCharType="separate"/>
        </w:r>
      </w:ins>
      <w:r w:rsidR="00FD1A6F" w:rsidRPr="00FD1A6F">
        <w:rPr>
          <w:rFonts w:ascii="Arial" w:hAnsi="Arial" w:cs="Arial"/>
          <w:color w:val="000000"/>
          <w:sz w:val="22"/>
          <w:vertAlign w:val="superscript"/>
        </w:rPr>
        <w:t>21</w:t>
      </w:r>
      <w:ins w:id="147" w:author="Sieler Jr, Michael James" w:date="2022-12-19T17:46:00Z">
        <w:r w:rsidR="00C0118C" w:rsidRPr="00F16347">
          <w:rPr>
            <w:rFonts w:ascii="Arial" w:eastAsia="Arial" w:hAnsi="Arial" w:cs="Arial"/>
            <w:color w:val="000000" w:themeColor="text1"/>
            <w:sz w:val="22"/>
            <w:szCs w:val="22"/>
          </w:rPr>
          <w:fldChar w:fldCharType="end"/>
        </w:r>
        <w:r w:rsidR="00C0118C" w:rsidRPr="00F16347">
          <w:rPr>
            <w:rFonts w:ascii="Arial" w:eastAsia="Arial" w:hAnsi="Arial" w:cs="Arial"/>
            <w:color w:val="000000" w:themeColor="text1"/>
            <w:sz w:val="22"/>
            <w:szCs w:val="22"/>
          </w:rPr>
          <w:t xml:space="preserve">. </w:t>
        </w:r>
      </w:ins>
      <w:r w:rsidR="7593FD0B" w:rsidRPr="00F16347">
        <w:rPr>
          <w:rFonts w:ascii="Arial" w:eastAsia="Arial" w:hAnsi="Arial" w:cs="Arial"/>
          <w:color w:val="000000" w:themeColor="text1"/>
          <w:sz w:val="22"/>
          <w:szCs w:val="22"/>
        </w:rPr>
        <w:t xml:space="preserve">One possible explanation for </w:t>
      </w:r>
      <w:r w:rsidR="004C70E7" w:rsidRPr="00F16347">
        <w:rPr>
          <w:rFonts w:ascii="Arial" w:eastAsia="Arial" w:hAnsi="Arial" w:cs="Arial"/>
          <w:color w:val="000000" w:themeColor="text1"/>
          <w:sz w:val="22"/>
          <w:szCs w:val="22"/>
        </w:rPr>
        <w:t xml:space="preserve">this discrepancy is our prior study investigated an intestinal helminth which may have different impacts on the gut microbiome to that of a pathogenic bacterial species. Moreover, </w:t>
      </w:r>
      <w:r w:rsidR="7593FD0B" w:rsidRPr="00F16347">
        <w:rPr>
          <w:rFonts w:ascii="Arial" w:eastAsia="Arial" w:hAnsi="Arial" w:cs="Arial"/>
          <w:i/>
          <w:iCs/>
          <w:color w:val="000000" w:themeColor="text1"/>
          <w:sz w:val="22"/>
          <w:szCs w:val="22"/>
        </w:rPr>
        <w:t>Mycobacterium</w:t>
      </w:r>
      <w:r w:rsidR="7593FD0B" w:rsidRPr="00F16347">
        <w:rPr>
          <w:rFonts w:ascii="Arial" w:eastAsia="Arial" w:hAnsi="Arial" w:cs="Arial"/>
          <w:color w:val="000000" w:themeColor="text1"/>
          <w:sz w:val="22"/>
          <w:szCs w:val="22"/>
        </w:rPr>
        <w:t xml:space="preserve"> is hypothesized to be introduced early in life through diet, while fish in our study were exposed intravenously in</w:t>
      </w:r>
      <w:r w:rsidR="004C70E7" w:rsidRPr="00F16347">
        <w:rPr>
          <w:rFonts w:ascii="Arial" w:eastAsia="Arial" w:hAnsi="Arial" w:cs="Arial"/>
          <w:color w:val="000000" w:themeColor="text1"/>
          <w:sz w:val="22"/>
          <w:szCs w:val="22"/>
        </w:rPr>
        <w:t>to</w:t>
      </w:r>
      <w:r w:rsidR="7593FD0B" w:rsidRPr="00F16347">
        <w:rPr>
          <w:rFonts w:ascii="Arial" w:eastAsia="Arial" w:hAnsi="Arial" w:cs="Arial"/>
          <w:color w:val="000000" w:themeColor="text1"/>
          <w:sz w:val="22"/>
          <w:szCs w:val="22"/>
        </w:rPr>
        <w:t xml:space="preserve"> their coelomic cavities at adulthood when their gut microbiomes have been firmly established.</w:t>
      </w:r>
      <w:r w:rsidR="004C70E7" w:rsidRPr="00F16347">
        <w:rPr>
          <w:rFonts w:ascii="Arial" w:eastAsia="Arial" w:hAnsi="Arial" w:cs="Arial"/>
          <w:color w:val="000000" w:themeColor="text1"/>
          <w:sz w:val="22"/>
          <w:szCs w:val="22"/>
        </w:rPr>
        <w:t xml:space="preserve"> Priority effects may have hindered the injected species of </w:t>
      </w:r>
      <w:r w:rsidR="004C70E7" w:rsidRPr="00F16347">
        <w:rPr>
          <w:rFonts w:ascii="Arial" w:eastAsia="Arial" w:hAnsi="Arial" w:cs="Arial"/>
          <w:i/>
          <w:iCs/>
          <w:color w:val="000000" w:themeColor="text1"/>
          <w:sz w:val="22"/>
          <w:szCs w:val="22"/>
        </w:rPr>
        <w:t>Mycobacterium</w:t>
      </w:r>
      <w:r w:rsidR="004C70E7" w:rsidRPr="00F16347">
        <w:rPr>
          <w:rFonts w:ascii="Arial" w:eastAsia="Arial" w:hAnsi="Arial" w:cs="Arial"/>
          <w:color w:val="000000" w:themeColor="text1"/>
          <w:sz w:val="22"/>
          <w:szCs w:val="22"/>
        </w:rPr>
        <w:t xml:space="preserve"> from more substantially altering the gut microbiome </w:t>
      </w:r>
      <w:r w:rsidR="00B561E3" w:rsidRPr="00F16347">
        <w:rPr>
          <w:rFonts w:ascii="Arial" w:eastAsia="Arial" w:hAnsi="Arial" w:cs="Arial"/>
          <w:color w:val="000000" w:themeColor="text1"/>
          <w:sz w:val="22"/>
          <w:szCs w:val="22"/>
        </w:rPr>
        <w:t>at adulthood than</w:t>
      </w:r>
      <w:r w:rsidR="008F6273" w:rsidRPr="00F16347">
        <w:rPr>
          <w:rFonts w:ascii="Arial" w:eastAsia="Arial" w:hAnsi="Arial" w:cs="Arial"/>
          <w:color w:val="000000" w:themeColor="text1"/>
          <w:sz w:val="22"/>
          <w:szCs w:val="22"/>
        </w:rPr>
        <w:t xml:space="preserve"> if</w:t>
      </w:r>
      <w:r w:rsidR="004C70E7" w:rsidRPr="00F16347">
        <w:rPr>
          <w:rFonts w:ascii="Arial" w:eastAsia="Arial" w:hAnsi="Arial" w:cs="Arial"/>
          <w:color w:val="000000" w:themeColor="text1"/>
          <w:sz w:val="22"/>
          <w:szCs w:val="22"/>
        </w:rPr>
        <w:t xml:space="preserve"> it </w:t>
      </w:r>
      <w:r w:rsidR="008F6273" w:rsidRPr="00F16347">
        <w:rPr>
          <w:rFonts w:ascii="Arial" w:eastAsia="Arial" w:hAnsi="Arial" w:cs="Arial"/>
          <w:color w:val="000000" w:themeColor="text1"/>
          <w:sz w:val="22"/>
          <w:szCs w:val="22"/>
        </w:rPr>
        <w:t xml:space="preserve">had </w:t>
      </w:r>
      <w:r w:rsidR="004C70E7" w:rsidRPr="00F16347">
        <w:rPr>
          <w:rFonts w:ascii="Arial" w:eastAsia="Arial" w:hAnsi="Arial" w:cs="Arial"/>
          <w:color w:val="000000" w:themeColor="text1"/>
          <w:sz w:val="22"/>
          <w:szCs w:val="22"/>
        </w:rPr>
        <w:t>been introduced through a natural route</w:t>
      </w:r>
      <w:r w:rsidR="003E3C65" w:rsidRPr="00F16347">
        <w:rPr>
          <w:rFonts w:ascii="Arial" w:eastAsia="Arial" w:hAnsi="Arial" w:cs="Arial"/>
          <w:color w:val="000000" w:themeColor="text1"/>
          <w:sz w:val="22"/>
          <w:szCs w:val="22"/>
        </w:rPr>
        <w:t xml:space="preserve"> </w:t>
      </w:r>
      <w:r w:rsidR="00F86CE9" w:rsidRPr="00F16347">
        <w:rPr>
          <w:rFonts w:ascii="Arial" w:eastAsia="Arial" w:hAnsi="Arial" w:cs="Arial"/>
          <w:color w:val="000000" w:themeColor="text1"/>
          <w:sz w:val="22"/>
          <w:szCs w:val="22"/>
        </w:rPr>
        <w:t>during early-life microbiome assembly</w:t>
      </w:r>
      <w:r w:rsidR="004C70E7"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{"citationID":"D3yFEFQM","properties":{"formattedCitation":"\\super 32\\nosupersub{}","plainCitation":"32","noteIndex":0},"citationItems":[{"id":7202,"uris":["http://zotero.org/users/5603014/items/HUFB4EXT"],"itemData":{"id":7202,"type":"article-journal","abstract":"The zebraﬁsh, Danio rerio, is a powerful model for studying bacterial colonization of the vertebrate intestine, but the genes required by commensal bacteria to colonize the zebraﬁsh gut have not yet been interrogated on a genome-wide level. Here we apply a high-throughput transposon mutagenesis screen to Aeromonas veronii Hm21 and Vibrio sp. strain ZWU0020 during their colonization of the zebraﬁsh intestine alone and in competition with each other, as well as in different colonization orders. We use these transposon-tagged libraries to track bacterial population sizes in different colonization regimes and to identify gene functions required during these processes. We show that intraspeciﬁc, but not interspeciﬁc, competition with a previously established bacterial population greatly reduces the ability of these two bacterial species to colonize. Further, using a simple binomial sampling model, we show that under conditions of interspeciﬁc competition, genes required for colonization cannot be identiﬁed because of the population bottleneck experienced by the second colonizer. When bacteria colonize the intestine alone or at the same time as the other species, we ﬁnd shared suites of functional requirements for colonization by the two species, including a prominent role for chemotaxis and motility, regardless of the presence of another species.","container-title":"mBio","DOI":"10.1128/mBio.01163-15","ISSN":"2161-2129, 2150-7511","issue":"6","journalAbbreviation":"mBio","language":"en","page":"e01163-15","source":"DOI.org (Crossref)","title":"Identification of Population Bottlenecks and Colonization Factors during Assembly of Bacterial Communities within the Zebrafish Intestine","volume":"6","author":[{"family":"Stephens","given":"W. Zac"},{"family":"Wiles","given":"Travis J."},{"family":"Martinez","given":"Emily S."},{"family":"Jemielita","given":"Matthew"},{"family":"Burns","given":"Adam R."},{"family":"Parthasarathy","given":"Raghuveer"},{"family":"Bohannan","given":"Brendan J. M."},{"family":"Guillemin","given":"Karen"}],"editor":[{"family":"Goodman","given":"Andrew"},{"family":"Losick","given":"Richard"}],"issued":{"date-parts":[["2015",12,31]]},"citation-key":"stephens2015"}}],"schema":"https://github.com/citation-style-language/schema/raw/master/csl-citation.json"} </w:instrText>
      </w:r>
      <w:r w:rsidR="004C70E7"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32</w:t>
      </w:r>
      <w:r w:rsidR="004C70E7" w:rsidRPr="00F16347">
        <w:rPr>
          <w:rFonts w:ascii="Arial" w:eastAsia="Arial" w:hAnsi="Arial" w:cs="Arial"/>
          <w:color w:val="000000" w:themeColor="text1"/>
          <w:sz w:val="22"/>
          <w:szCs w:val="22"/>
        </w:rPr>
        <w:fldChar w:fldCharType="end"/>
      </w:r>
      <w:r w:rsidR="004C70E7" w:rsidRPr="00F16347">
        <w:rPr>
          <w:rFonts w:ascii="Arial" w:eastAsia="Arial" w:hAnsi="Arial" w:cs="Arial"/>
          <w:color w:val="000000" w:themeColor="text1"/>
          <w:sz w:val="22"/>
          <w:szCs w:val="22"/>
        </w:rPr>
        <w:t>.</w:t>
      </w:r>
      <w:r w:rsidR="00784A43" w:rsidRPr="00F16347">
        <w:rPr>
          <w:rFonts w:ascii="Arial" w:eastAsia="Arial" w:hAnsi="Arial" w:cs="Arial"/>
          <w:color w:val="000000" w:themeColor="text1"/>
          <w:sz w:val="22"/>
          <w:szCs w:val="22"/>
        </w:rPr>
        <w:t xml:space="preserve"> Future work should consider using a natural mode of infection and exposing fish to a variety of pathogens to elucidate the gut microbiome's role in mediating pathogen exposure. Furthermore, b</w:t>
      </w:r>
      <w:r w:rsidR="7593FD0B" w:rsidRPr="00F16347">
        <w:rPr>
          <w:rFonts w:ascii="Arial" w:eastAsia="Arial" w:hAnsi="Arial" w:cs="Arial"/>
          <w:color w:val="000000" w:themeColor="text1"/>
          <w:sz w:val="22"/>
          <w:szCs w:val="22"/>
        </w:rPr>
        <w:t xml:space="preserve">ecause we found that the effect of diet was far greater than pathogen exposure on shaping the gut microbiome, future studies must consider diet effects, as they may overwhelm infection effects. </w:t>
      </w:r>
    </w:p>
    <w:p w14:paraId="1D9F5F6F" w14:textId="5C870FAB" w:rsidR="7593FD0B" w:rsidRPr="00F16347" w:rsidRDefault="7593FD0B" w:rsidP="00BC7D26">
      <w:pPr>
        <w:spacing w:line="360" w:lineRule="auto"/>
        <w:rPr>
          <w:rFonts w:ascii="Arial" w:hAnsi="Arial" w:cs="Arial"/>
          <w:sz w:val="22"/>
          <w:szCs w:val="22"/>
        </w:rPr>
      </w:pPr>
    </w:p>
    <w:p w14:paraId="0957892E" w14:textId="7BA1FAA0"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In conclusion, we found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w:t>
      </w:r>
      <w:r w:rsidRPr="00F16347">
        <w:rPr>
          <w:rFonts w:ascii="Arial" w:eastAsia="Arial" w:hAnsi="Arial" w:cs="Arial"/>
          <w:color w:val="000000" w:themeColor="text1"/>
          <w:sz w:val="22"/>
          <w:szCs w:val="22"/>
        </w:rPr>
        <w:lastRenderedPageBreak/>
        <w:t>composition, our work reveals that even relatively consistent diets that are commonly selected as normal husbandry practices elicit these large impacts on microbiome composition. While the zebrafish gut microbiome differs taxonomically from other animal systems, there is a substantial amount of shared functional capacity between zebrafish and mammal</w:t>
      </w:r>
      <w:r w:rsidR="001061AC" w:rsidRPr="00F16347">
        <w:rPr>
          <w:rFonts w:ascii="Arial" w:eastAsia="Arial" w:hAnsi="Arial" w:cs="Arial"/>
          <w:color w:val="000000" w:themeColor="text1"/>
          <w:sz w:val="22"/>
          <w:szCs w:val="22"/>
        </w:rPr>
        <w:t>ian</w:t>
      </w:r>
      <w:r w:rsidRPr="00F16347">
        <w:rPr>
          <w:rFonts w:ascii="Arial" w:eastAsia="Arial" w:hAnsi="Arial" w:cs="Arial"/>
          <w:color w:val="000000" w:themeColor="text1"/>
          <w:sz w:val="22"/>
          <w:szCs w:val="22"/>
        </w:rPr>
        <w:t xml:space="preserve"> gut microbiomes</w:t>
      </w:r>
      <w:r w:rsidR="00784A43"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{"citationID":"rIV983Qj","properties":{"formattedCitation":"\\super 33\\nosupersub{}","plainCitation":"33","noteIndex":0},"citationItems":[{"id":18,"uris":["http://zotero.org/users/5603014/items/866YIMR4"],"itemData":{"id":18,"type":"report","abstract":"Abstract\n          \n            Gut microbiome research increasingly utilizes zebrafish (\n            Danio rerio\n            ) given their amenability to high-throughput experimental designs. However, the utility of zebrafish for discerning translationally relevant host-microbiome interactions is constrained by a paucity of knowledge about the biological functions that zebrafish gut microbiota can execute, how these functions associate with zebrafish physiology, and the degree of homology between the genes encoded by the zebrafish and human gut microbiomes. To address this knowledge gap, we generated a foundational catalog of zebrafish gut microbiome genomic diversity consisting of 1,569,102 non-redundant genes from twenty-nine individual fish. We identified hundreds of novel microbial genes as well as dozens of biosynthetic gene clusters of potential clinical interest. The genomic diversity of the zebrafish gut microbiome varied significantly across diets and this variance associated with altered expression of intestinal genes involved in inflammation and immune activation. Zebrafish, mouse, and human fecal microbiomes shared &gt; 50% of their total genomic diversity and the vast majority of gene family abundance for each individual metagenome (</w:instrText>
      </w:r>
      <w:r w:rsidR="00FD1A6F">
        <w:rPr>
          <w:rFonts w:ascii="Cambria Math" w:eastAsia="Arial" w:hAnsi="Cambria Math" w:cs="Cambria Math"/>
          <w:color w:val="000000" w:themeColor="text1"/>
          <w:sz w:val="22"/>
          <w:szCs w:val="22"/>
        </w:rPr>
        <w:instrText>∼</w:instrText>
      </w:r>
      <w:r w:rsidR="00FD1A6F">
        <w:rPr>
          <w:rFonts w:ascii="Arial" w:eastAsia="Arial" w:hAnsi="Arial" w:cs="Arial"/>
          <w:color w:val="000000" w:themeColor="text1"/>
          <w:sz w:val="22"/>
          <w:szCs w:val="22"/>
        </w:rPr>
        <w:instrText xml:space="preserve">99%) was accounted for by genes that comprised this shared fraction. These results indicate that the zebrafish gut houses a functionally diverse microbial community that manifests extensive homology to that of humans and mice despite substantial disparities in taxonomic composition. We anticipate that the gene catalog developed here will enable future mechanistic study of host-microbiome interactions using the zebrafish model.\n          \n          \n            Importance\n            Zebrafish have emerged as an important model system for defining host-microbiome interactions. However, the utility of this model is blunted by limited insight into the functions that are carried by zebrafish gut microbiota, their relationship with zebrafish physiology, and their consistency with the functions carried by human gut microbiota. To address these limitations, we constructed the first genomic database of zebrafish gut microbiome diversity. We use this novel resource to demonstrate that the genomic diversity of the zebrafish gut microbiome varies with diet and this variance links with altered intestinal gene expression. We also identify substantial homology between zebrafish, human, and mouse metagenomic diversity, indicating that these microbiomes may operate similarly.","genre":"preprint","language":"en","note":"DOI: 10.1101/2020.06.15.153924","publisher":"Microbiology","source":"DOI.org (Crossref)","title":"An integrated gene catalog of the zebrafish gut microbiome reveals significant homology with mammalian microbiomes","URL":"http://biorxiv.org/lookup/doi/10.1101/2020.06.15.153924","author":[{"family":"Gaulke","given":"Christopher A."},{"family":"Beaver","given":"Laura M."},{"family":"Armour","given":"Courtney R."},{"family":"Humphreys","given":"Ian R."},{"family":"Barton","given":"Carrie L."},{"family":"Tanguay","given":"Robyn L."},{"family":"Ho","given":"Emily"},{"family":"Sharpton","given":"Thomas J."}],"accessed":{"date-parts":[["2021",6,8]]},"issued":{"date-parts":[["2020",6,16]]},"citation-key":"gaulke2020"}}],"schema":"https://github.com/citation-style-language/schema/raw/master/csl-citation.json"} </w:instrText>
      </w:r>
      <w:r w:rsidR="00784A43"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33</w:t>
      </w:r>
      <w:r w:rsidR="00784A43"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Consequently, the taxa-specific associations we found here may not </w:t>
      </w:r>
      <w:r w:rsidR="001061AC" w:rsidRPr="00F16347">
        <w:rPr>
          <w:rFonts w:ascii="Arial" w:eastAsia="Arial" w:hAnsi="Arial" w:cs="Arial"/>
          <w:color w:val="000000" w:themeColor="text1"/>
          <w:sz w:val="22"/>
          <w:szCs w:val="22"/>
        </w:rPr>
        <w:t xml:space="preserve">directly </w:t>
      </w:r>
      <w:r w:rsidRPr="00F16347">
        <w:rPr>
          <w:rFonts w:ascii="Arial" w:eastAsia="Arial" w:hAnsi="Arial" w:cs="Arial"/>
          <w:color w:val="000000" w:themeColor="text1"/>
          <w:sz w:val="22"/>
          <w:szCs w:val="22"/>
        </w:rPr>
        <w:t>translate to other animal systems, but the interactions between the microbiome, diet and pathogen exposure may be similar.</w:t>
      </w:r>
      <w:r w:rsidR="00A25212"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Future work </w:t>
      </w:r>
      <w:r w:rsidR="007D172D" w:rsidRPr="00F16347">
        <w:rPr>
          <w:rFonts w:ascii="Arial" w:eastAsia="Arial" w:hAnsi="Arial" w:cs="Arial"/>
          <w:color w:val="000000" w:themeColor="text1"/>
          <w:sz w:val="22"/>
          <w:szCs w:val="22"/>
        </w:rPr>
        <w:t xml:space="preserve">should </w:t>
      </w:r>
      <w:r w:rsidRPr="00F16347">
        <w:rPr>
          <w:rFonts w:ascii="Arial" w:eastAsia="Arial" w:hAnsi="Arial" w:cs="Arial"/>
          <w:color w:val="000000" w:themeColor="text1"/>
          <w:sz w:val="22"/>
          <w:szCs w:val="22"/>
        </w:rPr>
        <w:t>illuminate the underlying mechanisms</w:t>
      </w:r>
      <w:r w:rsidR="00A25212" w:rsidRPr="00F16347">
        <w:rPr>
          <w:rFonts w:ascii="Arial" w:eastAsia="Arial" w:hAnsi="Arial" w:cs="Arial"/>
          <w:color w:val="000000" w:themeColor="text1"/>
          <w:sz w:val="22"/>
          <w:szCs w:val="22"/>
        </w:rPr>
        <w:t xml:space="preserve"> of </w:t>
      </w:r>
      <w:r w:rsidR="007D172D" w:rsidRPr="00F16347">
        <w:rPr>
          <w:rFonts w:ascii="Arial" w:eastAsia="Arial" w:hAnsi="Arial" w:cs="Arial"/>
          <w:color w:val="000000" w:themeColor="text1"/>
          <w:sz w:val="22"/>
          <w:szCs w:val="22"/>
        </w:rPr>
        <w:t xml:space="preserve">the </w:t>
      </w:r>
      <w:r w:rsidR="00A25212" w:rsidRPr="00F16347">
        <w:rPr>
          <w:rFonts w:ascii="Arial" w:eastAsia="Arial" w:hAnsi="Arial" w:cs="Arial"/>
          <w:color w:val="000000" w:themeColor="text1"/>
          <w:sz w:val="22"/>
          <w:szCs w:val="22"/>
        </w:rPr>
        <w:t xml:space="preserve">diet’s influence on zebrafish development, gut microbiome structure and </w:t>
      </w:r>
      <w:r w:rsidR="001061AC" w:rsidRPr="00F16347">
        <w:rPr>
          <w:rFonts w:ascii="Arial" w:eastAsia="Arial" w:hAnsi="Arial" w:cs="Arial"/>
          <w:color w:val="000000" w:themeColor="text1"/>
          <w:sz w:val="22"/>
          <w:szCs w:val="22"/>
        </w:rPr>
        <w:t xml:space="preserve">the microbiome’s </w:t>
      </w:r>
      <w:r w:rsidR="00A25212" w:rsidRPr="00F16347">
        <w:rPr>
          <w:rFonts w:ascii="Arial" w:eastAsia="Arial" w:hAnsi="Arial" w:cs="Arial"/>
          <w:color w:val="000000" w:themeColor="text1"/>
          <w:sz w:val="22"/>
          <w:szCs w:val="22"/>
        </w:rPr>
        <w:t>sensitivity to pathogen exposure.</w:t>
      </w:r>
      <w:r w:rsidRPr="00F16347">
        <w:rPr>
          <w:rFonts w:ascii="Arial" w:eastAsia="Arial" w:hAnsi="Arial" w:cs="Arial"/>
          <w:color w:val="000000" w:themeColor="text1"/>
          <w:sz w:val="22"/>
          <w:szCs w:val="22"/>
        </w:rPr>
        <w:t xml:space="preserve"> Collectively, our study demonstrates that investigators should carefully consider the role of diet in their microbiome</w:t>
      </w:r>
      <w:r w:rsidR="00A25212" w:rsidRPr="00F16347">
        <w:rPr>
          <w:rFonts w:ascii="Arial" w:eastAsia="Arial" w:hAnsi="Arial" w:cs="Arial"/>
          <w:color w:val="000000" w:themeColor="text1"/>
          <w:sz w:val="22"/>
          <w:szCs w:val="22"/>
        </w:rPr>
        <w:t>-targeted</w:t>
      </w:r>
      <w:r w:rsidRPr="00F16347">
        <w:rPr>
          <w:rFonts w:ascii="Arial" w:eastAsia="Arial" w:hAnsi="Arial" w:cs="Arial"/>
          <w:color w:val="000000" w:themeColor="text1"/>
          <w:sz w:val="22"/>
          <w:szCs w:val="22"/>
        </w:rPr>
        <w:t xml:space="preserve"> zebrafish investigations, especially when integrating results across studies that vary by diet.</w:t>
      </w:r>
    </w:p>
    <w:p w14:paraId="5BF9E562" w14:textId="77ADC07B" w:rsidR="7593FD0B" w:rsidRPr="00F16347" w:rsidRDefault="7593FD0B" w:rsidP="00311E36">
      <w:pPr>
        <w:spacing w:line="360" w:lineRule="auto"/>
        <w:rPr>
          <w:ins w:id="148" w:author="Michael James Sieler Jr" w:date="2022-11-29T17:29:00Z"/>
          <w:rFonts w:ascii="Arial" w:hAnsi="Arial" w:cs="Arial"/>
          <w:sz w:val="22"/>
          <w:szCs w:val="22"/>
        </w:rPr>
      </w:pPr>
    </w:p>
    <w:p w14:paraId="450284AE" w14:textId="1B1BD07A" w:rsidR="4BD8A3C9" w:rsidRPr="00F16347" w:rsidRDefault="4BD8A3C9" w:rsidP="00311E36">
      <w:pPr>
        <w:spacing w:line="360" w:lineRule="auto"/>
        <w:rPr>
          <w:rFonts w:ascii="Arial" w:eastAsia="Arial" w:hAnsi="Arial" w:cs="Arial"/>
          <w:sz w:val="22"/>
          <w:szCs w:val="22"/>
        </w:rPr>
        <w:sectPr w:rsidR="4BD8A3C9" w:rsidRPr="00F16347" w:rsidSect="00061986">
          <w:pgSz w:w="12240" w:h="15840"/>
          <w:pgMar w:top="720" w:right="720" w:bottom="720" w:left="720" w:header="720" w:footer="720" w:gutter="0"/>
          <w:lnNumType w:countBy="1" w:restart="continuous"/>
          <w:cols w:space="720"/>
          <w:docGrid w:linePitch="360"/>
        </w:sectPr>
      </w:pPr>
    </w:p>
    <w:p w14:paraId="02BD9CFB" w14:textId="1F2D20B4" w:rsidR="00191E2D" w:rsidRPr="00F16347" w:rsidRDefault="7593FD0B" w:rsidP="00311E36">
      <w:pPr>
        <w:spacing w:line="360" w:lineRule="auto"/>
        <w:rPr>
          <w:rFonts w:ascii="Arial" w:eastAsia="Arial" w:hAnsi="Arial" w:cs="Arial"/>
          <w:b/>
          <w:bCs/>
          <w:sz w:val="22"/>
          <w:szCs w:val="22"/>
        </w:rPr>
      </w:pPr>
      <w:commentRangeStart w:id="149"/>
      <w:commentRangeStart w:id="150"/>
      <w:r w:rsidRPr="00F16347">
        <w:rPr>
          <w:rFonts w:ascii="Arial" w:eastAsia="Arial" w:hAnsi="Arial" w:cs="Arial"/>
          <w:b/>
          <w:bCs/>
          <w:sz w:val="22"/>
          <w:szCs w:val="22"/>
        </w:rPr>
        <w:lastRenderedPageBreak/>
        <w:t>Methods</w:t>
      </w:r>
      <w:commentRangeEnd w:id="149"/>
      <w:r w:rsidR="00191E2D" w:rsidRPr="00F16347">
        <w:rPr>
          <w:rStyle w:val="CommentReference"/>
          <w:rFonts w:ascii="Arial" w:hAnsi="Arial" w:cs="Arial"/>
          <w:sz w:val="22"/>
          <w:szCs w:val="22"/>
        </w:rPr>
        <w:commentReference w:id="149"/>
      </w:r>
      <w:commentRangeEnd w:id="150"/>
      <w:r w:rsidR="00191E2D" w:rsidRPr="00F16347">
        <w:rPr>
          <w:rStyle w:val="CommentReference"/>
          <w:rFonts w:ascii="Arial" w:hAnsi="Arial" w:cs="Arial"/>
          <w:sz w:val="22"/>
          <w:szCs w:val="22"/>
        </w:rPr>
        <w:commentReference w:id="150"/>
      </w:r>
    </w:p>
    <w:p w14:paraId="214C5543" w14:textId="3E1228A3" w:rsidR="00191E2D" w:rsidRPr="00F16347" w:rsidRDefault="00191E2D" w:rsidP="00311E36">
      <w:pPr>
        <w:spacing w:line="360" w:lineRule="auto"/>
        <w:rPr>
          <w:rFonts w:ascii="Arial" w:eastAsia="Arial" w:hAnsi="Arial" w:cs="Arial"/>
          <w:sz w:val="22"/>
          <w:szCs w:val="22"/>
        </w:rPr>
      </w:pPr>
    </w:p>
    <w:p w14:paraId="064A7969" w14:textId="2586DE69" w:rsidR="00191E2D" w:rsidRPr="00F16347" w:rsidRDefault="7593FD0B" w:rsidP="00311E36">
      <w:pPr>
        <w:spacing w:line="360" w:lineRule="auto"/>
        <w:rPr>
          <w:rFonts w:ascii="Arial" w:eastAsia="Arial" w:hAnsi="Arial" w:cs="Arial"/>
          <w:b/>
          <w:bCs/>
          <w:sz w:val="22"/>
          <w:szCs w:val="22"/>
        </w:rPr>
      </w:pPr>
      <w:commentRangeStart w:id="151"/>
      <w:r w:rsidRPr="00F16347">
        <w:rPr>
          <w:rFonts w:ascii="Arial" w:eastAsia="Arial" w:hAnsi="Arial" w:cs="Arial"/>
          <w:b/>
          <w:bCs/>
          <w:sz w:val="22"/>
          <w:szCs w:val="22"/>
        </w:rPr>
        <w:t>Fish Husbandry</w:t>
      </w:r>
      <w:commentRangeEnd w:id="151"/>
      <w:r w:rsidR="005F6757">
        <w:rPr>
          <w:rStyle w:val="CommentReference"/>
        </w:rPr>
        <w:commentReference w:id="151"/>
      </w:r>
    </w:p>
    <w:p w14:paraId="5EEF22DF" w14:textId="77777777" w:rsidR="00191E2D" w:rsidRPr="00F16347" w:rsidRDefault="00191E2D" w:rsidP="00311E36">
      <w:pPr>
        <w:spacing w:line="360" w:lineRule="auto"/>
        <w:rPr>
          <w:rFonts w:ascii="Arial" w:eastAsia="Arial" w:hAnsi="Arial" w:cs="Arial"/>
          <w:sz w:val="22"/>
          <w:szCs w:val="22"/>
        </w:rPr>
      </w:pPr>
    </w:p>
    <w:p w14:paraId="6CEDD3D4" w14:textId="21AB8C18"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A total of 270 </w:t>
      </w:r>
      <w:proofErr w:type="gramStart"/>
      <w:r w:rsidRPr="00F16347">
        <w:rPr>
          <w:rFonts w:ascii="Arial" w:eastAsia="Arial" w:hAnsi="Arial" w:cs="Arial"/>
          <w:sz w:val="22"/>
          <w:szCs w:val="22"/>
        </w:rPr>
        <w:t>30 day-old</w:t>
      </w:r>
      <w:proofErr w:type="gramEnd"/>
      <w:r w:rsidRPr="00F16347">
        <w:rPr>
          <w:rFonts w:ascii="Arial" w:eastAsia="Arial" w:hAnsi="Arial" w:cs="Arial"/>
          <w:sz w:val="22"/>
          <w:szCs w:val="22"/>
        </w:rPr>
        <w:t xml:space="preserve"> AB line zebrafish were randomly divided into eighteen 2.8 L tanks (15 fish/ tank). During the experiment, temperature was recorded daily and ranged from 25.5-28.3°C, </w:t>
      </w:r>
      <w:proofErr w:type="gramStart"/>
      <w:r w:rsidRPr="00F16347">
        <w:rPr>
          <w:rFonts w:ascii="Arial" w:eastAsia="Arial" w:hAnsi="Arial" w:cs="Arial"/>
          <w:sz w:val="22"/>
          <w:szCs w:val="22"/>
        </w:rPr>
        <w:t>with the exception of</w:t>
      </w:r>
      <w:proofErr w:type="gramEnd"/>
      <w:r w:rsidRPr="00F16347">
        <w:rPr>
          <w:rFonts w:ascii="Arial" w:eastAsia="Arial" w:hAnsi="Arial" w:cs="Arial"/>
          <w:sz w:val="22"/>
          <w:szCs w:val="22"/>
        </w:rPr>
        <w:t xml:space="preserve">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w:t>
      </w:r>
      <w:proofErr w:type="spellStart"/>
      <w:r w:rsidRPr="00F16347">
        <w:rPr>
          <w:rFonts w:ascii="Arial" w:eastAsia="Arial" w:hAnsi="Arial" w:cs="Arial"/>
          <w:sz w:val="22"/>
          <w:szCs w:val="22"/>
        </w:rPr>
        <w:t>Fishcare</w:t>
      </w:r>
      <w:proofErr w:type="spellEnd"/>
      <w:r w:rsidRPr="00F16347">
        <w:rPr>
          <w:rFonts w:ascii="Arial" w:eastAsia="Arial" w:hAnsi="Arial" w:cs="Arial"/>
          <w:sz w:val="22"/>
          <w:szCs w:val="22"/>
        </w:rPr>
        <w:t xml:space="preserve"> North America Inc. Chalfont, PA), and conductivity ranged from 109 −166 </w:t>
      </w:r>
      <w:proofErr w:type="spellStart"/>
      <w:r w:rsidRPr="00F16347">
        <w:rPr>
          <w:rFonts w:ascii="Arial" w:eastAsia="Arial" w:hAnsi="Arial" w:cs="Arial"/>
          <w:sz w:val="22"/>
          <w:szCs w:val="22"/>
        </w:rPr>
        <w:t>microsiemens</w:t>
      </w:r>
      <w:proofErr w:type="spellEnd"/>
      <w:r w:rsidRPr="00F16347">
        <w:rPr>
          <w:rFonts w:ascii="Arial" w:eastAsia="Arial" w:hAnsi="Arial" w:cs="Arial"/>
          <w:sz w:val="22"/>
          <w:szCs w:val="22"/>
        </w:rPr>
        <w:t xml:space="preserve">. Light in the vivarium was provided for 14 hours/day. One plastic aquatic plant piece approximately 6 inch in length was added to each tank for enrichment when fish were 214 days old. A stock of similarly aged Casper line fish </w:t>
      </w:r>
      <w:proofErr w:type="gramStart"/>
      <w:r w:rsidRPr="00F16347">
        <w:rPr>
          <w:rFonts w:ascii="Arial" w:eastAsia="Arial" w:hAnsi="Arial" w:cs="Arial"/>
          <w:sz w:val="22"/>
          <w:szCs w:val="22"/>
        </w:rPr>
        <w:t>were</w:t>
      </w:r>
      <w:proofErr w:type="gramEnd"/>
      <w:r w:rsidRPr="00F16347">
        <w:rPr>
          <w:rFonts w:ascii="Arial" w:eastAsia="Arial" w:hAnsi="Arial" w:cs="Arial"/>
          <w:sz w:val="22"/>
          <w:szCs w:val="22"/>
        </w:rPr>
        <w:t xml:space="preserve"> maintained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14:paraId="6C1B5748" w14:textId="5DEE59BF" w:rsidR="00191E2D" w:rsidRPr="00F16347" w:rsidRDefault="00191E2D" w:rsidP="00311E36">
      <w:pPr>
        <w:spacing w:line="360" w:lineRule="auto"/>
        <w:rPr>
          <w:rFonts w:ascii="Arial" w:eastAsia="Arial" w:hAnsi="Arial" w:cs="Arial"/>
          <w:sz w:val="22"/>
          <w:szCs w:val="22"/>
        </w:rPr>
      </w:pPr>
    </w:p>
    <w:p w14:paraId="43AFADCE" w14:textId="0210541F" w:rsidR="00191E2D" w:rsidRPr="00F16347" w:rsidRDefault="7593FD0B" w:rsidP="00311E36">
      <w:pPr>
        <w:spacing w:line="360" w:lineRule="auto"/>
        <w:rPr>
          <w:rFonts w:ascii="Arial" w:eastAsia="Arial" w:hAnsi="Arial" w:cs="Arial"/>
          <w:b/>
          <w:bCs/>
          <w:sz w:val="22"/>
          <w:szCs w:val="22"/>
        </w:rPr>
      </w:pPr>
      <w:commentRangeStart w:id="152"/>
      <w:r w:rsidRPr="00F16347">
        <w:rPr>
          <w:rFonts w:ascii="Arial" w:eastAsia="Arial" w:hAnsi="Arial" w:cs="Arial"/>
          <w:b/>
          <w:bCs/>
          <w:sz w:val="22"/>
          <w:szCs w:val="22"/>
        </w:rPr>
        <w:t>Diets</w:t>
      </w:r>
      <w:commentRangeEnd w:id="152"/>
      <w:r w:rsidR="005F6757">
        <w:rPr>
          <w:rStyle w:val="CommentReference"/>
        </w:rPr>
        <w:commentReference w:id="152"/>
      </w:r>
    </w:p>
    <w:p w14:paraId="45AB9E1D" w14:textId="77777777" w:rsidR="00191E2D" w:rsidRPr="00F16347" w:rsidRDefault="00191E2D" w:rsidP="00311E36">
      <w:pPr>
        <w:spacing w:line="360" w:lineRule="auto"/>
        <w:rPr>
          <w:rFonts w:ascii="Arial" w:eastAsia="Arial" w:hAnsi="Arial" w:cs="Arial"/>
          <w:sz w:val="22"/>
          <w:szCs w:val="22"/>
        </w:rPr>
      </w:pPr>
    </w:p>
    <w:p w14:paraId="1BF5E71B" w14:textId="354C7B7E"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all fed the same nursery diet until 30 days old, a combination of paramecia, brine shrimp, and the ZIRC Nursery Mix: Zeigler AP Larval Diet (Ziegler Bros Inc., </w:t>
      </w:r>
      <w:proofErr w:type="spellStart"/>
      <w:r w:rsidRPr="00F16347">
        <w:rPr>
          <w:rFonts w:ascii="Arial" w:eastAsia="Arial" w:hAnsi="Arial" w:cs="Arial"/>
          <w:sz w:val="22"/>
          <w:szCs w:val="22"/>
        </w:rPr>
        <w:t>Gardners</w:t>
      </w:r>
      <w:proofErr w:type="spellEnd"/>
      <w:r w:rsidRPr="00F16347">
        <w:rPr>
          <w:rFonts w:ascii="Arial" w:eastAsia="Arial" w:hAnsi="Arial" w:cs="Arial"/>
          <w:sz w:val="22"/>
          <w:szCs w:val="22"/>
        </w:rPr>
        <w:t xml:space="preserve">, PA) and </w:t>
      </w:r>
      <w:proofErr w:type="gramStart"/>
      <w:r w:rsidRPr="00F16347">
        <w:rPr>
          <w:rFonts w:ascii="Arial" w:eastAsia="Arial" w:hAnsi="Arial" w:cs="Arial"/>
          <w:sz w:val="22"/>
          <w:szCs w:val="22"/>
        </w:rPr>
        <w:t>freeze dried</w:t>
      </w:r>
      <w:proofErr w:type="gramEnd"/>
      <w:r w:rsidRPr="00F16347">
        <w:rPr>
          <w:rFonts w:ascii="Arial" w:eastAsia="Arial" w:hAnsi="Arial" w:cs="Arial"/>
          <w:sz w:val="22"/>
          <w:szCs w:val="22"/>
        </w:rPr>
        <w:t xml:space="preserve"> rotifers. Fish were then transferred to the OSU facility and assigned randomly to one of three juvenile diets: Gemma Micro 150/300 (</w:t>
      </w:r>
      <w:proofErr w:type="spellStart"/>
      <w:r w:rsidRPr="00F16347">
        <w:rPr>
          <w:rFonts w:ascii="Arial" w:eastAsia="Arial" w:hAnsi="Arial" w:cs="Arial"/>
          <w:sz w:val="22"/>
          <w:szCs w:val="22"/>
        </w:rPr>
        <w:t>Skretting</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Fontaine­les-Vervins</w:t>
      </w:r>
      <w:proofErr w:type="spellEnd"/>
      <w:r w:rsidRPr="00F16347">
        <w:rPr>
          <w:rFonts w:ascii="Arial" w:eastAsia="Arial" w:hAnsi="Arial" w:cs="Arial"/>
          <w:sz w:val="22"/>
          <w:szCs w:val="22"/>
        </w:rPr>
        <w:t>, France), Watts High-Fat Juvenile Mix, or ZIRC Juvenile Mix, twice daily (9 AM and 3 PM local time) until 60 days old. From 60 days of age onward, OSU fish were not fed on weekends and 1-day holidays as per the facility institutional animal care and use protocol. The total quantity fed daily was 3% fish body weight. This continued until fish were 214 days old and then they were transitioned to the adult version of their previously assigned juvenile diet: Gemma Micro 500 (</w:t>
      </w:r>
      <w:proofErr w:type="spellStart"/>
      <w:r w:rsidRPr="00F16347">
        <w:rPr>
          <w:rFonts w:ascii="Arial" w:eastAsia="Arial" w:hAnsi="Arial" w:cs="Arial"/>
          <w:sz w:val="22"/>
          <w:szCs w:val="22"/>
        </w:rPr>
        <w:t>Skretting</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Fontaine­les-Vervins</w:t>
      </w:r>
      <w:proofErr w:type="spellEnd"/>
      <w:r w:rsidRPr="00F16347">
        <w:rPr>
          <w:rFonts w:ascii="Arial" w:eastAsia="Arial" w:hAnsi="Arial" w:cs="Arial"/>
          <w:sz w:val="22"/>
          <w:szCs w:val="22"/>
        </w:rPr>
        <w:t>,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14:paraId="5B255437" w14:textId="7DD478A5" w:rsidR="00191E2D" w:rsidRPr="00F16347" w:rsidRDefault="00191E2D" w:rsidP="00311E36">
      <w:pPr>
        <w:spacing w:line="360" w:lineRule="auto"/>
        <w:rPr>
          <w:ins w:id="153" w:author="Kent, Michael" w:date="2022-12-08T14:00:00Z"/>
          <w:rFonts w:ascii="Arial" w:eastAsia="Arial" w:hAnsi="Arial" w:cs="Arial"/>
          <w:sz w:val="22"/>
          <w:szCs w:val="22"/>
        </w:rPr>
      </w:pPr>
    </w:p>
    <w:p w14:paraId="5B2546FA" w14:textId="043C81CB" w:rsidR="007075E8" w:rsidRPr="00F16347" w:rsidRDefault="007075E8" w:rsidP="00311E36">
      <w:pPr>
        <w:spacing w:line="360" w:lineRule="auto"/>
        <w:rPr>
          <w:ins w:id="154" w:author="Kent, Michael" w:date="2022-12-08T14:00:00Z"/>
          <w:rFonts w:ascii="Arial" w:eastAsia="Arial" w:hAnsi="Arial" w:cs="Arial"/>
          <w:sz w:val="22"/>
          <w:szCs w:val="22"/>
        </w:rPr>
      </w:pPr>
    </w:p>
    <w:p w14:paraId="204C0E82" w14:textId="73B44C5C" w:rsidR="007075E8" w:rsidRPr="00F16347" w:rsidRDefault="007075E8" w:rsidP="00311E36">
      <w:pPr>
        <w:spacing w:line="360" w:lineRule="auto"/>
        <w:rPr>
          <w:ins w:id="155" w:author="Kent, Michael" w:date="2022-12-08T14:00:00Z"/>
          <w:rFonts w:ascii="Arial" w:eastAsia="Arial" w:hAnsi="Arial" w:cs="Arial"/>
          <w:sz w:val="22"/>
          <w:szCs w:val="22"/>
        </w:rPr>
      </w:pPr>
    </w:p>
    <w:p w14:paraId="66E26A58" w14:textId="77777777" w:rsidR="007075E8" w:rsidRPr="00F16347" w:rsidRDefault="007075E8" w:rsidP="00311E36">
      <w:pPr>
        <w:spacing w:line="360" w:lineRule="auto"/>
        <w:rPr>
          <w:rFonts w:ascii="Arial" w:eastAsia="Arial" w:hAnsi="Arial" w:cs="Arial"/>
          <w:sz w:val="22"/>
          <w:szCs w:val="22"/>
        </w:rPr>
      </w:pPr>
    </w:p>
    <w:p w14:paraId="529F87BC" w14:textId="10628AC9" w:rsidR="00191E2D" w:rsidRPr="00F16347" w:rsidRDefault="7593FD0B" w:rsidP="00311E36">
      <w:pPr>
        <w:spacing w:line="360" w:lineRule="auto"/>
        <w:rPr>
          <w:rFonts w:ascii="Arial" w:eastAsia="Arial" w:hAnsi="Arial" w:cs="Arial"/>
          <w:b/>
          <w:bCs/>
          <w:sz w:val="22"/>
          <w:szCs w:val="22"/>
        </w:rPr>
      </w:pPr>
      <w:commentRangeStart w:id="156"/>
      <w:r w:rsidRPr="007827A4">
        <w:rPr>
          <w:rFonts w:ascii="Arial" w:eastAsia="Arial" w:hAnsi="Arial" w:cs="Arial"/>
          <w:b/>
          <w:bCs/>
          <w:sz w:val="22"/>
          <w:szCs w:val="22"/>
        </w:rPr>
        <w:lastRenderedPageBreak/>
        <w:t>Diet and Pathogen Exposure</w:t>
      </w:r>
      <w:ins w:id="157" w:author="Kent, Michael" w:date="2022-12-08T14:08:00Z">
        <w:r w:rsidR="00EB5807" w:rsidRPr="00F16347">
          <w:rPr>
            <w:rFonts w:ascii="Arial" w:eastAsia="Arial" w:hAnsi="Arial" w:cs="Arial"/>
            <w:b/>
            <w:bCs/>
            <w:sz w:val="22"/>
            <w:szCs w:val="22"/>
          </w:rPr>
          <w:t xml:space="preserve"> </w:t>
        </w:r>
      </w:ins>
      <w:commentRangeEnd w:id="156"/>
      <w:r w:rsidR="005F6757">
        <w:rPr>
          <w:rStyle w:val="CommentReference"/>
        </w:rPr>
        <w:commentReference w:id="156"/>
      </w:r>
    </w:p>
    <w:p w14:paraId="6D988B18" w14:textId="77777777" w:rsidR="00191E2D" w:rsidRPr="00F16347" w:rsidRDefault="00191E2D" w:rsidP="00311E36">
      <w:pPr>
        <w:spacing w:line="360" w:lineRule="auto"/>
        <w:rPr>
          <w:rFonts w:ascii="Arial" w:eastAsia="Arial" w:hAnsi="Arial" w:cs="Arial"/>
          <w:sz w:val="22"/>
          <w:szCs w:val="22"/>
        </w:rPr>
      </w:pPr>
    </w:p>
    <w:p w14:paraId="6ECDBE8C" w14:textId="7370F79E" w:rsidR="007075E8"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Each of the eighteen tanks was assigned one of the three diet regimens: Gemma, Watts, or ZIRC. There were three tank </w:t>
      </w:r>
      <w:r w:rsidRPr="00F16347">
        <w:rPr>
          <w:rFonts w:ascii="Arial" w:eastAsia="Arial" w:hAnsi="Arial" w:cs="Arial"/>
          <w:sz w:val="22"/>
          <w:szCs w:val="22"/>
        </w:rPr>
        <w:t xml:space="preserve">replicates per diet regimens for a total of nine tanks that were exposed to </w:t>
      </w:r>
      <w:r w:rsidRPr="00F16347">
        <w:rPr>
          <w:rFonts w:ascii="Arial" w:eastAsia="Arial" w:hAnsi="Arial" w:cs="Arial"/>
          <w:i/>
          <w:iCs/>
          <w:sz w:val="22"/>
          <w:szCs w:val="22"/>
        </w:rPr>
        <w:t>M. chelonae</w:t>
      </w:r>
      <w:r w:rsidRPr="00F16347">
        <w:rPr>
          <w:rFonts w:ascii="Arial" w:eastAsia="Arial" w:hAnsi="Arial" w:cs="Arial"/>
          <w:sz w:val="22"/>
          <w:szCs w:val="22"/>
        </w:rPr>
        <w:t xml:space="preserve"> via intraperitoneal injection</w:t>
      </w:r>
      <w:r w:rsidR="007075E8" w:rsidRPr="00F16347">
        <w:rPr>
          <w:rFonts w:ascii="Arial" w:eastAsia="Arial" w:hAnsi="Arial" w:cs="Arial"/>
          <w:sz w:val="22"/>
          <w:szCs w:val="22"/>
        </w:rPr>
        <w:t xml:space="preserve"> (3 tanks/diet with </w:t>
      </w:r>
      <w:r w:rsidR="004C1E7E">
        <w:rPr>
          <w:rFonts w:ascii="Arial" w:eastAsia="Arial" w:hAnsi="Arial" w:cs="Arial"/>
          <w:sz w:val="22"/>
          <w:szCs w:val="22"/>
        </w:rPr>
        <w:t>15</w:t>
      </w:r>
      <w:r w:rsidR="007075E8" w:rsidRPr="00F16347">
        <w:rPr>
          <w:rFonts w:ascii="Arial" w:eastAsia="Arial" w:hAnsi="Arial" w:cs="Arial"/>
          <w:sz w:val="22"/>
          <w:szCs w:val="22"/>
        </w:rPr>
        <w:t xml:space="preserve"> fish/tank). </w:t>
      </w:r>
      <w:r w:rsidRPr="00F16347">
        <w:rPr>
          <w:rFonts w:ascii="Arial" w:eastAsia="Arial" w:hAnsi="Arial" w:cs="Arial"/>
          <w:sz w:val="22"/>
          <w:szCs w:val="22"/>
        </w:rPr>
        <w:t xml:space="preserve">The remaining nine tanks were similarly assigned to diet regimens and were exposed to a sterile 1X-phosphate buffered saline (PBS) solution via intraperitoneal injection. Each fish was injected with 10 </w:t>
      </w:r>
      <w:proofErr w:type="spellStart"/>
      <w:r w:rsidRPr="00F16347">
        <w:rPr>
          <w:rFonts w:ascii="Arial" w:eastAsia="Arial" w:hAnsi="Arial" w:cs="Arial"/>
          <w:sz w:val="22"/>
          <w:szCs w:val="22"/>
        </w:rPr>
        <w:t>uL</w:t>
      </w:r>
      <w:proofErr w:type="spellEnd"/>
      <w:r w:rsidRPr="00F16347">
        <w:rPr>
          <w:rFonts w:ascii="Arial" w:eastAsia="Arial" w:hAnsi="Arial" w:cs="Arial"/>
          <w:sz w:val="22"/>
          <w:szCs w:val="22"/>
        </w:rPr>
        <w:t xml:space="preserve"> of either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or saline solution. The injections were completed over the course of two days and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was prepared as a 0.5 McFarland each day</w:t>
      </w:r>
      <w:r w:rsidR="008D54F4" w:rsidRPr="00F16347">
        <w:rPr>
          <w:rFonts w:ascii="Arial" w:eastAsia="Arial" w:hAnsi="Arial" w:cs="Arial"/>
          <w:sz w:val="22"/>
          <w:szCs w:val="22"/>
        </w:rPr>
        <w:t xml:space="preserve"> with a target dose/fish of  5 X 10</w:t>
      </w:r>
      <w:r w:rsidR="008D54F4" w:rsidRPr="004C1E7E">
        <w:rPr>
          <w:rFonts w:ascii="Arial" w:eastAsia="Arial" w:hAnsi="Arial" w:cs="Arial"/>
          <w:sz w:val="22"/>
          <w:szCs w:val="22"/>
          <w:vertAlign w:val="superscript"/>
        </w:rPr>
        <w:t xml:space="preserve">4 </w:t>
      </w:r>
      <w:r w:rsidR="007075E8" w:rsidRPr="00F16347">
        <w:rPr>
          <w:rFonts w:ascii="Arial" w:eastAsia="Arial" w:hAnsi="Arial" w:cs="Arial"/>
          <w:sz w:val="22"/>
          <w:szCs w:val="22"/>
        </w:rPr>
        <w:t xml:space="preserve">viable bacteria/fish  This target dose was chosen as we have found that it induces a higher prevalence of </w:t>
      </w:r>
      <w:r w:rsidR="007075E8" w:rsidRPr="004C1E7E">
        <w:rPr>
          <w:rFonts w:ascii="Arial" w:eastAsia="Arial" w:hAnsi="Arial" w:cs="Arial"/>
          <w:i/>
          <w:sz w:val="22"/>
          <w:szCs w:val="22"/>
        </w:rPr>
        <w:t>M. chelonae</w:t>
      </w:r>
      <w:r w:rsidR="007075E8" w:rsidRPr="00F16347">
        <w:rPr>
          <w:rFonts w:ascii="Arial" w:eastAsia="Arial" w:hAnsi="Arial" w:cs="Arial"/>
          <w:sz w:val="22"/>
          <w:szCs w:val="22"/>
        </w:rPr>
        <w:t xml:space="preserve"> in zebrafish with minimal mortality</w:t>
      </w:r>
      <w:r w:rsidR="004C1E7E">
        <w:rPr>
          <w:rFonts w:ascii="Arial" w:eastAsia="Arial" w:hAnsi="Arial" w:cs="Arial"/>
          <w:sz w:val="22"/>
          <w:szCs w:val="22"/>
        </w:rPr>
        <w:fldChar w:fldCharType="begin"/>
      </w:r>
      <w:r w:rsidR="00FD1A6F">
        <w:rPr>
          <w:rFonts w:ascii="Arial" w:eastAsia="Arial" w:hAnsi="Arial" w:cs="Arial"/>
          <w:sz w:val="22"/>
          <w:szCs w:val="22"/>
        </w:rPr>
        <w:instrText xml:space="preserve"> ADDIN ZOTERO_ITEM CSL_CITATION {"citationID":"xiKBwwoL","properties":{"formattedCitation":"\\super 18,34,35\\nosupersub{}","plainCitation":"18,34,35","noteIndex":0},"citationItems":[{"id":7606,"uris":["http://zotero.org/users/5603014/items/BRMS3D6M"],"itemData":{"id":7606,"type":"article-journal","abstract":"Mycobacteriosis is the second most common infectious disease in zebrafish research colonies, and most often this is caused by Mycobacterium chelonae. The infection is characterized by multiple granulomas in the kidney, coelomic cavity, particularly the ovary. However, most fish still appear clinically normal. Developmental genetics remain a primary area of research with the zebrafish model, and hence, an important use of adult zebrafish is as brood fish to produce embryos. We investigated the effects of experimentally induced M. chelonae infections on fecundity. A total of 480 5D wild-type zebrafish were divided into four groups: controls, males infected, females infected, and both sexes. Exposed fish developed high prevalence of infection, including many females with ovarian infections. Fish were then first subjected to four separate group spawns with four replicate tanks/group. Then, a third of the fish were subjected to pairwise spawns, representing 20 pairs/group, and then the pairs were evaluated by histopathology. Overall, the group and pairwise spawns resulted numerous eggs and viable embryos. However, we found no statistical correlations between infection status and number of eggs or viability. In contrast to Egg Associated Inflammation and Fibroplasia, lesions in infected ovaries were more localized, with large regions of the ovary appearing normal.","container-title":"Zebrafish","DOI":"10.1089/zeb.2015.1204","ISSN":"1545-8547","issue":"Suppl 1","journalAbbreviation":"Zebrafish","note":"PMID: 27031171\nPMCID: PMC4931727","page":"S-88-S-95","source":"PubMed Central","title":"Effects of Subclinical Mycobacterium chelonae Infections on Fecundity and Embryo Survival in Zebrafish","volume":"13","author":[{"family":"Kent","given":"Michael L."},{"family":"Watral","given":"Virginia G."},{"family":"Kirchoff","given":"Nicole S."},{"family":"Spagnoli","given":"Sean T."},{"family":"Sharpton","given":"Thomas J."}],"issued":{"date-parts":[["2016",7,1]]},"citation-key":"kent2016"}},{"id":7609,"uris":["http://zotero.org/users/5603014/items/HYG4Z9AZ"],"itemData":{"id":7609,"type":"article-journal","abstract":"Mycobacteria are significant pathogens of laboratory zebrafish, Danio rerio (Hamilton). Stress is often implicated in clinical disease and morbidity associated with mycobacterial infections but has yet to be examined with zebrafish. The aim of this study was to examine the effects of husbandry stressors on zebrafish infected with mycobacteria. Adult zebrafish were exposed to Mycobacterium marinum or Mycobacterium chelonae, two species that have been associated with disease in zebrafish. Infected fish and controls were then subjected to chronic crowding and handling stressors and examined over an 8-week period. Whole-body cortisol was significantly elevated in stressed fish compared to non-stressed fish. Fish infected with M. marinum ATCC 927 and subjected to husbandry stressors had 14% cumulative mortality while no mortality occurred among infected fish not subjected to husbandry stressors. Stressed fish, infected with M. chelonae H1E2 from zebrafish, were 15-fold more likely to be infected than non-stressed fish at week 8 post-injection. Sub-acute, diffuse infections were more common among stressed fish infected with M. marinum or M. chelonae than non-stressed fish. This is the first study to demonstrate an effect of stress and elevated cortisol on the morbidity, prevalence, clinical disease and histological presentation associated with mycobacterial infections in zebrafish. Minimizing husbandry stress may be effective at reducing the severity of outbreaks of clinical mycobacteriosis in zebrafish facilities.","container-title":"Journal of fish diseases","DOI":"10.1111/j.1365-2761.2009.01074.x","ISSN":"0140-7775","issue":"11","journalAbbreviation":"J Fish Dis","note":"PMID: 19531062\nPMCID: PMC2765522","page":"931-941","source":"PubMed Central","title":"Husbandry stress exacerbates mycobacterial infections in adult zebrafish, Danio rerio (Hamilton)","volume":"32","author":[{"family":"Ramsay","given":"J M"},{"family":"Watral","given":"V"},{"family":"Schreck","given":"C B"},{"family":"Kent","given":"M L"}],"issued":{"date-parts":[["2009",11]]},"citation-key":"ramsay2009"}},{"id":7612,"uris":["http://zotero.org/users/5603014/items/GYI5227N"],"itemData":{"id":7612,"type":"article-journal","abstract":"One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4C1E7E">
        <w:rPr>
          <w:rFonts w:ascii="Arial" w:eastAsia="Arial" w:hAnsi="Arial" w:cs="Arial"/>
          <w:sz w:val="22"/>
          <w:szCs w:val="22"/>
        </w:rPr>
        <w:fldChar w:fldCharType="separate"/>
      </w:r>
      <w:r w:rsidR="00FD1A6F" w:rsidRPr="00FD1A6F">
        <w:rPr>
          <w:rFonts w:ascii="Arial" w:hAnsi="Arial" w:cs="Arial"/>
          <w:sz w:val="22"/>
          <w:vertAlign w:val="superscript"/>
        </w:rPr>
        <w:t>18,34,35</w:t>
      </w:r>
      <w:r w:rsidR="004C1E7E">
        <w:rPr>
          <w:rFonts w:ascii="Arial" w:eastAsia="Arial" w:hAnsi="Arial" w:cs="Arial"/>
          <w:sz w:val="22"/>
          <w:szCs w:val="22"/>
        </w:rPr>
        <w:fldChar w:fldCharType="end"/>
      </w:r>
      <w:r w:rsidR="004C1E7E">
        <w:rPr>
          <w:rFonts w:ascii="Arial" w:eastAsia="Arial" w:hAnsi="Arial" w:cs="Arial"/>
          <w:sz w:val="22"/>
          <w:szCs w:val="22"/>
        </w:rPr>
        <w:t>.</w:t>
      </w:r>
      <w:r w:rsidR="007075E8" w:rsidRPr="00F16347">
        <w:rPr>
          <w:rFonts w:ascii="Arial" w:eastAsia="Arial" w:hAnsi="Arial" w:cs="Arial"/>
          <w:sz w:val="22"/>
          <w:szCs w:val="22"/>
        </w:rPr>
        <w:t xml:space="preserve"> </w:t>
      </w:r>
    </w:p>
    <w:p w14:paraId="355E2B60" w14:textId="26269651" w:rsidR="0038798E" w:rsidRPr="00F16347" w:rsidRDefault="008D54F4" w:rsidP="007827A4">
      <w:pPr>
        <w:spacing w:line="360" w:lineRule="auto"/>
        <w:ind w:firstLine="720"/>
        <w:rPr>
          <w:rFonts w:ascii="Arial" w:eastAsia="Arial" w:hAnsi="Arial" w:cs="Arial"/>
          <w:sz w:val="22"/>
          <w:szCs w:val="22"/>
        </w:rPr>
      </w:pPr>
      <w:r w:rsidRPr="00F16347">
        <w:rPr>
          <w:rFonts w:ascii="Arial" w:eastAsia="Arial" w:hAnsi="Arial" w:cs="Arial"/>
          <w:sz w:val="22"/>
          <w:szCs w:val="22"/>
        </w:rPr>
        <w:t xml:space="preserve"> </w:t>
      </w:r>
      <w:r w:rsidR="7593FD0B" w:rsidRPr="00F16347">
        <w:rPr>
          <w:rFonts w:ascii="Arial" w:eastAsia="Arial" w:hAnsi="Arial" w:cs="Arial"/>
          <w:sz w:val="22"/>
          <w:szCs w:val="22"/>
        </w:rPr>
        <w:t xml:space="preserve"> Day 1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afterwards determined by plating to be 3.1x10^3 dose per fish</w:t>
      </w:r>
      <w:r w:rsidR="007075E8" w:rsidRPr="00F16347">
        <w:rPr>
          <w:rFonts w:ascii="Arial" w:eastAsia="Arial" w:hAnsi="Arial" w:cs="Arial"/>
          <w:sz w:val="22"/>
          <w:szCs w:val="22"/>
        </w:rPr>
        <w:t xml:space="preserve">, </w:t>
      </w:r>
      <w:proofErr w:type="gramStart"/>
      <w:r w:rsidR="007075E8" w:rsidRPr="00F16347">
        <w:rPr>
          <w:rFonts w:ascii="Arial" w:eastAsia="Arial" w:hAnsi="Arial" w:cs="Arial"/>
          <w:sz w:val="22"/>
          <w:szCs w:val="22"/>
        </w:rPr>
        <w:t xml:space="preserve">while </w:t>
      </w:r>
      <w:r w:rsidR="7593FD0B" w:rsidRPr="00F16347">
        <w:rPr>
          <w:rFonts w:ascii="Arial" w:eastAsia="Arial" w:hAnsi="Arial" w:cs="Arial"/>
          <w:sz w:val="22"/>
          <w:szCs w:val="22"/>
        </w:rPr>
        <w:t xml:space="preserve"> Day</w:t>
      </w:r>
      <w:proofErr w:type="gramEnd"/>
      <w:r w:rsidR="7593FD0B" w:rsidRPr="00F16347">
        <w:rPr>
          <w:rFonts w:ascii="Arial" w:eastAsia="Arial" w:hAnsi="Arial" w:cs="Arial"/>
          <w:sz w:val="22"/>
          <w:szCs w:val="22"/>
        </w:rPr>
        <w:t xml:space="preserve"> 2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determined by plating to be 1.0x10^5 dose per fish.</w:t>
      </w:r>
      <w:r w:rsidRPr="00F16347">
        <w:rPr>
          <w:rFonts w:ascii="Arial" w:eastAsia="Arial" w:hAnsi="Arial" w:cs="Arial"/>
          <w:sz w:val="22"/>
          <w:szCs w:val="22"/>
        </w:rPr>
        <w:t xml:space="preserve"> </w:t>
      </w:r>
      <w:r w:rsidR="00EB5807" w:rsidRPr="00F16347">
        <w:rPr>
          <w:rFonts w:ascii="Arial" w:eastAsia="Arial" w:hAnsi="Arial" w:cs="Arial"/>
          <w:sz w:val="22"/>
          <w:szCs w:val="22"/>
        </w:rPr>
        <w:t xml:space="preserve"> For ZIRC and Gemma, </w:t>
      </w:r>
      <w:proofErr w:type="gramStart"/>
      <w:r w:rsidR="00EB5807" w:rsidRPr="00F16347">
        <w:rPr>
          <w:rFonts w:ascii="Arial" w:eastAsia="Arial" w:hAnsi="Arial" w:cs="Arial"/>
          <w:sz w:val="22"/>
          <w:szCs w:val="22"/>
        </w:rPr>
        <w:t>two  tanks</w:t>
      </w:r>
      <w:proofErr w:type="gramEnd"/>
      <w:r w:rsidR="00EB5807" w:rsidRPr="00F16347">
        <w:rPr>
          <w:rFonts w:ascii="Arial" w:eastAsia="Arial" w:hAnsi="Arial" w:cs="Arial"/>
          <w:sz w:val="22"/>
          <w:szCs w:val="22"/>
        </w:rPr>
        <w:t xml:space="preserve"> for ZIRC fish were injected on Day 1, and 1 tank on Day 2.  For Watts, one tank was injected on Day 1 (low dose) and 2 tanks were injected on Day 2 (high dose). </w:t>
      </w:r>
      <w:r w:rsidRPr="00F16347">
        <w:rPr>
          <w:rFonts w:ascii="Arial" w:eastAsia="Arial" w:hAnsi="Arial" w:cs="Arial"/>
          <w:sz w:val="22"/>
          <w:szCs w:val="22"/>
        </w:rPr>
        <w:t>No significant diff</w:t>
      </w:r>
      <w:r w:rsidR="007075E8" w:rsidRPr="00F16347">
        <w:rPr>
          <w:rFonts w:ascii="Arial" w:eastAsia="Arial" w:hAnsi="Arial" w:cs="Arial"/>
          <w:sz w:val="22"/>
          <w:szCs w:val="22"/>
        </w:rPr>
        <w:t>erence was observed in prevalence</w:t>
      </w:r>
      <w:r w:rsidR="00EB5807" w:rsidRPr="00F16347">
        <w:rPr>
          <w:rFonts w:ascii="Arial" w:eastAsia="Arial" w:hAnsi="Arial" w:cs="Arial"/>
          <w:sz w:val="22"/>
          <w:szCs w:val="22"/>
        </w:rPr>
        <w:t xml:space="preserve"> was observed so further analyses treated the exposed fish </w:t>
      </w:r>
      <w:proofErr w:type="gramStart"/>
      <w:r w:rsidR="00EB5807" w:rsidRPr="00F16347">
        <w:rPr>
          <w:rFonts w:ascii="Arial" w:eastAsia="Arial" w:hAnsi="Arial" w:cs="Arial"/>
          <w:sz w:val="22"/>
          <w:szCs w:val="22"/>
        </w:rPr>
        <w:t>with in</w:t>
      </w:r>
      <w:proofErr w:type="gramEnd"/>
      <w:r w:rsidR="00EB5807" w:rsidRPr="00F16347">
        <w:rPr>
          <w:rFonts w:ascii="Arial" w:eastAsia="Arial" w:hAnsi="Arial" w:cs="Arial"/>
          <w:sz w:val="22"/>
          <w:szCs w:val="22"/>
        </w:rPr>
        <w:t xml:space="preserve"> each diet group together. </w:t>
      </w:r>
    </w:p>
    <w:p w14:paraId="507D279A" w14:textId="77777777" w:rsidR="00001769" w:rsidRDefault="00001769" w:rsidP="004C1E7E">
      <w:pPr>
        <w:spacing w:line="360" w:lineRule="auto"/>
        <w:rPr>
          <w:rFonts w:ascii="Arial" w:eastAsia="Arial" w:hAnsi="Arial" w:cs="Arial"/>
          <w:color w:val="000000" w:themeColor="text1"/>
          <w:sz w:val="22"/>
          <w:szCs w:val="22"/>
        </w:rPr>
      </w:pPr>
    </w:p>
    <w:p w14:paraId="7620FE56" w14:textId="764C830A" w:rsidR="006E442F" w:rsidRPr="004C1E7E" w:rsidRDefault="006E442F" w:rsidP="004C1E7E">
      <w:p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Low and </w:t>
      </w:r>
      <w:r w:rsidR="00785066">
        <w:rPr>
          <w:rFonts w:ascii="Arial" w:eastAsia="Arial" w:hAnsi="Arial" w:cs="Arial"/>
          <w:color w:val="000000" w:themeColor="text1"/>
          <w:sz w:val="22"/>
          <w:szCs w:val="22"/>
        </w:rPr>
        <w:t>h</w:t>
      </w:r>
      <w:r w:rsidRPr="004C1E7E">
        <w:rPr>
          <w:rFonts w:ascii="Arial" w:eastAsia="Arial" w:hAnsi="Arial" w:cs="Arial"/>
          <w:color w:val="000000" w:themeColor="text1"/>
          <w:sz w:val="22"/>
          <w:szCs w:val="22"/>
        </w:rPr>
        <w:t xml:space="preserve">igh dose </w:t>
      </w:r>
      <w:r w:rsidR="00785066">
        <w:rPr>
          <w:rFonts w:ascii="Arial" w:eastAsia="Arial" w:hAnsi="Arial" w:cs="Arial"/>
          <w:color w:val="000000" w:themeColor="text1"/>
          <w:sz w:val="22"/>
          <w:szCs w:val="22"/>
        </w:rPr>
        <w:t>across tanks:</w:t>
      </w:r>
    </w:p>
    <w:p w14:paraId="378AD2E6" w14:textId="77777777" w:rsidR="004C1E7E" w:rsidRDefault="0038798E"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Gemma: </w:t>
      </w:r>
    </w:p>
    <w:p w14:paraId="493B0EE3" w14:textId="1EB9F8EC"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Low: </w:t>
      </w:r>
      <w:r w:rsidR="0038798E" w:rsidRPr="004C1E7E">
        <w:rPr>
          <w:rFonts w:ascii="Arial" w:eastAsia="Arial" w:hAnsi="Arial" w:cs="Arial"/>
          <w:color w:val="000000" w:themeColor="text1"/>
          <w:sz w:val="22"/>
          <w:szCs w:val="22"/>
        </w:rPr>
        <w:t>Tan</w:t>
      </w:r>
      <w:r w:rsidR="006E442F" w:rsidRPr="004C1E7E">
        <w:rPr>
          <w:rFonts w:ascii="Arial" w:eastAsia="Arial" w:hAnsi="Arial" w:cs="Arial"/>
          <w:color w:val="000000" w:themeColor="text1"/>
          <w:sz w:val="22"/>
          <w:szCs w:val="22"/>
        </w:rPr>
        <w:t xml:space="preserve">k </w:t>
      </w:r>
      <w:r w:rsidR="005D5864">
        <w:rPr>
          <w:rFonts w:ascii="Arial" w:eastAsia="Arial" w:hAnsi="Arial" w:cs="Arial"/>
          <w:color w:val="000000" w:themeColor="text1"/>
          <w:sz w:val="22"/>
          <w:szCs w:val="22"/>
        </w:rPr>
        <w:t>14 and 35</w:t>
      </w:r>
    </w:p>
    <w:p w14:paraId="7411A883" w14:textId="7837D58D" w:rsidR="0038798E" w:rsidRP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26</w:t>
      </w:r>
    </w:p>
    <w:p w14:paraId="766772B6" w14:textId="02755C31" w:rsidR="004C1E7E" w:rsidRDefault="006E442F"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Watts </w:t>
      </w:r>
    </w:p>
    <w:p w14:paraId="40F5D6E4" w14:textId="2598991B"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Low: </w:t>
      </w:r>
      <w:proofErr w:type="gramStart"/>
      <w:r>
        <w:rPr>
          <w:rFonts w:ascii="Arial" w:eastAsia="Arial" w:hAnsi="Arial" w:cs="Arial"/>
          <w:color w:val="000000" w:themeColor="text1"/>
          <w:sz w:val="22"/>
          <w:szCs w:val="22"/>
        </w:rPr>
        <w:t>Tank</w:t>
      </w:r>
      <w:r w:rsidR="006E442F" w:rsidRPr="004C1E7E">
        <w:rPr>
          <w:rFonts w:ascii="Arial" w:eastAsia="Arial" w:hAnsi="Arial" w:cs="Arial"/>
          <w:color w:val="000000" w:themeColor="text1"/>
          <w:sz w:val="22"/>
          <w:szCs w:val="22"/>
        </w:rPr>
        <w:t xml:space="preserve">  </w:t>
      </w:r>
      <w:r w:rsidR="00D667FC">
        <w:rPr>
          <w:rFonts w:ascii="Arial" w:eastAsia="Arial" w:hAnsi="Arial" w:cs="Arial"/>
          <w:color w:val="000000" w:themeColor="text1"/>
          <w:sz w:val="22"/>
          <w:szCs w:val="22"/>
        </w:rPr>
        <w:t>6</w:t>
      </w:r>
      <w:proofErr w:type="gramEnd"/>
    </w:p>
    <w:p w14:paraId="37F3332D" w14:textId="55E5BFB4" w:rsidR="006E442F" w:rsidRPr="00D667FC" w:rsidRDefault="004C1E7E" w:rsidP="004C1E7E">
      <w:pPr>
        <w:pStyle w:val="ListParagraph"/>
        <w:numPr>
          <w:ilvl w:val="1"/>
          <w:numId w:val="17"/>
        </w:numPr>
        <w:spacing w:line="360" w:lineRule="auto"/>
        <w:rPr>
          <w:rFonts w:ascii="Arial" w:eastAsia="Arial" w:hAnsi="Arial" w:cs="Arial"/>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12</w:t>
      </w:r>
      <w:r>
        <w:rPr>
          <w:rFonts w:ascii="Arial" w:eastAsia="Arial" w:hAnsi="Arial" w:cs="Arial"/>
          <w:color w:val="000000" w:themeColor="text1"/>
          <w:sz w:val="22"/>
          <w:szCs w:val="22"/>
        </w:rPr>
        <w:t xml:space="preserve"> and 33</w:t>
      </w:r>
    </w:p>
    <w:p w14:paraId="714EFF82" w14:textId="0918A373" w:rsidR="00D667FC" w:rsidRPr="004C1E7E" w:rsidRDefault="00D667FC" w:rsidP="00D667FC">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ZIRC </w:t>
      </w:r>
    </w:p>
    <w:p w14:paraId="7EAD1D60" w14:textId="75C7D0DA" w:rsidR="00D667FC"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Low: Tank 7</w:t>
      </w:r>
      <w:r w:rsidR="005D5864">
        <w:rPr>
          <w:rFonts w:ascii="Arial" w:eastAsia="Arial" w:hAnsi="Arial" w:cs="Arial"/>
          <w:color w:val="000000" w:themeColor="text1"/>
          <w:sz w:val="22"/>
          <w:szCs w:val="22"/>
        </w:rPr>
        <w:t xml:space="preserve"> and </w:t>
      </w:r>
      <w:r w:rsidRPr="004C1E7E">
        <w:rPr>
          <w:rFonts w:ascii="Arial" w:eastAsia="Arial" w:hAnsi="Arial" w:cs="Arial"/>
          <w:color w:val="000000" w:themeColor="text1"/>
          <w:sz w:val="22"/>
          <w:szCs w:val="22"/>
        </w:rPr>
        <w:t>10</w:t>
      </w:r>
    </w:p>
    <w:p w14:paraId="524CF584" w14:textId="341BBD4B" w:rsidR="00D667FC" w:rsidRPr="004C1E7E"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High: </w:t>
      </w:r>
      <w:r w:rsidR="005D5864">
        <w:rPr>
          <w:rFonts w:ascii="Arial" w:eastAsia="Arial" w:hAnsi="Arial" w:cs="Arial"/>
          <w:color w:val="000000" w:themeColor="text1"/>
          <w:sz w:val="22"/>
          <w:szCs w:val="22"/>
        </w:rPr>
        <w:t>Tank 4</w:t>
      </w:r>
    </w:p>
    <w:p w14:paraId="69F839D3" w14:textId="77777777" w:rsidR="00D667FC" w:rsidRPr="00D667FC" w:rsidRDefault="00D667FC" w:rsidP="00D667FC">
      <w:pPr>
        <w:spacing w:line="360" w:lineRule="auto"/>
        <w:rPr>
          <w:rFonts w:ascii="Arial" w:eastAsia="Arial" w:hAnsi="Arial" w:cs="Arial"/>
          <w:sz w:val="22"/>
          <w:szCs w:val="22"/>
        </w:rPr>
      </w:pPr>
    </w:p>
    <w:p w14:paraId="5D094B8B" w14:textId="77777777" w:rsidR="00191E2D" w:rsidRPr="00F16347" w:rsidRDefault="00191E2D" w:rsidP="004C1E7E">
      <w:pPr>
        <w:spacing w:line="360" w:lineRule="auto"/>
        <w:rPr>
          <w:rFonts w:ascii="Arial" w:eastAsia="Arial" w:hAnsi="Arial" w:cs="Arial"/>
          <w:sz w:val="22"/>
          <w:szCs w:val="22"/>
        </w:rPr>
      </w:pPr>
    </w:p>
    <w:p w14:paraId="004D0A9C" w14:textId="4175CF6A" w:rsidR="00191E2D" w:rsidRPr="00F16347" w:rsidRDefault="7593FD0B" w:rsidP="004C1E7E">
      <w:pPr>
        <w:spacing w:line="360" w:lineRule="auto"/>
        <w:rPr>
          <w:rFonts w:ascii="Arial" w:eastAsia="Arial" w:hAnsi="Arial" w:cs="Arial"/>
          <w:b/>
          <w:bCs/>
          <w:sz w:val="22"/>
          <w:szCs w:val="22"/>
        </w:rPr>
      </w:pPr>
      <w:commentRangeStart w:id="158"/>
      <w:r w:rsidRPr="00F16347">
        <w:rPr>
          <w:rFonts w:ascii="Arial" w:eastAsia="Arial" w:hAnsi="Arial" w:cs="Arial"/>
          <w:b/>
          <w:bCs/>
          <w:sz w:val="22"/>
          <w:szCs w:val="22"/>
        </w:rPr>
        <w:t>Growth Parameters and Sex Determination</w:t>
      </w:r>
      <w:commentRangeEnd w:id="158"/>
      <w:r w:rsidR="005F6757">
        <w:rPr>
          <w:rStyle w:val="CommentReference"/>
        </w:rPr>
        <w:commentReference w:id="158"/>
      </w:r>
    </w:p>
    <w:p w14:paraId="77CA11A8" w14:textId="77777777" w:rsidR="00191E2D" w:rsidRPr="00F16347" w:rsidRDefault="00191E2D" w:rsidP="004C1E7E">
      <w:pPr>
        <w:spacing w:line="360" w:lineRule="auto"/>
        <w:rPr>
          <w:rFonts w:ascii="Arial" w:eastAsia="Arial" w:hAnsi="Arial" w:cs="Arial"/>
          <w:sz w:val="22"/>
          <w:szCs w:val="22"/>
        </w:rPr>
      </w:pPr>
    </w:p>
    <w:p w14:paraId="20BDAD74" w14:textId="4D3AA7BB" w:rsidR="005A684D" w:rsidRPr="00F16347" w:rsidRDefault="7593FD0B" w:rsidP="005633E7">
      <w:pPr>
        <w:spacing w:line="360" w:lineRule="auto"/>
        <w:rPr>
          <w:rFonts w:ascii="Arial" w:eastAsia="Arial" w:hAnsi="Arial" w:cs="Arial"/>
          <w:sz w:val="22"/>
          <w:szCs w:val="22"/>
        </w:rPr>
      </w:pPr>
      <w:r w:rsidRPr="00F16347">
        <w:rPr>
          <w:rFonts w:ascii="Arial" w:eastAsia="Arial" w:hAnsi="Arial" w:cs="Arial"/>
          <w:sz w:val="22"/>
          <w:szCs w:val="22"/>
        </w:rPr>
        <w:t>Growth and sex parameters were collected when fish were 101-102, 129-130, 213-214 days old for interfacility comparison. Additionally</w:t>
      </w:r>
      <w:r w:rsidR="00E7161E" w:rsidRPr="00F16347">
        <w:rPr>
          <w:rFonts w:ascii="Arial" w:eastAsia="Arial" w:hAnsi="Arial" w:cs="Arial"/>
          <w:sz w:val="22"/>
          <w:szCs w:val="22"/>
        </w:rPr>
        <w:t>,</w:t>
      </w:r>
      <w:r w:rsidRPr="00F16347">
        <w:rPr>
          <w:rFonts w:ascii="Arial" w:eastAsia="Arial" w:hAnsi="Arial" w:cs="Arial"/>
          <w:sz w:val="22"/>
          <w:szCs w:val="22"/>
        </w:rPr>
        <w:t xml:space="preserve"> these parameters were also collected at 164-165 days old which was 5 weeks post exposure that were evaluated in comparison to the 213-214 days old measurements which were 15 weeks post exposure for evaluation of disease effects. Sex was determined by gross differences in morphology and confirmed by histology for all samples collected for disease severity evaluation. Following overnight fecal collection, individual fish would be placed in a pre-anesthetic solution of 50 ppm MS-222 prepared with </w:t>
      </w:r>
      <w:r w:rsidRPr="00F16347">
        <w:rPr>
          <w:rFonts w:ascii="Arial" w:eastAsia="Arial" w:hAnsi="Arial" w:cs="Arial"/>
          <w:sz w:val="22"/>
          <w:szCs w:val="22"/>
        </w:rPr>
        <w:lastRenderedPageBreak/>
        <w:t xml:space="preserve">Tricaine-S (Western Chemical Inc., Ferndale, WA; a subsidiary of Aquatic Life Sciences Inc.) briefly before being transferred to a 150 ppm MS-222 anesthetic solution in a </w:t>
      </w:r>
      <w:r w:rsidR="005A684D" w:rsidRPr="00F16347">
        <w:rPr>
          <w:rFonts w:ascii="Arial" w:eastAsia="Arial" w:hAnsi="Arial" w:cs="Arial"/>
          <w:sz w:val="22"/>
          <w:szCs w:val="22"/>
        </w:rPr>
        <w:t>P</w:t>
      </w:r>
      <w:r w:rsidRPr="00F16347">
        <w:rPr>
          <w:rFonts w:ascii="Arial" w:eastAsia="Arial" w:hAnsi="Arial" w:cs="Arial"/>
          <w:sz w:val="22"/>
          <w:szCs w:val="22"/>
        </w:rPr>
        <w:t>etri dish on centimeter grid paper to be photographed.</w:t>
      </w:r>
      <w:r w:rsidR="005A684D" w:rsidRPr="00F16347">
        <w:rPr>
          <w:rFonts w:ascii="Arial" w:eastAsia="Arial" w:hAnsi="Arial" w:cs="Arial"/>
          <w:sz w:val="22"/>
          <w:szCs w:val="22"/>
        </w:rPr>
        <w:t xml:space="preserve"> Fish were photographed when immobile but still upright. </w:t>
      </w:r>
      <w:r w:rsidRPr="00F16347">
        <w:rPr>
          <w:rFonts w:ascii="Arial" w:eastAsia="Arial" w:hAnsi="Arial" w:cs="Arial"/>
          <w:sz w:val="22"/>
          <w:szCs w:val="22"/>
        </w:rPr>
        <w:t xml:space="preserve"> Standard length and width were evaluated via photographs taken with an iPhone (Apple Inc., Cupertino, CA) and analyzed with ImageJ software (https://imagej.net).</w:t>
      </w:r>
      <w:r w:rsidR="005A684D" w:rsidRPr="00F16347">
        <w:rPr>
          <w:rFonts w:ascii="Arial" w:eastAsia="Arial" w:hAnsi="Arial" w:cs="Arial"/>
          <w:sz w:val="22"/>
          <w:szCs w:val="22"/>
        </w:rPr>
        <w:t xml:space="preserve"> Weight was obtained </w:t>
      </w:r>
      <w:r w:rsidRPr="00F16347">
        <w:rPr>
          <w:rFonts w:ascii="Arial" w:eastAsia="Arial" w:hAnsi="Arial" w:cs="Arial"/>
          <w:sz w:val="22"/>
          <w:szCs w:val="22"/>
        </w:rPr>
        <w:t xml:space="preserve">while the fish was still under the effects of anesthesia by transferring them from the photography </w:t>
      </w:r>
      <w:r w:rsidR="00BE4B74" w:rsidRPr="00F16347">
        <w:rPr>
          <w:rFonts w:ascii="Arial" w:eastAsia="Arial" w:hAnsi="Arial" w:cs="Arial"/>
          <w:sz w:val="22"/>
          <w:szCs w:val="22"/>
        </w:rPr>
        <w:t>P</w:t>
      </w:r>
      <w:r w:rsidRPr="00F16347">
        <w:rPr>
          <w:rFonts w:ascii="Arial" w:eastAsia="Arial" w:hAnsi="Arial" w:cs="Arial"/>
          <w:sz w:val="22"/>
          <w:szCs w:val="22"/>
        </w:rPr>
        <w:t xml:space="preserve">etri dish to </w:t>
      </w:r>
      <w:r w:rsidR="005A684D" w:rsidRPr="00F16347">
        <w:rPr>
          <w:rFonts w:ascii="Arial" w:eastAsia="Arial" w:hAnsi="Arial" w:cs="Arial"/>
          <w:sz w:val="22"/>
          <w:szCs w:val="22"/>
        </w:rPr>
        <w:t xml:space="preserve">a Petri </w:t>
      </w:r>
      <w:r w:rsidRPr="00F16347">
        <w:rPr>
          <w:rFonts w:ascii="Arial" w:eastAsia="Arial" w:hAnsi="Arial" w:cs="Arial"/>
          <w:sz w:val="22"/>
          <w:szCs w:val="22"/>
        </w:rPr>
        <w:t>dish on a scale with a volume of tared fish water</w:t>
      </w:r>
      <w:r w:rsidR="00BE4B74" w:rsidRPr="00F16347">
        <w:rPr>
          <w:rFonts w:ascii="Arial" w:eastAsia="Arial" w:hAnsi="Arial" w:cs="Arial"/>
          <w:sz w:val="22"/>
          <w:szCs w:val="22"/>
        </w:rPr>
        <w:t xml:space="preserve">, with excess </w:t>
      </w:r>
      <w:r w:rsidRPr="00F16347">
        <w:rPr>
          <w:rFonts w:ascii="Arial" w:eastAsia="Arial" w:hAnsi="Arial" w:cs="Arial"/>
          <w:sz w:val="22"/>
          <w:szCs w:val="22"/>
        </w:rPr>
        <w:t>water was removed</w:t>
      </w:r>
      <w:r w:rsidR="005A684D" w:rsidRPr="00F16347">
        <w:rPr>
          <w:rFonts w:ascii="Arial" w:eastAsia="Arial" w:hAnsi="Arial" w:cs="Arial"/>
          <w:sz w:val="22"/>
          <w:szCs w:val="22"/>
        </w:rPr>
        <w:t xml:space="preserve">. Body condition score is a length normalized metric of weight (for equation, see Methods) and serves as a general indicator of health in zebrafish and was calculated using the following equation: </w:t>
      </w:r>
    </w:p>
    <w:p w14:paraId="776EC2CF" w14:textId="27B3F37D" w:rsidR="00191E2D" w:rsidRPr="00F16347" w:rsidRDefault="005A684D" w:rsidP="00311E36">
      <w:pPr>
        <w:spacing w:line="360" w:lineRule="auto"/>
        <w:rPr>
          <w:rFonts w:ascii="Arial" w:eastAsia="Arial" w:hAnsi="Arial" w:cs="Arial"/>
          <w:sz w:val="22"/>
          <w:szCs w:val="22"/>
        </w:rPr>
      </w:pPr>
      <w:r w:rsidRPr="00F16347">
        <w:rPr>
          <w:rFonts w:ascii="Arial" w:eastAsia="Arial" w:hAnsi="Arial" w:cs="Arial"/>
          <w:sz w:val="22"/>
          <w:szCs w:val="22"/>
        </w:rPr>
        <w:t>•</w:t>
      </w:r>
      <w:r w:rsidRPr="00F16347">
        <w:rPr>
          <w:rFonts w:ascii="Arial" w:eastAsia="Arial" w:hAnsi="Arial" w:cs="Arial"/>
          <w:sz w:val="22"/>
          <w:szCs w:val="22"/>
        </w:rPr>
        <w:tab/>
        <w:t>BCS = Weight (mg)/Length (mm)</w:t>
      </w:r>
      <w:r w:rsidRPr="00E61317">
        <w:rPr>
          <w:rFonts w:ascii="Arial" w:eastAsia="Arial" w:hAnsi="Arial" w:cs="Arial"/>
          <w:sz w:val="22"/>
          <w:szCs w:val="22"/>
          <w:vertAlign w:val="superscript"/>
        </w:rPr>
        <w:t>3</w:t>
      </w:r>
      <w:r w:rsidRPr="00F16347">
        <w:rPr>
          <w:rFonts w:ascii="Arial" w:eastAsia="Arial" w:hAnsi="Arial" w:cs="Arial"/>
          <w:sz w:val="22"/>
          <w:szCs w:val="22"/>
        </w:rPr>
        <w:t xml:space="preserve"> x 100</w:t>
      </w:r>
    </w:p>
    <w:p w14:paraId="2A2EDD58" w14:textId="25186210" w:rsidR="00977EFF" w:rsidRPr="00F16347" w:rsidRDefault="00977EFF" w:rsidP="00F16347">
      <w:pPr>
        <w:spacing w:line="360" w:lineRule="auto"/>
        <w:rPr>
          <w:rFonts w:ascii="Arial" w:eastAsia="Arial" w:hAnsi="Arial" w:cs="Arial"/>
          <w:sz w:val="22"/>
          <w:szCs w:val="22"/>
        </w:rPr>
      </w:pPr>
    </w:p>
    <w:p w14:paraId="3376D276" w14:textId="06D41720" w:rsidR="00977EFF" w:rsidRPr="00F16347" w:rsidRDefault="7593FD0B" w:rsidP="00F16347">
      <w:pPr>
        <w:spacing w:line="360" w:lineRule="auto"/>
        <w:rPr>
          <w:ins w:id="159" w:author="Kent, Michael" w:date="2022-12-08T13:19:00Z"/>
          <w:rFonts w:ascii="Arial" w:eastAsia="Arial" w:hAnsi="Arial" w:cs="Arial"/>
          <w:b/>
          <w:bCs/>
          <w:sz w:val="22"/>
          <w:szCs w:val="22"/>
        </w:rPr>
      </w:pPr>
      <w:commentRangeStart w:id="160"/>
      <w:r w:rsidRPr="00F16347">
        <w:rPr>
          <w:rFonts w:ascii="Arial" w:eastAsia="Arial" w:hAnsi="Arial" w:cs="Arial"/>
          <w:b/>
          <w:bCs/>
          <w:sz w:val="22"/>
          <w:szCs w:val="22"/>
        </w:rPr>
        <w:t>Histopathology</w:t>
      </w:r>
      <w:commentRangeEnd w:id="160"/>
      <w:r w:rsidR="005F6757">
        <w:rPr>
          <w:rStyle w:val="CommentReference"/>
        </w:rPr>
        <w:commentReference w:id="160"/>
      </w:r>
    </w:p>
    <w:p w14:paraId="2D483F98" w14:textId="4DD0F21B" w:rsidR="00977EFF"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preserved in Dietrich’s solution, processed, and slides stained with </w:t>
      </w:r>
      <w:proofErr w:type="spellStart"/>
      <w:r w:rsidRPr="00F16347">
        <w:rPr>
          <w:rFonts w:ascii="Arial" w:eastAsia="Arial" w:hAnsi="Arial" w:cs="Arial"/>
          <w:sz w:val="22"/>
          <w:szCs w:val="22"/>
        </w:rPr>
        <w:t>Kinyoun’s</w:t>
      </w:r>
      <w:proofErr w:type="spellEnd"/>
      <w:r w:rsidRPr="00F16347">
        <w:rPr>
          <w:rFonts w:ascii="Arial" w:eastAsia="Arial" w:hAnsi="Arial" w:cs="Arial"/>
          <w:sz w:val="22"/>
          <w:szCs w:val="22"/>
        </w:rPr>
        <w:t xml:space="preserve"> acid-fast.</w:t>
      </w:r>
      <w:r w:rsidR="00335232" w:rsidRPr="00F16347">
        <w:rPr>
          <w:rFonts w:ascii="Arial" w:eastAsia="Arial" w:hAnsi="Arial" w:cs="Arial"/>
          <w:sz w:val="22"/>
          <w:szCs w:val="22"/>
        </w:rPr>
        <w:t xml:space="preserve"> Fish were processed into mid-sagittal sections as described by </w:t>
      </w:r>
      <w:r w:rsidR="00335232" w:rsidRPr="007827A4">
        <w:rPr>
          <w:rFonts w:ascii="Arial" w:eastAsia="Arial" w:hAnsi="Arial" w:cs="Arial"/>
          <w:sz w:val="22"/>
          <w:szCs w:val="22"/>
        </w:rPr>
        <w:t>Kent</w:t>
      </w:r>
      <w:r w:rsidR="008D54F4" w:rsidRPr="007827A4">
        <w:rPr>
          <w:rFonts w:ascii="Arial" w:eastAsia="Arial" w:hAnsi="Arial" w:cs="Arial"/>
          <w:sz w:val="22"/>
          <w:szCs w:val="22"/>
        </w:rPr>
        <w:t xml:space="preserve"> </w:t>
      </w:r>
      <w:r w:rsidR="008D54F4" w:rsidRPr="007827A4">
        <w:rPr>
          <w:rFonts w:ascii="Arial" w:eastAsia="Arial" w:hAnsi="Arial" w:cs="Arial"/>
          <w:i/>
          <w:iCs/>
          <w:sz w:val="22"/>
          <w:szCs w:val="22"/>
        </w:rPr>
        <w:t>et al</w:t>
      </w:r>
      <w:r w:rsidR="007827A4">
        <w:rPr>
          <w:rFonts w:ascii="Arial" w:eastAsia="Arial" w:hAnsi="Arial" w:cs="Arial"/>
          <w:i/>
          <w:iCs/>
          <w:sz w:val="22"/>
          <w:szCs w:val="22"/>
        </w:rPr>
        <w:t>.</w:t>
      </w:r>
      <w:r w:rsidR="008D54F4" w:rsidRPr="007827A4">
        <w:rPr>
          <w:rFonts w:ascii="Arial" w:eastAsia="Arial" w:hAnsi="Arial" w:cs="Arial"/>
          <w:sz w:val="22"/>
          <w:szCs w:val="22"/>
        </w:rPr>
        <w:t xml:space="preserve"> 2020</w:t>
      </w:r>
      <w:r w:rsidR="00335232" w:rsidRPr="007827A4">
        <w:rPr>
          <w:rFonts w:ascii="Arial" w:eastAsia="Arial" w:hAnsi="Arial" w:cs="Arial"/>
          <w:sz w:val="22"/>
          <w:szCs w:val="22"/>
        </w:rPr>
        <w:t xml:space="preserve"> Special Methods Book Chapter</w:t>
      </w:r>
      <w:r w:rsidR="007827A4">
        <w:rPr>
          <w:rFonts w:ascii="Arial" w:eastAsia="Arial" w:hAnsi="Arial" w:cs="Arial"/>
          <w:sz w:val="22"/>
          <w:szCs w:val="22"/>
        </w:rPr>
        <w:t>.</w:t>
      </w:r>
      <w:r w:rsidR="00335232" w:rsidRPr="00F16347">
        <w:rPr>
          <w:rFonts w:ascii="Arial" w:eastAsia="Arial" w:hAnsi="Arial" w:cs="Arial"/>
          <w:sz w:val="22"/>
          <w:szCs w:val="22"/>
        </w:rPr>
        <w:t xml:space="preserve"> </w:t>
      </w:r>
      <w:r w:rsidR="007827A4">
        <w:rPr>
          <w:rFonts w:ascii="Arial" w:eastAsia="Arial" w:hAnsi="Arial" w:cs="Arial"/>
          <w:sz w:val="22"/>
          <w:szCs w:val="22"/>
        </w:rPr>
        <w:t>Infection in f</w:t>
      </w:r>
      <w:r w:rsidR="00335232" w:rsidRPr="00F16347">
        <w:rPr>
          <w:rFonts w:ascii="Arial" w:eastAsia="Arial" w:hAnsi="Arial" w:cs="Arial"/>
          <w:sz w:val="22"/>
          <w:szCs w:val="22"/>
        </w:rPr>
        <w:t xml:space="preserve">ish were scored as positive when acid fast </w:t>
      </w:r>
      <w:proofErr w:type="spellStart"/>
      <w:r w:rsidR="00335232" w:rsidRPr="00F16347">
        <w:rPr>
          <w:rFonts w:ascii="Arial" w:eastAsia="Arial" w:hAnsi="Arial" w:cs="Arial"/>
          <w:sz w:val="22"/>
          <w:szCs w:val="22"/>
        </w:rPr>
        <w:t>bacillis</w:t>
      </w:r>
      <w:proofErr w:type="spellEnd"/>
      <w:r w:rsidR="00335232" w:rsidRPr="00F16347">
        <w:rPr>
          <w:rFonts w:ascii="Arial" w:eastAsia="Arial" w:hAnsi="Arial" w:cs="Arial"/>
          <w:sz w:val="22"/>
          <w:szCs w:val="22"/>
        </w:rPr>
        <w:t xml:space="preserve"> were observed in tissues</w:t>
      </w:r>
      <w:r w:rsidR="007827A4">
        <w:rPr>
          <w:rFonts w:ascii="Arial" w:eastAsia="Arial" w:hAnsi="Arial" w:cs="Arial"/>
          <w:sz w:val="22"/>
          <w:szCs w:val="22"/>
        </w:rPr>
        <w:fldChar w:fldCharType="begin"/>
      </w:r>
      <w:r w:rsidR="007827A4">
        <w:rPr>
          <w:rFonts w:ascii="Arial" w:eastAsia="Arial" w:hAnsi="Arial" w:cs="Arial"/>
          <w:sz w:val="22"/>
          <w:szCs w:val="22"/>
        </w:rPr>
        <w:instrText xml:space="preserve"> ADDIN ZOTERO_ITEM CSL_CITATION {"citationID":"3lZi0TqZ","properties":{"formattedCitation":"\\super 36\\nosupersub{}","plainCitation":"36","noteIndex":0},"citationItems":[{"id":7615,"uris":["http://zotero.org/users/5603014/items/Z5YUTN4R"],"itemData":{"id":7615,"type":"chapter","abstract":"Zebrafish are small fish that live in small aquaria, which provides both advantages and challenges for pathogen monitoring and diagnostics. Fish are intimately linked to their aquatic environment, and hence, suboptimal water quality parameters or the presence of toxicants are important causes of disease in zebrafish. Therefore, evaluation of water quality is central to a disease investigation and health monitoring. Histopathology is often the primary or first-line diagnostic test for zebrafish. A major strength of histopathology is that it facilitates the documentation of changes in a variety of tissues and organs with no a priori assumptions relating to a specific disease, and the small size of the fish allows for examination of essentially all organs on one slide using sagittal sections of whole fish. Immunohistochemistry has been utilized in diagnostics. However, most antibodies were created to mammal antigens, and thus, results should be interpreted with caution. PCR tests have been developed for important zebrafish bacteria and parasites, and these are used for evaluating fish tissues as well as environmental samples (e.g., water, feces). Whereas commonly used in food fish aquaculture, therapeutants are rarely used with zebrafish. Examples include oral treatments for nematodes and mycobacteria and drugs delivered in the water for external parasitic infections and intestinal nematodes. Laboratory veterinarians have new opportunities and challenges with the increased use of laboratory zebrafish. When compared with rodents, disease diagnosis and management of aquatic species requires a different approach due to their housing environment. As fish live in water, they are intimately affected by inappropriate water quality parameters. Moreover, the transmission of waterborne pathogens between tanks may be a serious problem with recirculating water systems. Because of the unique housing environment of aquatic species, disease evaluation should always include a thorough history, a review of environmental parameters (i.e., water quality, light cycles, vibrations/noise), as well as diagnostic testing. In this chapter, we will review disease diagnosis utilizing both live animal and environmental samples and options for treatment of disease.","collection-title":"American College of Laboratory Animal Medicine","container-title":"The Zebrafish in Biomedical Research","ISBN":"978-0-12-812431-4","language":"en","note":"DOI: 10.1016/B978-0-12-812431-4.00044-0","page":"547-556","publisher":"Academic Press","source":"ScienceDirect","title":"Chapter 44 - Special Procedures for Zebrafish Diagnostics","URL":"https://www.sciencedirect.com/science/article/pii/B9780128124314000440","author":[{"family":"Kent","given":"Michael L."},{"family":"Murray","given":"Katrina N."},{"family":"Fischer","given":"Kay"},{"family":"Löhr","given":"Christiana"},{"family":"Mulrooney","given":"Donna"},{"family":"Sanders","given":"Justin L."}],"editor":[{"family":"Cartner","given":"Samuel C."},{"family":"Eisen","given":"Judith S."},{"family":"Farmer","given":"Susan C."},{"family":"Guillemin","given":"Karen J."},{"family":"Kent","given":"Michael L."},{"family":"Sanders","given":"George E."}],"accessed":{"date-parts":[["2022",12,20]]},"issued":{"date-parts":[["2020",1,1]]},"citation-key":"kent2020"},"locator":"44"}],"schema":"https://github.com/citation-style-language/schema/raw/master/csl-citation.json"} </w:instrText>
      </w:r>
      <w:r w:rsidR="007827A4">
        <w:rPr>
          <w:rFonts w:ascii="Arial" w:eastAsia="Arial" w:hAnsi="Arial" w:cs="Arial"/>
          <w:sz w:val="22"/>
          <w:szCs w:val="22"/>
        </w:rPr>
        <w:fldChar w:fldCharType="separate"/>
      </w:r>
      <w:r w:rsidR="007827A4" w:rsidRPr="007827A4">
        <w:rPr>
          <w:rFonts w:ascii="Arial" w:hAnsi="Arial" w:cs="Arial"/>
          <w:sz w:val="22"/>
          <w:vertAlign w:val="superscript"/>
        </w:rPr>
        <w:t>36</w:t>
      </w:r>
      <w:r w:rsidR="007827A4">
        <w:rPr>
          <w:rFonts w:ascii="Arial" w:eastAsia="Arial" w:hAnsi="Arial" w:cs="Arial"/>
          <w:sz w:val="22"/>
          <w:szCs w:val="22"/>
        </w:rPr>
        <w:fldChar w:fldCharType="end"/>
      </w:r>
      <w:r w:rsidR="00335232" w:rsidRPr="00F16347">
        <w:rPr>
          <w:rFonts w:ascii="Arial" w:eastAsia="Arial" w:hAnsi="Arial" w:cs="Arial"/>
          <w:sz w:val="22"/>
          <w:szCs w:val="22"/>
        </w:rPr>
        <w:t xml:space="preserve">. </w:t>
      </w:r>
    </w:p>
    <w:p w14:paraId="19674F04" w14:textId="11EEC9C7" w:rsidR="00977EFF" w:rsidRPr="00F16347" w:rsidRDefault="00977EFF" w:rsidP="007827A4">
      <w:pPr>
        <w:spacing w:line="360" w:lineRule="auto"/>
        <w:rPr>
          <w:rFonts w:ascii="Arial" w:eastAsia="Arial" w:hAnsi="Arial" w:cs="Arial"/>
          <w:sz w:val="22"/>
          <w:szCs w:val="22"/>
        </w:rPr>
      </w:pPr>
    </w:p>
    <w:p w14:paraId="10BF896C" w14:textId="602B979D" w:rsidR="00977EFF" w:rsidRPr="00F16347" w:rsidRDefault="7593FD0B" w:rsidP="007827A4">
      <w:pPr>
        <w:spacing w:line="360" w:lineRule="auto"/>
        <w:rPr>
          <w:rFonts w:ascii="Arial" w:eastAsia="Arial" w:hAnsi="Arial" w:cs="Arial"/>
          <w:b/>
          <w:bCs/>
          <w:sz w:val="22"/>
          <w:szCs w:val="22"/>
        </w:rPr>
      </w:pPr>
      <w:r w:rsidRPr="00F16347">
        <w:rPr>
          <w:rFonts w:ascii="Arial" w:eastAsia="Arial" w:hAnsi="Arial" w:cs="Arial"/>
          <w:b/>
          <w:bCs/>
          <w:sz w:val="22"/>
          <w:szCs w:val="22"/>
        </w:rPr>
        <w:t>Fecal Collection</w:t>
      </w:r>
    </w:p>
    <w:p w14:paraId="48A44255" w14:textId="6F3704B8" w:rsidR="00977EFF" w:rsidRPr="00F16347" w:rsidRDefault="00F16347" w:rsidP="007827A4">
      <w:pPr>
        <w:spacing w:line="360" w:lineRule="auto"/>
        <w:rPr>
          <w:rFonts w:ascii="Arial" w:eastAsia="Arial" w:hAnsi="Arial" w:cs="Arial"/>
          <w:sz w:val="22"/>
          <w:szCs w:val="22"/>
        </w:rPr>
      </w:pPr>
      <w:r>
        <w:rPr>
          <w:rFonts w:ascii="Arial" w:eastAsia="Arial" w:hAnsi="Arial" w:cs="Arial"/>
          <w:sz w:val="22"/>
          <w:szCs w:val="22"/>
        </w:rPr>
        <w:t>Five fish from each tank at 4- and 7-m</w:t>
      </w:r>
      <w:r w:rsidR="00AB2A16">
        <w:rPr>
          <w:rFonts w:ascii="Arial" w:eastAsia="Arial" w:hAnsi="Arial" w:cs="Arial"/>
          <w:sz w:val="22"/>
          <w:szCs w:val="22"/>
        </w:rPr>
        <w:t>onths post fertilization sampling time points</w:t>
      </w:r>
      <w:r>
        <w:rPr>
          <w:rFonts w:ascii="Arial" w:eastAsia="Arial" w:hAnsi="Arial" w:cs="Arial"/>
          <w:sz w:val="22"/>
          <w:szCs w:val="22"/>
        </w:rPr>
        <w:t xml:space="preserve"> were randomly selected for fecal sampling. </w:t>
      </w:r>
      <w:r w:rsidR="7593FD0B" w:rsidRPr="00F16347">
        <w:rPr>
          <w:rFonts w:ascii="Arial" w:eastAsia="Arial" w:hAnsi="Arial" w:cs="Arial"/>
          <w:sz w:val="22"/>
          <w:szCs w:val="22"/>
        </w:rPr>
        <w:t xml:space="preserve">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were left to defecate overnight and all feces </w:t>
      </w:r>
      <w:proofErr w:type="gramStart"/>
      <w:r w:rsidR="7593FD0B" w:rsidRPr="00F16347">
        <w:rPr>
          <w:rFonts w:ascii="Arial" w:eastAsia="Arial" w:hAnsi="Arial" w:cs="Arial"/>
          <w:sz w:val="22"/>
          <w:szCs w:val="22"/>
        </w:rPr>
        <w:t>present</w:t>
      </w:r>
      <w:proofErr w:type="gramEnd"/>
      <w:r w:rsidR="7593FD0B" w:rsidRPr="00F16347">
        <w:rPr>
          <w:rFonts w:ascii="Arial" w:eastAsia="Arial" w:hAnsi="Arial" w:cs="Arial"/>
          <w:sz w:val="22"/>
          <w:szCs w:val="22"/>
        </w:rPr>
        <w:t xml:space="preserve"> were collected from each tank the following morning. Fecal samples were immediately snap frozen on dry ice and stored at -80 ˚C until processing.</w:t>
      </w:r>
    </w:p>
    <w:p w14:paraId="2B5790E2" w14:textId="6DB5EBEB" w:rsidR="00191E2D" w:rsidRPr="00F16347" w:rsidRDefault="00191E2D" w:rsidP="007827A4">
      <w:pPr>
        <w:spacing w:line="360" w:lineRule="auto"/>
        <w:rPr>
          <w:rFonts w:ascii="Arial" w:eastAsia="Arial" w:hAnsi="Arial" w:cs="Arial"/>
          <w:sz w:val="22"/>
          <w:szCs w:val="22"/>
        </w:rPr>
      </w:pPr>
    </w:p>
    <w:p w14:paraId="77288EB4" w14:textId="17B3731B" w:rsidR="00977EFF" w:rsidRPr="00F16347" w:rsidRDefault="7593FD0B" w:rsidP="007827A4">
      <w:pPr>
        <w:spacing w:line="360" w:lineRule="auto"/>
        <w:rPr>
          <w:rFonts w:ascii="Arial" w:eastAsia="Arial" w:hAnsi="Arial" w:cs="Arial"/>
          <w:b/>
          <w:bCs/>
          <w:sz w:val="22"/>
          <w:szCs w:val="22"/>
        </w:rPr>
      </w:pPr>
      <w:commentRangeStart w:id="161"/>
      <w:r w:rsidRPr="00F16347">
        <w:rPr>
          <w:rFonts w:ascii="Arial" w:eastAsia="Arial" w:hAnsi="Arial" w:cs="Arial"/>
          <w:b/>
          <w:bCs/>
          <w:sz w:val="22"/>
          <w:szCs w:val="22"/>
        </w:rPr>
        <w:t>16S Sequencing</w:t>
      </w:r>
      <w:commentRangeEnd w:id="161"/>
      <w:r w:rsidR="005F6757">
        <w:rPr>
          <w:rStyle w:val="CommentReference"/>
        </w:rPr>
        <w:commentReference w:id="161"/>
      </w:r>
    </w:p>
    <w:p w14:paraId="5D3A7613" w14:textId="45214489"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 xml:space="preserve">Microbial DNA was extracted from zebrafish fecal samples and 16S rRNA gene sequence libraries were produced and analyzed following established approaches (Kundu et al., 2021). Briefly, the </w:t>
      </w:r>
      <w:proofErr w:type="spellStart"/>
      <w:r w:rsidRPr="00F16347">
        <w:rPr>
          <w:rFonts w:ascii="Arial" w:eastAsia="Arial" w:hAnsi="Arial" w:cs="Arial"/>
          <w:sz w:val="22"/>
          <w:szCs w:val="22"/>
        </w:rPr>
        <w:t>DNeasy</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PowerSoil</w:t>
      </w:r>
      <w:proofErr w:type="spellEnd"/>
      <w:r w:rsidRPr="00F16347">
        <w:rPr>
          <w:rFonts w:ascii="Arial" w:eastAsia="Arial" w:hAnsi="Arial" w:cs="Arial"/>
          <w:sz w:val="22"/>
          <w:szCs w:val="22"/>
        </w:rPr>
        <w:t xml:space="preserve"> Pro DNA kits (Qiagen) were used to extract and purify DNA. The V4 region of the 16S rRNA gene was PCR amplified using the Earth Microbiome Project 16S index primers and protocols (Walters et al., 2016). PCR products were visualized on a 1.5% agarose gel and quantified on a Qubit 2.0 (</w:t>
      </w:r>
      <w:proofErr w:type="spellStart"/>
      <w:r w:rsidRPr="00F16347">
        <w:rPr>
          <w:rFonts w:ascii="Arial" w:eastAsia="Arial" w:hAnsi="Arial" w:cs="Arial"/>
          <w:sz w:val="22"/>
          <w:szCs w:val="22"/>
        </w:rPr>
        <w:t>Thermofisher</w:t>
      </w:r>
      <w:proofErr w:type="spellEnd"/>
      <w:r w:rsidRPr="00F16347">
        <w:rPr>
          <w:rFonts w:ascii="Arial" w:eastAsia="Arial" w:hAnsi="Arial" w:cs="Arial"/>
          <w:sz w:val="22"/>
          <w:szCs w:val="22"/>
        </w:rPr>
        <w:t xml:space="preserve"> Scientific) using the Qubit dsDNA HS Assay. One hundred ng of each PCR sample was pooled, cleaned using the </w:t>
      </w:r>
      <w:proofErr w:type="spellStart"/>
      <w:r w:rsidRPr="00F16347">
        <w:rPr>
          <w:rFonts w:ascii="Arial" w:eastAsia="Arial" w:hAnsi="Arial" w:cs="Arial"/>
          <w:sz w:val="22"/>
          <w:szCs w:val="22"/>
        </w:rPr>
        <w:t>QIAquick</w:t>
      </w:r>
      <w:proofErr w:type="spellEnd"/>
      <w:r w:rsidRPr="00F16347">
        <w:rPr>
          <w:rFonts w:ascii="Arial" w:eastAsia="Arial" w:hAnsi="Arial" w:cs="Arial"/>
          <w:sz w:val="22"/>
          <w:szCs w:val="22"/>
        </w:rPr>
        <w:t xml:space="preserve"> PCR Purification Kit (Qiagen), and quality was verified on the Agilent </w:t>
      </w:r>
      <w:proofErr w:type="spellStart"/>
      <w:r w:rsidRPr="00F16347">
        <w:rPr>
          <w:rFonts w:ascii="Arial" w:eastAsia="Arial" w:hAnsi="Arial" w:cs="Arial"/>
          <w:sz w:val="22"/>
          <w:szCs w:val="22"/>
        </w:rPr>
        <w:t>TapeStation</w:t>
      </w:r>
      <w:proofErr w:type="spellEnd"/>
      <w:r w:rsidRPr="00F16347">
        <w:rPr>
          <w:rFonts w:ascii="Arial" w:eastAsia="Arial" w:hAnsi="Arial" w:cs="Arial"/>
          <w:sz w:val="22"/>
          <w:szCs w:val="22"/>
        </w:rPr>
        <w:t xml:space="preserve"> 4200. The prepared library was submitted to the Oregon State University Center for Quantitative Life Sciences (CQLS) for 300 bp paired-end sequencing on an Illumina </w:t>
      </w:r>
      <w:proofErr w:type="spellStart"/>
      <w:r w:rsidRPr="00F16347">
        <w:rPr>
          <w:rFonts w:ascii="Arial" w:eastAsia="Arial" w:hAnsi="Arial" w:cs="Arial"/>
          <w:sz w:val="22"/>
          <w:szCs w:val="22"/>
        </w:rPr>
        <w:t>MiSeq</w:t>
      </w:r>
      <w:proofErr w:type="spellEnd"/>
      <w:r w:rsidRPr="00F16347">
        <w:rPr>
          <w:rFonts w:ascii="Arial" w:eastAsia="Arial" w:hAnsi="Arial" w:cs="Arial"/>
          <w:sz w:val="22"/>
          <w:szCs w:val="22"/>
        </w:rPr>
        <w:t xml:space="preserve"> System (RRID:SCR_016379).</w:t>
      </w:r>
    </w:p>
    <w:p w14:paraId="284F07F9" w14:textId="2A20B77D" w:rsidR="00977EFF" w:rsidRPr="00F16347" w:rsidRDefault="00977EFF" w:rsidP="007827A4">
      <w:pPr>
        <w:spacing w:line="360" w:lineRule="auto"/>
        <w:rPr>
          <w:rFonts w:ascii="Arial" w:eastAsia="Arial" w:hAnsi="Arial" w:cs="Arial"/>
          <w:sz w:val="22"/>
          <w:szCs w:val="22"/>
        </w:rPr>
      </w:pPr>
    </w:p>
    <w:p w14:paraId="442C02C3" w14:textId="0F17CEA7" w:rsidR="00977EFF" w:rsidRPr="00F16347" w:rsidRDefault="7593FD0B" w:rsidP="007827A4">
      <w:pPr>
        <w:spacing w:line="360" w:lineRule="auto"/>
        <w:rPr>
          <w:rFonts w:ascii="Arial" w:eastAsia="Arial" w:hAnsi="Arial" w:cs="Arial"/>
          <w:b/>
          <w:bCs/>
          <w:sz w:val="22"/>
          <w:szCs w:val="22"/>
        </w:rPr>
      </w:pPr>
      <w:commentRangeStart w:id="162"/>
      <w:r w:rsidRPr="00F16347">
        <w:rPr>
          <w:rFonts w:ascii="Arial" w:eastAsia="Arial" w:hAnsi="Arial" w:cs="Arial"/>
          <w:b/>
          <w:bCs/>
          <w:sz w:val="22"/>
          <w:szCs w:val="22"/>
        </w:rPr>
        <w:lastRenderedPageBreak/>
        <w:t>Analysis</w:t>
      </w:r>
      <w:commentRangeEnd w:id="162"/>
      <w:r w:rsidR="00977EFF" w:rsidRPr="00F16347">
        <w:rPr>
          <w:rStyle w:val="CommentReference"/>
          <w:rFonts w:ascii="Arial" w:hAnsi="Arial" w:cs="Arial"/>
          <w:sz w:val="22"/>
          <w:szCs w:val="22"/>
        </w:rPr>
        <w:commentReference w:id="162"/>
      </w:r>
    </w:p>
    <w:p w14:paraId="1F5F9B76" w14:textId="31DBC516" w:rsidR="00977EFF" w:rsidRPr="00F16347" w:rsidRDefault="00977EFF" w:rsidP="007827A4">
      <w:pPr>
        <w:spacing w:line="360" w:lineRule="auto"/>
        <w:rPr>
          <w:rFonts w:ascii="Arial" w:eastAsia="Arial" w:hAnsi="Arial" w:cs="Arial"/>
          <w:sz w:val="22"/>
          <w:szCs w:val="22"/>
        </w:rPr>
      </w:pPr>
    </w:p>
    <w:p w14:paraId="5724BC90" w14:textId="4CFCE908"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 xml:space="preserve">All microbiome DNA sequence analyses and visualizations were conducted in R (v 4.2.1). </w:t>
      </w:r>
      <w:proofErr w:type="spellStart"/>
      <w:r w:rsidRPr="00F16347">
        <w:rPr>
          <w:rFonts w:ascii="Arial" w:eastAsia="Arial" w:hAnsi="Arial" w:cs="Arial"/>
          <w:sz w:val="22"/>
          <w:szCs w:val="22"/>
        </w:rPr>
        <w:t>Fastq</w:t>
      </w:r>
      <w:proofErr w:type="spellEnd"/>
      <w:r w:rsidRPr="00F16347">
        <w:rPr>
          <w:rFonts w:ascii="Arial" w:eastAsia="Arial" w:hAnsi="Arial" w:cs="Arial"/>
          <w:sz w:val="22"/>
          <w:szCs w:val="22"/>
        </w:rPr>
        <w:t xml:space="preserve"> files were processed in using the DADA2 R package (v 1.18.0). Briefly, </w:t>
      </w:r>
      <w:proofErr w:type="gramStart"/>
      <w:r w:rsidRPr="00F16347">
        <w:rPr>
          <w:rFonts w:ascii="Arial" w:eastAsia="Arial" w:hAnsi="Arial" w:cs="Arial"/>
          <w:sz w:val="22"/>
          <w:szCs w:val="22"/>
        </w:rPr>
        <w:t>forward</w:t>
      </w:r>
      <w:proofErr w:type="gramEnd"/>
      <w:r w:rsidRPr="00F16347">
        <w:rPr>
          <w:rFonts w:ascii="Arial" w:eastAsia="Arial" w:hAnsi="Arial" w:cs="Arial"/>
          <w:sz w:val="22"/>
          <w:szCs w:val="22"/>
        </w:rPr>
        <w:t xml:space="preserve"> and reverse reads were trimmed at 2</w:t>
      </w:r>
      <w:r w:rsidR="00E7161E" w:rsidRPr="00F16347">
        <w:rPr>
          <w:rFonts w:ascii="Arial" w:eastAsia="Arial" w:hAnsi="Arial" w:cs="Arial"/>
          <w:sz w:val="22"/>
          <w:szCs w:val="22"/>
        </w:rPr>
        <w:t>5</w:t>
      </w:r>
      <w:r w:rsidRPr="00F16347">
        <w:rPr>
          <w:rFonts w:ascii="Arial" w:eastAsia="Arial" w:hAnsi="Arial" w:cs="Arial"/>
          <w:sz w:val="22"/>
          <w:szCs w:val="22"/>
        </w:rPr>
        <w:t>0 and 2</w:t>
      </w:r>
      <w:r w:rsidR="00E7161E" w:rsidRPr="00F16347">
        <w:rPr>
          <w:rFonts w:ascii="Arial" w:eastAsia="Arial" w:hAnsi="Arial" w:cs="Arial"/>
          <w:sz w:val="22"/>
          <w:szCs w:val="22"/>
        </w:rPr>
        <w:t>25</w:t>
      </w:r>
      <w:r w:rsidRPr="00F16347">
        <w:rPr>
          <w:rFonts w:ascii="Arial" w:eastAsia="Arial" w:hAnsi="Arial" w:cs="Arial"/>
          <w:sz w:val="22"/>
          <w:szCs w:val="22"/>
        </w:rPr>
        <w:t xml:space="preserve"> bp, respectively, subsequently merged into contigs, and subject to amplicon sequence variant (ASV) identification. ASVs unannotated at the Phylum level were removed to result in 292 remaining detected ASVs. </w:t>
      </w:r>
      <w:r w:rsidRPr="00F16347">
        <w:rPr>
          <w:rFonts w:ascii="Arial" w:eastAsia="Arial" w:hAnsi="Arial" w:cs="Arial"/>
          <w:color w:val="000000" w:themeColor="text1"/>
          <w:sz w:val="22"/>
          <w:szCs w:val="22"/>
        </w:rPr>
        <w:t>We used Wilcoxon Signed-Ranks Tests to identify parameters that best explained the variation in weight and body condition score</w:t>
      </w:r>
      <w:commentRangeStart w:id="163"/>
      <w:commentRangeEnd w:id="163"/>
      <w:r w:rsidR="00977EFF" w:rsidRPr="00F16347">
        <w:rPr>
          <w:rStyle w:val="CommentReference"/>
          <w:rFonts w:ascii="Arial" w:hAnsi="Arial" w:cs="Arial"/>
          <w:sz w:val="22"/>
          <w:szCs w:val="22"/>
        </w:rPr>
        <w:commentReference w:id="163"/>
      </w:r>
      <w:r w:rsidRPr="00F16347">
        <w:rPr>
          <w:rFonts w:ascii="Arial" w:eastAsia="Arial" w:hAnsi="Arial" w:cs="Arial"/>
          <w:color w:val="000000" w:themeColor="text1"/>
          <w:sz w:val="22"/>
          <w:szCs w:val="22"/>
        </w:rPr>
        <w:t xml:space="preserve">s. </w:t>
      </w:r>
      <w:r w:rsidRPr="00F16347">
        <w:rPr>
          <w:rFonts w:ascii="Arial" w:eastAsia="Arial" w:hAnsi="Arial" w:cs="Arial"/>
          <w:sz w:val="22"/>
          <w:szCs w:val="22"/>
        </w:rPr>
        <w:t xml:space="preserve">Alpha-diversity was calculated using the </w:t>
      </w:r>
      <w:proofErr w:type="spellStart"/>
      <w:r w:rsidRPr="00F16347">
        <w:rPr>
          <w:rFonts w:ascii="Arial" w:eastAsia="Arial" w:hAnsi="Arial" w:cs="Arial"/>
          <w:sz w:val="22"/>
          <w:szCs w:val="22"/>
        </w:rPr>
        <w:t>estimate_richness</w:t>
      </w:r>
      <w:proofErr w:type="spellEnd"/>
      <w:r w:rsidRPr="00F16347">
        <w:rPr>
          <w:rFonts w:ascii="Arial" w:eastAsia="Arial" w:hAnsi="Arial" w:cs="Arial"/>
          <w:sz w:val="22"/>
          <w:szCs w:val="22"/>
        </w:rPr>
        <w:t xml:space="preserve"> function (</w:t>
      </w:r>
      <w:proofErr w:type="spellStart"/>
      <w:r w:rsidRPr="00F16347">
        <w:rPr>
          <w:rFonts w:ascii="Arial" w:eastAsia="Arial" w:hAnsi="Arial" w:cs="Arial"/>
          <w:sz w:val="22"/>
          <w:szCs w:val="22"/>
        </w:rPr>
        <w:t>Phyloseq</w:t>
      </w:r>
      <w:proofErr w:type="spellEnd"/>
      <w:r w:rsidRPr="00F16347">
        <w:rPr>
          <w:rFonts w:ascii="Arial" w:eastAsia="Arial" w:hAnsi="Arial" w:cs="Arial"/>
          <w:sz w:val="22"/>
          <w:szCs w:val="22"/>
        </w:rPr>
        <w:t xml:space="preserve"> v 1.38.0) and transformed using Tukey’s Ladder of Powers.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 (Kundu et al., 2021). Briefly, we evaluated three beta-diversity metrics—Bray-Curtis, Canberra, and Sorens</w:t>
      </w:r>
      <w:r w:rsidR="00C37A17" w:rsidRPr="00F16347">
        <w:rPr>
          <w:rFonts w:ascii="Arial" w:eastAsia="Arial" w:hAnsi="Arial" w:cs="Arial"/>
          <w:sz w:val="22"/>
          <w:szCs w:val="22"/>
        </w:rPr>
        <w:t>e</w:t>
      </w:r>
      <w:r w:rsidRPr="00F16347">
        <w:rPr>
          <w:rFonts w:ascii="Arial" w:eastAsia="Arial" w:hAnsi="Arial" w:cs="Arial"/>
          <w:sz w:val="22"/>
          <w:szCs w:val="22"/>
        </w:rPr>
        <w:t>n</w:t>
      </w:r>
      <w:r w:rsidR="00C37A17" w:rsidRPr="00F16347">
        <w:rPr>
          <w:rFonts w:ascii="Arial" w:eastAsia="Arial" w:hAnsi="Arial" w:cs="Arial"/>
          <w:sz w:val="22"/>
          <w:szCs w:val="22"/>
        </w:rPr>
        <w:t xml:space="preserve"> </w:t>
      </w:r>
      <w:r w:rsidRPr="00F16347">
        <w:rPr>
          <w:rFonts w:ascii="Arial" w:eastAsia="Arial" w:hAnsi="Arial" w:cs="Arial"/>
          <w:sz w:val="22"/>
          <w:szCs w:val="22"/>
        </w:rPr>
        <w:t xml:space="preserve">and resolved the relationship between experimental parameters and beta-diversity by applying a </w:t>
      </w:r>
      <w:proofErr w:type="gramStart"/>
      <w:r w:rsidRPr="00F16347">
        <w:rPr>
          <w:rFonts w:ascii="Arial" w:eastAsia="Arial" w:hAnsi="Arial" w:cs="Arial"/>
          <w:sz w:val="22"/>
          <w:szCs w:val="22"/>
        </w:rPr>
        <w:t>step-wise</w:t>
      </w:r>
      <w:proofErr w:type="gramEnd"/>
      <w:r w:rsidRPr="00F16347">
        <w:rPr>
          <w:rFonts w:ascii="Arial" w:eastAsia="Arial" w:hAnsi="Arial" w:cs="Arial"/>
          <w:sz w:val="22"/>
          <w:szCs w:val="22"/>
        </w:rPr>
        <w:t xml:space="preserve"> model selection approach as implemented in the </w:t>
      </w:r>
      <w:proofErr w:type="spellStart"/>
      <w:r w:rsidRPr="00F16347">
        <w:rPr>
          <w:rFonts w:ascii="Arial" w:eastAsia="Arial" w:hAnsi="Arial" w:cs="Arial"/>
          <w:sz w:val="22"/>
          <w:szCs w:val="22"/>
        </w:rPr>
        <w:t>capscale</w:t>
      </w:r>
      <w:proofErr w:type="spellEnd"/>
      <w:r w:rsidRPr="00F16347">
        <w:rPr>
          <w:rFonts w:ascii="Arial" w:eastAsia="Arial" w:hAnsi="Arial" w:cs="Arial"/>
          <w:sz w:val="22"/>
          <w:szCs w:val="22"/>
        </w:rPr>
        <w:t xml:space="preserve"> function (vegan package v2.5). Optimal models were subsequently subject to PERMANOVA analysis to determine if the selected model parameters significantly explained the variation in microbiome composition across samples. Differential abundance was measured using ANCOM-BC (v</w:t>
      </w:r>
      <w:r w:rsidR="00640BB7">
        <w:rPr>
          <w:rFonts w:ascii="Arial" w:eastAsia="Arial" w:hAnsi="Arial" w:cs="Arial"/>
          <w:sz w:val="22"/>
          <w:szCs w:val="22"/>
        </w:rPr>
        <w:t>2.0.1</w:t>
      </w:r>
      <w:r w:rsidRPr="00F16347">
        <w:rPr>
          <w:rFonts w:ascii="Arial" w:eastAsia="Arial" w:hAnsi="Arial" w:cs="Arial"/>
          <w:sz w:val="22"/>
          <w:szCs w:val="22"/>
        </w:rPr>
        <w:t>).</w:t>
      </w:r>
    </w:p>
    <w:p w14:paraId="0C1C9982" w14:textId="07A6F6D2" w:rsidR="001D064F" w:rsidRPr="00F16347" w:rsidRDefault="001D064F" w:rsidP="007827A4">
      <w:pPr>
        <w:spacing w:line="360" w:lineRule="auto"/>
        <w:rPr>
          <w:rFonts w:ascii="Arial" w:eastAsia="Arial" w:hAnsi="Arial" w:cs="Arial"/>
          <w:sz w:val="22"/>
          <w:szCs w:val="22"/>
        </w:rPr>
      </w:pPr>
      <w:r w:rsidRPr="00F16347">
        <w:rPr>
          <w:rFonts w:ascii="Arial" w:eastAsia="Arial" w:hAnsi="Arial" w:cs="Arial"/>
          <w:sz w:val="22"/>
          <w:szCs w:val="22"/>
        </w:rPr>
        <w:br w:type="page"/>
      </w:r>
    </w:p>
    <w:p w14:paraId="4493EE07" w14:textId="59F43416" w:rsidR="00010C55" w:rsidRPr="00F16347" w:rsidRDefault="7593FD0B" w:rsidP="7593FD0B">
      <w:pPr>
        <w:pStyle w:val="Bibliography"/>
        <w:rPr>
          <w:rFonts w:ascii="Arial" w:eastAsia="Arial" w:hAnsi="Arial" w:cs="Arial"/>
          <w:b/>
          <w:bCs/>
          <w:sz w:val="22"/>
          <w:szCs w:val="22"/>
        </w:rPr>
      </w:pPr>
      <w:r w:rsidRPr="00F16347">
        <w:rPr>
          <w:rFonts w:ascii="Arial" w:eastAsia="Arial" w:hAnsi="Arial" w:cs="Arial"/>
          <w:b/>
          <w:bCs/>
          <w:sz w:val="22"/>
          <w:szCs w:val="22"/>
        </w:rPr>
        <w:lastRenderedPageBreak/>
        <w:t>References</w:t>
      </w:r>
    </w:p>
    <w:p w14:paraId="4FF47BD9" w14:textId="77777777" w:rsidR="00FD1A6F" w:rsidRPr="00FD1A6F" w:rsidRDefault="00010C55" w:rsidP="00FD1A6F">
      <w:pPr>
        <w:pStyle w:val="Bibliography"/>
        <w:rPr>
          <w:rFonts w:ascii="Arial" w:hAnsi="Arial" w:cs="Arial"/>
          <w:sz w:val="22"/>
        </w:rPr>
      </w:pPr>
      <w:r w:rsidRPr="00F16347">
        <w:rPr>
          <w:rFonts w:ascii="Arial" w:hAnsi="Arial" w:cs="Arial"/>
          <w:b/>
          <w:bCs/>
          <w:sz w:val="22"/>
          <w:szCs w:val="22"/>
        </w:rPr>
        <w:fldChar w:fldCharType="begin"/>
      </w:r>
      <w:r w:rsidR="004C1E7E">
        <w:rPr>
          <w:rFonts w:ascii="Arial" w:hAnsi="Arial" w:cs="Arial"/>
          <w:b/>
          <w:bCs/>
          <w:sz w:val="22"/>
          <w:szCs w:val="22"/>
        </w:rPr>
        <w:instrText xml:space="preserve"> ADDIN ZOTERO_BIBL {"uncited":[],"omitted":[],"custom":[]} CSL_BIBLIOGRAPHY </w:instrText>
      </w:r>
      <w:r w:rsidRPr="00F16347">
        <w:rPr>
          <w:rFonts w:ascii="Arial" w:hAnsi="Arial" w:cs="Arial"/>
          <w:b/>
          <w:bCs/>
          <w:sz w:val="22"/>
          <w:szCs w:val="22"/>
        </w:rPr>
        <w:fldChar w:fldCharType="separate"/>
      </w:r>
      <w:r w:rsidR="00FD1A6F" w:rsidRPr="00FD1A6F">
        <w:rPr>
          <w:rFonts w:ascii="Arial" w:hAnsi="Arial" w:cs="Arial"/>
          <w:sz w:val="22"/>
        </w:rPr>
        <w:t>1.</w:t>
      </w:r>
      <w:r w:rsidR="00FD1A6F" w:rsidRPr="00FD1A6F">
        <w:rPr>
          <w:rFonts w:ascii="Arial" w:hAnsi="Arial" w:cs="Arial"/>
          <w:sz w:val="22"/>
        </w:rPr>
        <w:tab/>
      </w:r>
      <w:proofErr w:type="spellStart"/>
      <w:r w:rsidR="00FD1A6F" w:rsidRPr="00FD1A6F">
        <w:rPr>
          <w:rFonts w:ascii="Arial" w:hAnsi="Arial" w:cs="Arial"/>
          <w:sz w:val="22"/>
        </w:rPr>
        <w:t>Stagaman</w:t>
      </w:r>
      <w:proofErr w:type="spellEnd"/>
      <w:r w:rsidR="00FD1A6F" w:rsidRPr="00FD1A6F">
        <w:rPr>
          <w:rFonts w:ascii="Arial" w:hAnsi="Arial" w:cs="Arial"/>
          <w:sz w:val="22"/>
        </w:rPr>
        <w:t xml:space="preserve">, K., Sharpton, T. J. &amp; Guillemin, K. Zebrafish microbiome studies make waves. </w:t>
      </w:r>
      <w:r w:rsidR="00FD1A6F" w:rsidRPr="00FD1A6F">
        <w:rPr>
          <w:rFonts w:ascii="Arial" w:hAnsi="Arial" w:cs="Arial"/>
          <w:i/>
          <w:iCs/>
          <w:sz w:val="22"/>
        </w:rPr>
        <w:t xml:space="preserve">Lab </w:t>
      </w:r>
      <w:proofErr w:type="spellStart"/>
      <w:r w:rsidR="00FD1A6F" w:rsidRPr="00FD1A6F">
        <w:rPr>
          <w:rFonts w:ascii="Arial" w:hAnsi="Arial" w:cs="Arial"/>
          <w:i/>
          <w:iCs/>
          <w:sz w:val="22"/>
        </w:rPr>
        <w:t>Anim</w:t>
      </w:r>
      <w:proofErr w:type="spellEnd"/>
      <w:r w:rsidR="00FD1A6F" w:rsidRPr="00FD1A6F">
        <w:rPr>
          <w:rFonts w:ascii="Arial" w:hAnsi="Arial" w:cs="Arial"/>
          <w:i/>
          <w:iCs/>
          <w:sz w:val="22"/>
        </w:rPr>
        <w:t xml:space="preserve"> (NY)</w:t>
      </w:r>
      <w:r w:rsidR="00FD1A6F" w:rsidRPr="00FD1A6F">
        <w:rPr>
          <w:rFonts w:ascii="Arial" w:hAnsi="Arial" w:cs="Arial"/>
          <w:sz w:val="22"/>
        </w:rPr>
        <w:t xml:space="preserve"> </w:t>
      </w:r>
      <w:r w:rsidR="00FD1A6F" w:rsidRPr="00FD1A6F">
        <w:rPr>
          <w:rFonts w:ascii="Arial" w:hAnsi="Arial" w:cs="Arial"/>
          <w:b/>
          <w:bCs/>
          <w:sz w:val="22"/>
        </w:rPr>
        <w:t>49</w:t>
      </w:r>
      <w:r w:rsidR="00FD1A6F" w:rsidRPr="00FD1A6F">
        <w:rPr>
          <w:rFonts w:ascii="Arial" w:hAnsi="Arial" w:cs="Arial"/>
          <w:sz w:val="22"/>
        </w:rPr>
        <w:t>, 201–207 (2020).</w:t>
      </w:r>
    </w:p>
    <w:p w14:paraId="71401370" w14:textId="77777777" w:rsidR="00FD1A6F" w:rsidRPr="00FD1A6F" w:rsidRDefault="00FD1A6F" w:rsidP="00FD1A6F">
      <w:pPr>
        <w:pStyle w:val="Bibliography"/>
        <w:rPr>
          <w:rFonts w:ascii="Arial" w:hAnsi="Arial" w:cs="Arial"/>
          <w:sz w:val="22"/>
        </w:rPr>
      </w:pPr>
      <w:r w:rsidRPr="00FD1A6F">
        <w:rPr>
          <w:rFonts w:ascii="Arial" w:hAnsi="Arial" w:cs="Arial"/>
          <w:sz w:val="22"/>
        </w:rPr>
        <w:t>2.</w:t>
      </w:r>
      <w:r w:rsidRPr="00FD1A6F">
        <w:rPr>
          <w:rFonts w:ascii="Arial" w:hAnsi="Arial" w:cs="Arial"/>
          <w:sz w:val="22"/>
        </w:rPr>
        <w:tab/>
        <w:t xml:space="preserve">Watts, S. A., Lawrence, C., Powell, M. &amp; </w:t>
      </w:r>
      <w:proofErr w:type="spellStart"/>
      <w:r w:rsidRPr="00FD1A6F">
        <w:rPr>
          <w:rFonts w:ascii="Arial" w:hAnsi="Arial" w:cs="Arial"/>
          <w:sz w:val="22"/>
        </w:rPr>
        <w:t>D’Abramo</w:t>
      </w:r>
      <w:proofErr w:type="spellEnd"/>
      <w:r w:rsidRPr="00FD1A6F">
        <w:rPr>
          <w:rFonts w:ascii="Arial" w:hAnsi="Arial" w:cs="Arial"/>
          <w:sz w:val="22"/>
        </w:rPr>
        <w:t xml:space="preserve">, L. R. The Vital Relationship Between Nutrition and Health in Zebrafish. </w:t>
      </w:r>
      <w:r w:rsidRPr="00FD1A6F">
        <w:rPr>
          <w:rFonts w:ascii="Arial" w:hAnsi="Arial" w:cs="Arial"/>
          <w:i/>
          <w:iCs/>
          <w:sz w:val="22"/>
        </w:rPr>
        <w:t>Zebrafish</w:t>
      </w:r>
      <w:r w:rsidRPr="00FD1A6F">
        <w:rPr>
          <w:rFonts w:ascii="Arial" w:hAnsi="Arial" w:cs="Arial"/>
          <w:sz w:val="22"/>
        </w:rPr>
        <w:t xml:space="preserve"> </w:t>
      </w:r>
      <w:r w:rsidRPr="00FD1A6F">
        <w:rPr>
          <w:rFonts w:ascii="Arial" w:hAnsi="Arial" w:cs="Arial"/>
          <w:b/>
          <w:bCs/>
          <w:sz w:val="22"/>
        </w:rPr>
        <w:t>13</w:t>
      </w:r>
      <w:r w:rsidRPr="00FD1A6F">
        <w:rPr>
          <w:rFonts w:ascii="Arial" w:hAnsi="Arial" w:cs="Arial"/>
          <w:sz w:val="22"/>
        </w:rPr>
        <w:t>, S-72-S-76 (2016).</w:t>
      </w:r>
    </w:p>
    <w:p w14:paraId="4236A733" w14:textId="77777777" w:rsidR="00FD1A6F" w:rsidRPr="00FD1A6F" w:rsidRDefault="00FD1A6F" w:rsidP="00FD1A6F">
      <w:pPr>
        <w:pStyle w:val="Bibliography"/>
        <w:rPr>
          <w:rFonts w:ascii="Arial" w:hAnsi="Arial" w:cs="Arial"/>
          <w:sz w:val="22"/>
        </w:rPr>
      </w:pPr>
      <w:r w:rsidRPr="00FD1A6F">
        <w:rPr>
          <w:rFonts w:ascii="Arial" w:hAnsi="Arial" w:cs="Arial"/>
          <w:sz w:val="22"/>
        </w:rPr>
        <w:t>3.</w:t>
      </w:r>
      <w:r w:rsidRPr="00FD1A6F">
        <w:rPr>
          <w:rFonts w:ascii="Arial" w:hAnsi="Arial" w:cs="Arial"/>
          <w:sz w:val="22"/>
        </w:rPr>
        <w:tab/>
        <w:t xml:space="preserve">Watts, S. A. &amp; </w:t>
      </w:r>
      <w:proofErr w:type="spellStart"/>
      <w:r w:rsidRPr="00FD1A6F">
        <w:rPr>
          <w:rFonts w:ascii="Arial" w:hAnsi="Arial" w:cs="Arial"/>
          <w:sz w:val="22"/>
        </w:rPr>
        <w:t>D’Abramo</w:t>
      </w:r>
      <w:proofErr w:type="spellEnd"/>
      <w:r w:rsidRPr="00FD1A6F">
        <w:rPr>
          <w:rFonts w:ascii="Arial" w:hAnsi="Arial" w:cs="Arial"/>
          <w:sz w:val="22"/>
        </w:rPr>
        <w:t xml:space="preserve">, L. R. Standardized Reference Diets for Zebrafish: Addressing Nutritional Control in Experimental Methodology. </w:t>
      </w:r>
      <w:proofErr w:type="spellStart"/>
      <w:r w:rsidRPr="00FD1A6F">
        <w:rPr>
          <w:rFonts w:ascii="Arial" w:hAnsi="Arial" w:cs="Arial"/>
          <w:i/>
          <w:iCs/>
          <w:sz w:val="22"/>
        </w:rPr>
        <w:t>Annu</w:t>
      </w:r>
      <w:proofErr w:type="spellEnd"/>
      <w:r w:rsidRPr="00FD1A6F">
        <w:rPr>
          <w:rFonts w:ascii="Arial" w:hAnsi="Arial" w:cs="Arial"/>
          <w:i/>
          <w:iCs/>
          <w:sz w:val="22"/>
        </w:rPr>
        <w:t xml:space="preserve"> Rev </w:t>
      </w:r>
      <w:proofErr w:type="spellStart"/>
      <w:r w:rsidRPr="00FD1A6F">
        <w:rPr>
          <w:rFonts w:ascii="Arial" w:hAnsi="Arial" w:cs="Arial"/>
          <w:i/>
          <w:iCs/>
          <w:sz w:val="22"/>
        </w:rPr>
        <w:t>Nutr</w:t>
      </w:r>
      <w:proofErr w:type="spellEnd"/>
      <w:r w:rsidRPr="00FD1A6F">
        <w:rPr>
          <w:rFonts w:ascii="Arial" w:hAnsi="Arial" w:cs="Arial"/>
          <w:sz w:val="22"/>
        </w:rPr>
        <w:t xml:space="preserve"> </w:t>
      </w:r>
      <w:r w:rsidRPr="00FD1A6F">
        <w:rPr>
          <w:rFonts w:ascii="Arial" w:hAnsi="Arial" w:cs="Arial"/>
          <w:b/>
          <w:bCs/>
          <w:sz w:val="22"/>
        </w:rPr>
        <w:t>41</w:t>
      </w:r>
      <w:r w:rsidRPr="00FD1A6F">
        <w:rPr>
          <w:rFonts w:ascii="Arial" w:hAnsi="Arial" w:cs="Arial"/>
          <w:sz w:val="22"/>
        </w:rPr>
        <w:t>, 511–527 (2021).</w:t>
      </w:r>
    </w:p>
    <w:p w14:paraId="45B91E94" w14:textId="77777777" w:rsidR="00FD1A6F" w:rsidRPr="00FD1A6F" w:rsidRDefault="00FD1A6F" w:rsidP="00FD1A6F">
      <w:pPr>
        <w:pStyle w:val="Bibliography"/>
        <w:rPr>
          <w:rFonts w:ascii="Arial" w:hAnsi="Arial" w:cs="Arial"/>
          <w:sz w:val="22"/>
        </w:rPr>
      </w:pPr>
      <w:r w:rsidRPr="00FD1A6F">
        <w:rPr>
          <w:rFonts w:ascii="Arial" w:hAnsi="Arial" w:cs="Arial"/>
          <w:sz w:val="22"/>
        </w:rPr>
        <w:t>4.</w:t>
      </w:r>
      <w:r w:rsidRPr="00FD1A6F">
        <w:rPr>
          <w:rFonts w:ascii="Arial" w:hAnsi="Arial" w:cs="Arial"/>
          <w:sz w:val="22"/>
        </w:rPr>
        <w:tab/>
        <w:t xml:space="preserve">Fowler, L. A. </w:t>
      </w:r>
      <w:r w:rsidRPr="00FD1A6F">
        <w:rPr>
          <w:rFonts w:ascii="Arial" w:hAnsi="Arial" w:cs="Arial"/>
          <w:i/>
          <w:iCs/>
          <w:sz w:val="22"/>
        </w:rPr>
        <w:t>et al.</w:t>
      </w:r>
      <w:r w:rsidRPr="00FD1A6F">
        <w:rPr>
          <w:rFonts w:ascii="Arial" w:hAnsi="Arial" w:cs="Arial"/>
          <w:sz w:val="22"/>
        </w:rPr>
        <w:t xml:space="preserve"> Influence of Commercial and Laboratory Diets on Growth, Body Composition, and Reproduction in the Zebrafish Danio rerio. </w:t>
      </w:r>
      <w:r w:rsidRPr="00FD1A6F">
        <w:rPr>
          <w:rFonts w:ascii="Arial" w:hAnsi="Arial" w:cs="Arial"/>
          <w:i/>
          <w:iCs/>
          <w:sz w:val="22"/>
        </w:rPr>
        <w:t>Zebrafish</w:t>
      </w:r>
      <w:r w:rsidRPr="00FD1A6F">
        <w:rPr>
          <w:rFonts w:ascii="Arial" w:hAnsi="Arial" w:cs="Arial"/>
          <w:sz w:val="22"/>
        </w:rPr>
        <w:t xml:space="preserve"> </w:t>
      </w:r>
      <w:r w:rsidRPr="00FD1A6F">
        <w:rPr>
          <w:rFonts w:ascii="Arial" w:hAnsi="Arial" w:cs="Arial"/>
          <w:b/>
          <w:bCs/>
          <w:sz w:val="22"/>
        </w:rPr>
        <w:t>16</w:t>
      </w:r>
      <w:r w:rsidRPr="00FD1A6F">
        <w:rPr>
          <w:rFonts w:ascii="Arial" w:hAnsi="Arial" w:cs="Arial"/>
          <w:sz w:val="22"/>
        </w:rPr>
        <w:t>, 508–521 (2019).</w:t>
      </w:r>
    </w:p>
    <w:p w14:paraId="69D6DF71" w14:textId="77777777" w:rsidR="00FD1A6F" w:rsidRPr="00FD1A6F" w:rsidRDefault="00FD1A6F" w:rsidP="00FD1A6F">
      <w:pPr>
        <w:pStyle w:val="Bibliography"/>
        <w:rPr>
          <w:rFonts w:ascii="Arial" w:hAnsi="Arial" w:cs="Arial"/>
          <w:sz w:val="22"/>
        </w:rPr>
      </w:pPr>
      <w:r w:rsidRPr="00FD1A6F">
        <w:rPr>
          <w:rFonts w:ascii="Arial" w:hAnsi="Arial" w:cs="Arial"/>
          <w:sz w:val="22"/>
        </w:rPr>
        <w:t>5.</w:t>
      </w:r>
      <w:r w:rsidRPr="00FD1A6F">
        <w:rPr>
          <w:rFonts w:ascii="Arial" w:hAnsi="Arial" w:cs="Arial"/>
          <w:sz w:val="22"/>
        </w:rPr>
        <w:tab/>
        <w:t xml:space="preserve">Fowler, L. A., Williams, M. B., </w:t>
      </w:r>
      <w:proofErr w:type="spellStart"/>
      <w:r w:rsidRPr="00FD1A6F">
        <w:rPr>
          <w:rFonts w:ascii="Arial" w:hAnsi="Arial" w:cs="Arial"/>
          <w:sz w:val="22"/>
        </w:rPr>
        <w:t>D’Abramo</w:t>
      </w:r>
      <w:proofErr w:type="spellEnd"/>
      <w:r w:rsidRPr="00FD1A6F">
        <w:rPr>
          <w:rFonts w:ascii="Arial" w:hAnsi="Arial" w:cs="Arial"/>
          <w:sz w:val="22"/>
        </w:rPr>
        <w:t xml:space="preserve">, L. R. &amp; Watts, S. A. Zebrafish Nutrition—Moving Forward. in </w:t>
      </w:r>
      <w:r w:rsidRPr="00FD1A6F">
        <w:rPr>
          <w:rFonts w:ascii="Arial" w:hAnsi="Arial" w:cs="Arial"/>
          <w:i/>
          <w:iCs/>
          <w:sz w:val="22"/>
        </w:rPr>
        <w:t>The Zebrafish in Biomedical Research</w:t>
      </w:r>
      <w:r w:rsidRPr="00FD1A6F">
        <w:rPr>
          <w:rFonts w:ascii="Arial" w:hAnsi="Arial" w:cs="Arial"/>
          <w:sz w:val="22"/>
        </w:rPr>
        <w:t xml:space="preserve"> 379–401 (Elsevier, 2020). doi:10.1016/B978-0-12-812431-4.00033-6.</w:t>
      </w:r>
    </w:p>
    <w:p w14:paraId="7346DD6C" w14:textId="77777777" w:rsidR="00FD1A6F" w:rsidRPr="00FD1A6F" w:rsidRDefault="00FD1A6F" w:rsidP="00FD1A6F">
      <w:pPr>
        <w:pStyle w:val="Bibliography"/>
        <w:rPr>
          <w:rFonts w:ascii="Arial" w:hAnsi="Arial" w:cs="Arial"/>
          <w:sz w:val="22"/>
        </w:rPr>
      </w:pPr>
      <w:r w:rsidRPr="00FD1A6F">
        <w:rPr>
          <w:rFonts w:ascii="Arial" w:hAnsi="Arial" w:cs="Arial"/>
          <w:sz w:val="22"/>
        </w:rPr>
        <w:t>6.</w:t>
      </w:r>
      <w:r w:rsidRPr="00FD1A6F">
        <w:rPr>
          <w:rFonts w:ascii="Arial" w:hAnsi="Arial" w:cs="Arial"/>
          <w:sz w:val="22"/>
        </w:rPr>
        <w:tab/>
        <w:t xml:space="preserve">Fowler, L. A. </w:t>
      </w:r>
      <w:r w:rsidRPr="00FD1A6F">
        <w:rPr>
          <w:rFonts w:ascii="Arial" w:hAnsi="Arial" w:cs="Arial"/>
          <w:i/>
          <w:iCs/>
          <w:sz w:val="22"/>
        </w:rPr>
        <w:t>et al.</w:t>
      </w:r>
      <w:r w:rsidRPr="00FD1A6F">
        <w:rPr>
          <w:rFonts w:ascii="Arial" w:hAnsi="Arial" w:cs="Arial"/>
          <w:sz w:val="22"/>
        </w:rPr>
        <w:t xml:space="preserve"> Both Dietary Ratio of n–6 to n–3 Fatty Acids and Total Dietary Lipid Are Positively Associated with Adiposity and Reproductive Health in Zebrafish. </w:t>
      </w:r>
      <w:proofErr w:type="spellStart"/>
      <w:r w:rsidRPr="00FD1A6F">
        <w:rPr>
          <w:rFonts w:ascii="Arial" w:hAnsi="Arial" w:cs="Arial"/>
          <w:i/>
          <w:iCs/>
          <w:sz w:val="22"/>
        </w:rPr>
        <w:t>Curr</w:t>
      </w:r>
      <w:proofErr w:type="spellEnd"/>
      <w:r w:rsidRPr="00FD1A6F">
        <w:rPr>
          <w:rFonts w:ascii="Arial" w:hAnsi="Arial" w:cs="Arial"/>
          <w:i/>
          <w:iCs/>
          <w:sz w:val="22"/>
        </w:rPr>
        <w:t xml:space="preserve"> Dev </w:t>
      </w:r>
      <w:proofErr w:type="spellStart"/>
      <w:r w:rsidRPr="00FD1A6F">
        <w:rPr>
          <w:rFonts w:ascii="Arial" w:hAnsi="Arial" w:cs="Arial"/>
          <w:i/>
          <w:iCs/>
          <w:sz w:val="22"/>
        </w:rPr>
        <w:t>Nutr</w:t>
      </w:r>
      <w:proofErr w:type="spellEnd"/>
      <w:r w:rsidRPr="00FD1A6F">
        <w:rPr>
          <w:rFonts w:ascii="Arial" w:hAnsi="Arial" w:cs="Arial"/>
          <w:sz w:val="22"/>
        </w:rPr>
        <w:t xml:space="preserve"> </w:t>
      </w:r>
      <w:r w:rsidRPr="00FD1A6F">
        <w:rPr>
          <w:rFonts w:ascii="Arial" w:hAnsi="Arial" w:cs="Arial"/>
          <w:b/>
          <w:bCs/>
          <w:sz w:val="22"/>
        </w:rPr>
        <w:t>4</w:t>
      </w:r>
      <w:r w:rsidRPr="00FD1A6F">
        <w:rPr>
          <w:rFonts w:ascii="Arial" w:hAnsi="Arial" w:cs="Arial"/>
          <w:sz w:val="22"/>
        </w:rPr>
        <w:t>, nzaa034 (2020).</w:t>
      </w:r>
    </w:p>
    <w:p w14:paraId="00A95D3E" w14:textId="77777777" w:rsidR="00FD1A6F" w:rsidRPr="00FD1A6F" w:rsidRDefault="00FD1A6F" w:rsidP="00FD1A6F">
      <w:pPr>
        <w:pStyle w:val="Bibliography"/>
        <w:rPr>
          <w:rFonts w:ascii="Arial" w:hAnsi="Arial" w:cs="Arial"/>
          <w:sz w:val="22"/>
        </w:rPr>
      </w:pPr>
      <w:r w:rsidRPr="00FD1A6F">
        <w:rPr>
          <w:rFonts w:ascii="Arial" w:hAnsi="Arial" w:cs="Arial"/>
          <w:sz w:val="22"/>
        </w:rPr>
        <w:t>7.</w:t>
      </w:r>
      <w:r w:rsidRPr="00FD1A6F">
        <w:rPr>
          <w:rFonts w:ascii="Arial" w:hAnsi="Arial" w:cs="Arial"/>
          <w:sz w:val="22"/>
        </w:rPr>
        <w:tab/>
      </w:r>
      <w:proofErr w:type="spellStart"/>
      <w:r w:rsidRPr="00FD1A6F">
        <w:rPr>
          <w:rFonts w:ascii="Arial" w:hAnsi="Arial" w:cs="Arial"/>
          <w:sz w:val="22"/>
        </w:rPr>
        <w:t>Ravussin</w:t>
      </w:r>
      <w:proofErr w:type="spellEnd"/>
      <w:r w:rsidRPr="00FD1A6F">
        <w:rPr>
          <w:rFonts w:ascii="Arial" w:hAnsi="Arial" w:cs="Arial"/>
          <w:sz w:val="22"/>
        </w:rPr>
        <w:t xml:space="preserve">, Y. </w:t>
      </w:r>
      <w:r w:rsidRPr="00FD1A6F">
        <w:rPr>
          <w:rFonts w:ascii="Arial" w:hAnsi="Arial" w:cs="Arial"/>
          <w:i/>
          <w:iCs/>
          <w:sz w:val="22"/>
        </w:rPr>
        <w:t>et al.</w:t>
      </w:r>
      <w:r w:rsidRPr="00FD1A6F">
        <w:rPr>
          <w:rFonts w:ascii="Arial" w:hAnsi="Arial" w:cs="Arial"/>
          <w:sz w:val="22"/>
        </w:rPr>
        <w:t xml:space="preserve"> Responses of Gut Microbiota to Diet Composition and Weight Loss in Lean and Obese Mice. </w:t>
      </w:r>
      <w:r w:rsidRPr="00FD1A6F">
        <w:rPr>
          <w:rFonts w:ascii="Arial" w:hAnsi="Arial" w:cs="Arial"/>
          <w:i/>
          <w:iCs/>
          <w:sz w:val="22"/>
        </w:rPr>
        <w:t>Obesity</w:t>
      </w:r>
      <w:r w:rsidRPr="00FD1A6F">
        <w:rPr>
          <w:rFonts w:ascii="Arial" w:hAnsi="Arial" w:cs="Arial"/>
          <w:sz w:val="22"/>
        </w:rPr>
        <w:t xml:space="preserve"> </w:t>
      </w:r>
      <w:r w:rsidRPr="00FD1A6F">
        <w:rPr>
          <w:rFonts w:ascii="Arial" w:hAnsi="Arial" w:cs="Arial"/>
          <w:b/>
          <w:bCs/>
          <w:sz w:val="22"/>
        </w:rPr>
        <w:t>20</w:t>
      </w:r>
      <w:r w:rsidRPr="00FD1A6F">
        <w:rPr>
          <w:rFonts w:ascii="Arial" w:hAnsi="Arial" w:cs="Arial"/>
          <w:sz w:val="22"/>
        </w:rPr>
        <w:t>, 738–747 (2012).</w:t>
      </w:r>
    </w:p>
    <w:p w14:paraId="7C6AC14D" w14:textId="77777777" w:rsidR="00FD1A6F" w:rsidRPr="00FD1A6F" w:rsidRDefault="00FD1A6F" w:rsidP="00FD1A6F">
      <w:pPr>
        <w:pStyle w:val="Bibliography"/>
        <w:rPr>
          <w:rFonts w:ascii="Arial" w:hAnsi="Arial" w:cs="Arial"/>
          <w:sz w:val="22"/>
        </w:rPr>
      </w:pPr>
      <w:r w:rsidRPr="00FD1A6F">
        <w:rPr>
          <w:rFonts w:ascii="Arial" w:hAnsi="Arial" w:cs="Arial"/>
          <w:sz w:val="22"/>
        </w:rPr>
        <w:t>8.</w:t>
      </w:r>
      <w:r w:rsidRPr="00FD1A6F">
        <w:rPr>
          <w:rFonts w:ascii="Arial" w:hAnsi="Arial" w:cs="Arial"/>
          <w:sz w:val="22"/>
        </w:rPr>
        <w:tab/>
      </w:r>
      <w:proofErr w:type="spellStart"/>
      <w:r w:rsidRPr="00FD1A6F">
        <w:rPr>
          <w:rFonts w:ascii="Arial" w:hAnsi="Arial" w:cs="Arial"/>
          <w:sz w:val="22"/>
        </w:rPr>
        <w:t>Turnbaugh</w:t>
      </w:r>
      <w:proofErr w:type="spellEnd"/>
      <w:r w:rsidRPr="00FD1A6F">
        <w:rPr>
          <w:rFonts w:ascii="Arial" w:hAnsi="Arial" w:cs="Arial"/>
          <w:sz w:val="22"/>
        </w:rPr>
        <w:t xml:space="preserve">, P. J., </w:t>
      </w:r>
      <w:proofErr w:type="spellStart"/>
      <w:r w:rsidRPr="00FD1A6F">
        <w:rPr>
          <w:rFonts w:ascii="Arial" w:hAnsi="Arial" w:cs="Arial"/>
          <w:sz w:val="22"/>
        </w:rPr>
        <w:t>Bäckhed</w:t>
      </w:r>
      <w:proofErr w:type="spellEnd"/>
      <w:r w:rsidRPr="00FD1A6F">
        <w:rPr>
          <w:rFonts w:ascii="Arial" w:hAnsi="Arial" w:cs="Arial"/>
          <w:sz w:val="22"/>
        </w:rPr>
        <w:t xml:space="preserve">, F., Fulton, L. &amp; Gordon, J. I. Diet-Induced Obesity Is Linked to Marked but Reversible Alterations in the Mouse Distal Gut Microbiome. </w:t>
      </w:r>
      <w:r w:rsidRPr="00FD1A6F">
        <w:rPr>
          <w:rFonts w:ascii="Arial" w:hAnsi="Arial" w:cs="Arial"/>
          <w:i/>
          <w:iCs/>
          <w:sz w:val="22"/>
        </w:rPr>
        <w:t>Cell Host &amp; Microbe</w:t>
      </w:r>
      <w:r w:rsidRPr="00FD1A6F">
        <w:rPr>
          <w:rFonts w:ascii="Arial" w:hAnsi="Arial" w:cs="Arial"/>
          <w:sz w:val="22"/>
        </w:rPr>
        <w:t xml:space="preserve"> </w:t>
      </w:r>
      <w:r w:rsidRPr="00FD1A6F">
        <w:rPr>
          <w:rFonts w:ascii="Arial" w:hAnsi="Arial" w:cs="Arial"/>
          <w:b/>
          <w:bCs/>
          <w:sz w:val="22"/>
        </w:rPr>
        <w:t>3</w:t>
      </w:r>
      <w:r w:rsidRPr="00FD1A6F">
        <w:rPr>
          <w:rFonts w:ascii="Arial" w:hAnsi="Arial" w:cs="Arial"/>
          <w:sz w:val="22"/>
        </w:rPr>
        <w:t>, 213–223 (2008).</w:t>
      </w:r>
    </w:p>
    <w:p w14:paraId="2686A681" w14:textId="77777777" w:rsidR="00FD1A6F" w:rsidRPr="00FD1A6F" w:rsidRDefault="00FD1A6F" w:rsidP="00FD1A6F">
      <w:pPr>
        <w:pStyle w:val="Bibliography"/>
        <w:rPr>
          <w:rFonts w:ascii="Arial" w:hAnsi="Arial" w:cs="Arial"/>
          <w:sz w:val="22"/>
        </w:rPr>
      </w:pPr>
      <w:r w:rsidRPr="00FD1A6F">
        <w:rPr>
          <w:rFonts w:ascii="Arial" w:hAnsi="Arial" w:cs="Arial"/>
          <w:sz w:val="22"/>
        </w:rPr>
        <w:t>9.</w:t>
      </w:r>
      <w:r w:rsidRPr="00FD1A6F">
        <w:rPr>
          <w:rFonts w:ascii="Arial" w:hAnsi="Arial" w:cs="Arial"/>
          <w:sz w:val="22"/>
        </w:rPr>
        <w:tab/>
        <w:t xml:space="preserve">David, L. A. </w:t>
      </w:r>
      <w:r w:rsidRPr="00FD1A6F">
        <w:rPr>
          <w:rFonts w:ascii="Arial" w:hAnsi="Arial" w:cs="Arial"/>
          <w:i/>
          <w:iCs/>
          <w:sz w:val="22"/>
        </w:rPr>
        <w:t>et al.</w:t>
      </w:r>
      <w:r w:rsidRPr="00FD1A6F">
        <w:rPr>
          <w:rFonts w:ascii="Arial" w:hAnsi="Arial" w:cs="Arial"/>
          <w:sz w:val="22"/>
        </w:rPr>
        <w:t xml:space="preserve"> Diet rapidly and reproducibly alters the human gut microbiome. </w:t>
      </w:r>
      <w:r w:rsidRPr="00FD1A6F">
        <w:rPr>
          <w:rFonts w:ascii="Arial" w:hAnsi="Arial" w:cs="Arial"/>
          <w:i/>
          <w:iCs/>
          <w:sz w:val="22"/>
        </w:rPr>
        <w:t>Nature</w:t>
      </w:r>
      <w:r w:rsidRPr="00FD1A6F">
        <w:rPr>
          <w:rFonts w:ascii="Arial" w:hAnsi="Arial" w:cs="Arial"/>
          <w:sz w:val="22"/>
        </w:rPr>
        <w:t xml:space="preserve"> </w:t>
      </w:r>
      <w:r w:rsidRPr="00FD1A6F">
        <w:rPr>
          <w:rFonts w:ascii="Arial" w:hAnsi="Arial" w:cs="Arial"/>
          <w:b/>
          <w:bCs/>
          <w:sz w:val="22"/>
        </w:rPr>
        <w:t>505</w:t>
      </w:r>
      <w:r w:rsidRPr="00FD1A6F">
        <w:rPr>
          <w:rFonts w:ascii="Arial" w:hAnsi="Arial" w:cs="Arial"/>
          <w:sz w:val="22"/>
        </w:rPr>
        <w:t>, 559–563 (2014).</w:t>
      </w:r>
    </w:p>
    <w:p w14:paraId="16AE67BA" w14:textId="77777777" w:rsidR="00FD1A6F" w:rsidRPr="00FD1A6F" w:rsidRDefault="00FD1A6F" w:rsidP="00FD1A6F">
      <w:pPr>
        <w:pStyle w:val="Bibliography"/>
        <w:rPr>
          <w:rFonts w:ascii="Arial" w:hAnsi="Arial" w:cs="Arial"/>
          <w:sz w:val="22"/>
        </w:rPr>
      </w:pPr>
      <w:r w:rsidRPr="00FD1A6F">
        <w:rPr>
          <w:rFonts w:ascii="Arial" w:hAnsi="Arial" w:cs="Arial"/>
          <w:sz w:val="22"/>
        </w:rPr>
        <w:t>10.</w:t>
      </w:r>
      <w:r w:rsidRPr="00FD1A6F">
        <w:rPr>
          <w:rFonts w:ascii="Arial" w:hAnsi="Arial" w:cs="Arial"/>
          <w:sz w:val="22"/>
        </w:rPr>
        <w:tab/>
      </w:r>
      <w:proofErr w:type="spellStart"/>
      <w:r w:rsidRPr="00FD1A6F">
        <w:rPr>
          <w:rFonts w:ascii="Arial" w:hAnsi="Arial" w:cs="Arial"/>
          <w:sz w:val="22"/>
        </w:rPr>
        <w:t>Kešnerová</w:t>
      </w:r>
      <w:proofErr w:type="spellEnd"/>
      <w:r w:rsidRPr="00FD1A6F">
        <w:rPr>
          <w:rFonts w:ascii="Arial" w:hAnsi="Arial" w:cs="Arial"/>
          <w:sz w:val="22"/>
        </w:rPr>
        <w:t xml:space="preserve">, L. </w:t>
      </w:r>
      <w:r w:rsidRPr="00FD1A6F">
        <w:rPr>
          <w:rFonts w:ascii="Arial" w:hAnsi="Arial" w:cs="Arial"/>
          <w:i/>
          <w:iCs/>
          <w:sz w:val="22"/>
        </w:rPr>
        <w:t>et al.</w:t>
      </w:r>
      <w:r w:rsidRPr="00FD1A6F">
        <w:rPr>
          <w:rFonts w:ascii="Arial" w:hAnsi="Arial" w:cs="Arial"/>
          <w:sz w:val="22"/>
        </w:rPr>
        <w:t xml:space="preserve"> Disentangling metabolic functions of bacteria in the </w:t>
      </w:r>
      <w:proofErr w:type="gramStart"/>
      <w:r w:rsidRPr="00FD1A6F">
        <w:rPr>
          <w:rFonts w:ascii="Arial" w:hAnsi="Arial" w:cs="Arial"/>
          <w:sz w:val="22"/>
        </w:rPr>
        <w:t>honey bee</w:t>
      </w:r>
      <w:proofErr w:type="gramEnd"/>
      <w:r w:rsidRPr="00FD1A6F">
        <w:rPr>
          <w:rFonts w:ascii="Arial" w:hAnsi="Arial" w:cs="Arial"/>
          <w:sz w:val="22"/>
        </w:rPr>
        <w:t xml:space="preserve"> gut. </w:t>
      </w:r>
      <w:r w:rsidRPr="00FD1A6F">
        <w:rPr>
          <w:rFonts w:ascii="Arial" w:hAnsi="Arial" w:cs="Arial"/>
          <w:i/>
          <w:iCs/>
          <w:sz w:val="22"/>
        </w:rPr>
        <w:t>PLOS Biology</w:t>
      </w:r>
      <w:r w:rsidRPr="00FD1A6F">
        <w:rPr>
          <w:rFonts w:ascii="Arial" w:hAnsi="Arial" w:cs="Arial"/>
          <w:sz w:val="22"/>
        </w:rPr>
        <w:t xml:space="preserve"> </w:t>
      </w:r>
      <w:r w:rsidRPr="00FD1A6F">
        <w:rPr>
          <w:rFonts w:ascii="Arial" w:hAnsi="Arial" w:cs="Arial"/>
          <w:b/>
          <w:bCs/>
          <w:sz w:val="22"/>
        </w:rPr>
        <w:t>15</w:t>
      </w:r>
      <w:r w:rsidRPr="00FD1A6F">
        <w:rPr>
          <w:rFonts w:ascii="Arial" w:hAnsi="Arial" w:cs="Arial"/>
          <w:sz w:val="22"/>
        </w:rPr>
        <w:t>, e2003467 (2017).</w:t>
      </w:r>
    </w:p>
    <w:p w14:paraId="3BCDFB46" w14:textId="77777777" w:rsidR="00FD1A6F" w:rsidRPr="00FD1A6F" w:rsidRDefault="00FD1A6F" w:rsidP="00FD1A6F">
      <w:pPr>
        <w:pStyle w:val="Bibliography"/>
        <w:rPr>
          <w:rFonts w:ascii="Arial" w:hAnsi="Arial" w:cs="Arial"/>
          <w:sz w:val="22"/>
        </w:rPr>
      </w:pPr>
      <w:r w:rsidRPr="00FD1A6F">
        <w:rPr>
          <w:rFonts w:ascii="Arial" w:hAnsi="Arial" w:cs="Arial"/>
          <w:sz w:val="22"/>
        </w:rPr>
        <w:t>11.</w:t>
      </w:r>
      <w:r w:rsidRPr="00FD1A6F">
        <w:rPr>
          <w:rFonts w:ascii="Arial" w:hAnsi="Arial" w:cs="Arial"/>
          <w:sz w:val="22"/>
        </w:rPr>
        <w:tab/>
        <w:t xml:space="preserve">Ley, R. E. </w:t>
      </w:r>
      <w:r w:rsidRPr="00FD1A6F">
        <w:rPr>
          <w:rFonts w:ascii="Arial" w:hAnsi="Arial" w:cs="Arial"/>
          <w:i/>
          <w:iCs/>
          <w:sz w:val="22"/>
        </w:rPr>
        <w:t>et al.</w:t>
      </w:r>
      <w:r w:rsidRPr="00FD1A6F">
        <w:rPr>
          <w:rFonts w:ascii="Arial" w:hAnsi="Arial" w:cs="Arial"/>
          <w:sz w:val="22"/>
        </w:rPr>
        <w:t xml:space="preserve"> Evolution of mammals and their gut microbes. </w:t>
      </w:r>
      <w:r w:rsidRPr="00FD1A6F">
        <w:rPr>
          <w:rFonts w:ascii="Arial" w:hAnsi="Arial" w:cs="Arial"/>
          <w:i/>
          <w:iCs/>
          <w:sz w:val="22"/>
        </w:rPr>
        <w:t>Science</w:t>
      </w:r>
      <w:r w:rsidRPr="00FD1A6F">
        <w:rPr>
          <w:rFonts w:ascii="Arial" w:hAnsi="Arial" w:cs="Arial"/>
          <w:sz w:val="22"/>
        </w:rPr>
        <w:t xml:space="preserve"> </w:t>
      </w:r>
      <w:r w:rsidRPr="00FD1A6F">
        <w:rPr>
          <w:rFonts w:ascii="Arial" w:hAnsi="Arial" w:cs="Arial"/>
          <w:b/>
          <w:bCs/>
          <w:sz w:val="22"/>
        </w:rPr>
        <w:t>320</w:t>
      </w:r>
      <w:r w:rsidRPr="00FD1A6F">
        <w:rPr>
          <w:rFonts w:ascii="Arial" w:hAnsi="Arial" w:cs="Arial"/>
          <w:sz w:val="22"/>
        </w:rPr>
        <w:t>, 1647–1651 (2008).</w:t>
      </w:r>
    </w:p>
    <w:p w14:paraId="682D88D0" w14:textId="77777777" w:rsidR="00FD1A6F" w:rsidRPr="00FD1A6F" w:rsidRDefault="00FD1A6F" w:rsidP="00FD1A6F">
      <w:pPr>
        <w:pStyle w:val="Bibliography"/>
        <w:rPr>
          <w:rFonts w:ascii="Arial" w:hAnsi="Arial" w:cs="Arial"/>
          <w:sz w:val="22"/>
        </w:rPr>
      </w:pPr>
      <w:r w:rsidRPr="00FD1A6F">
        <w:rPr>
          <w:rFonts w:ascii="Arial" w:hAnsi="Arial" w:cs="Arial"/>
          <w:sz w:val="22"/>
        </w:rPr>
        <w:t>12.</w:t>
      </w:r>
      <w:r w:rsidRPr="00FD1A6F">
        <w:rPr>
          <w:rFonts w:ascii="Arial" w:hAnsi="Arial" w:cs="Arial"/>
          <w:sz w:val="22"/>
        </w:rPr>
        <w:tab/>
        <w:t xml:space="preserve">Zheng, H., Powell, J. E., Steele, M. I., Dietrich, C. &amp; Moran, N. A. Honeybee gut microbiota promotes host weight gain via bacterial metabolism and hormonal signaling. </w:t>
      </w:r>
      <w:r w:rsidRPr="00FD1A6F">
        <w:rPr>
          <w:rFonts w:ascii="Arial" w:hAnsi="Arial" w:cs="Arial"/>
          <w:i/>
          <w:iCs/>
          <w:sz w:val="22"/>
        </w:rPr>
        <w:t>Proceedings of the National Academy of Sciences</w:t>
      </w:r>
      <w:r w:rsidRPr="00FD1A6F">
        <w:rPr>
          <w:rFonts w:ascii="Arial" w:hAnsi="Arial" w:cs="Arial"/>
          <w:sz w:val="22"/>
        </w:rPr>
        <w:t xml:space="preserve"> </w:t>
      </w:r>
      <w:r w:rsidRPr="00FD1A6F">
        <w:rPr>
          <w:rFonts w:ascii="Arial" w:hAnsi="Arial" w:cs="Arial"/>
          <w:b/>
          <w:bCs/>
          <w:sz w:val="22"/>
        </w:rPr>
        <w:t>114</w:t>
      </w:r>
      <w:r w:rsidRPr="00FD1A6F">
        <w:rPr>
          <w:rFonts w:ascii="Arial" w:hAnsi="Arial" w:cs="Arial"/>
          <w:sz w:val="22"/>
        </w:rPr>
        <w:t>, 4775–4780 (2017).</w:t>
      </w:r>
    </w:p>
    <w:p w14:paraId="35E69258" w14:textId="77777777" w:rsidR="00FD1A6F" w:rsidRPr="00FD1A6F" w:rsidRDefault="00FD1A6F" w:rsidP="00FD1A6F">
      <w:pPr>
        <w:pStyle w:val="Bibliography"/>
        <w:rPr>
          <w:rFonts w:ascii="Arial" w:hAnsi="Arial" w:cs="Arial"/>
          <w:sz w:val="22"/>
        </w:rPr>
      </w:pPr>
      <w:r w:rsidRPr="00FD1A6F">
        <w:rPr>
          <w:rFonts w:ascii="Arial" w:hAnsi="Arial" w:cs="Arial"/>
          <w:sz w:val="22"/>
        </w:rPr>
        <w:t>13.</w:t>
      </w:r>
      <w:r w:rsidRPr="00FD1A6F">
        <w:rPr>
          <w:rFonts w:ascii="Arial" w:hAnsi="Arial" w:cs="Arial"/>
          <w:sz w:val="22"/>
        </w:rPr>
        <w:tab/>
      </w:r>
      <w:proofErr w:type="spellStart"/>
      <w:r w:rsidRPr="00FD1A6F">
        <w:rPr>
          <w:rFonts w:ascii="Arial" w:hAnsi="Arial" w:cs="Arial"/>
          <w:sz w:val="22"/>
        </w:rPr>
        <w:t>Roeselers</w:t>
      </w:r>
      <w:proofErr w:type="spellEnd"/>
      <w:r w:rsidRPr="00FD1A6F">
        <w:rPr>
          <w:rFonts w:ascii="Arial" w:hAnsi="Arial" w:cs="Arial"/>
          <w:sz w:val="22"/>
        </w:rPr>
        <w:t xml:space="preserve">, G. </w:t>
      </w:r>
      <w:r w:rsidRPr="00FD1A6F">
        <w:rPr>
          <w:rFonts w:ascii="Arial" w:hAnsi="Arial" w:cs="Arial"/>
          <w:i/>
          <w:iCs/>
          <w:sz w:val="22"/>
        </w:rPr>
        <w:t>et al.</w:t>
      </w:r>
      <w:r w:rsidRPr="00FD1A6F">
        <w:rPr>
          <w:rFonts w:ascii="Arial" w:hAnsi="Arial" w:cs="Arial"/>
          <w:sz w:val="22"/>
        </w:rPr>
        <w:t xml:space="preserve"> Evidence for a core gut microbiota in the zebrafish. </w:t>
      </w:r>
      <w:r w:rsidRPr="00FD1A6F">
        <w:rPr>
          <w:rFonts w:ascii="Arial" w:hAnsi="Arial" w:cs="Arial"/>
          <w:i/>
          <w:iCs/>
          <w:sz w:val="22"/>
        </w:rPr>
        <w:t>ISME J</w:t>
      </w:r>
      <w:r w:rsidRPr="00FD1A6F">
        <w:rPr>
          <w:rFonts w:ascii="Arial" w:hAnsi="Arial" w:cs="Arial"/>
          <w:sz w:val="22"/>
        </w:rPr>
        <w:t xml:space="preserve"> </w:t>
      </w:r>
      <w:r w:rsidRPr="00FD1A6F">
        <w:rPr>
          <w:rFonts w:ascii="Arial" w:hAnsi="Arial" w:cs="Arial"/>
          <w:b/>
          <w:bCs/>
          <w:sz w:val="22"/>
        </w:rPr>
        <w:t>5</w:t>
      </w:r>
      <w:r w:rsidRPr="00FD1A6F">
        <w:rPr>
          <w:rFonts w:ascii="Arial" w:hAnsi="Arial" w:cs="Arial"/>
          <w:sz w:val="22"/>
        </w:rPr>
        <w:t>, 1595–1608 (2011).</w:t>
      </w:r>
    </w:p>
    <w:p w14:paraId="6988FA54" w14:textId="77777777" w:rsidR="00FD1A6F" w:rsidRPr="00FD1A6F" w:rsidRDefault="00FD1A6F" w:rsidP="00FD1A6F">
      <w:pPr>
        <w:pStyle w:val="Bibliography"/>
        <w:rPr>
          <w:rFonts w:ascii="Arial" w:hAnsi="Arial" w:cs="Arial"/>
          <w:sz w:val="22"/>
        </w:rPr>
      </w:pPr>
      <w:r w:rsidRPr="00FD1A6F">
        <w:rPr>
          <w:rFonts w:ascii="Arial" w:hAnsi="Arial" w:cs="Arial"/>
          <w:sz w:val="22"/>
        </w:rPr>
        <w:lastRenderedPageBreak/>
        <w:t>14.</w:t>
      </w:r>
      <w:r w:rsidRPr="00FD1A6F">
        <w:rPr>
          <w:rFonts w:ascii="Arial" w:hAnsi="Arial" w:cs="Arial"/>
          <w:sz w:val="22"/>
        </w:rPr>
        <w:tab/>
        <w:t xml:space="preserve">Sharpton, T. J., </w:t>
      </w:r>
      <w:proofErr w:type="spellStart"/>
      <w:r w:rsidRPr="00FD1A6F">
        <w:rPr>
          <w:rFonts w:ascii="Arial" w:hAnsi="Arial" w:cs="Arial"/>
          <w:sz w:val="22"/>
        </w:rPr>
        <w:t>Stagaman</w:t>
      </w:r>
      <w:proofErr w:type="spellEnd"/>
      <w:r w:rsidRPr="00FD1A6F">
        <w:rPr>
          <w:rFonts w:ascii="Arial" w:hAnsi="Arial" w:cs="Arial"/>
          <w:sz w:val="22"/>
        </w:rPr>
        <w:t xml:space="preserve">, K., Sieler Jr., M. J., Arnold, H. K. &amp; Davis, E. W. Phylogenetic Integration Reveals the Zebrafish Core </w:t>
      </w:r>
      <w:proofErr w:type="gramStart"/>
      <w:r w:rsidRPr="00FD1A6F">
        <w:rPr>
          <w:rFonts w:ascii="Arial" w:hAnsi="Arial" w:cs="Arial"/>
          <w:sz w:val="22"/>
        </w:rPr>
        <w:t>Microbiome</w:t>
      </w:r>
      <w:proofErr w:type="gramEnd"/>
      <w:r w:rsidRPr="00FD1A6F">
        <w:rPr>
          <w:rFonts w:ascii="Arial" w:hAnsi="Arial" w:cs="Arial"/>
          <w:sz w:val="22"/>
        </w:rPr>
        <w:t xml:space="preserve"> and Its Sensitivity to Environmental Exposures. </w:t>
      </w:r>
      <w:r w:rsidRPr="00FD1A6F">
        <w:rPr>
          <w:rFonts w:ascii="Arial" w:hAnsi="Arial" w:cs="Arial"/>
          <w:i/>
          <w:iCs/>
          <w:sz w:val="22"/>
        </w:rPr>
        <w:t>Toxics</w:t>
      </w:r>
      <w:r w:rsidRPr="00FD1A6F">
        <w:rPr>
          <w:rFonts w:ascii="Arial" w:hAnsi="Arial" w:cs="Arial"/>
          <w:sz w:val="22"/>
        </w:rPr>
        <w:t xml:space="preserve"> </w:t>
      </w:r>
      <w:r w:rsidRPr="00FD1A6F">
        <w:rPr>
          <w:rFonts w:ascii="Arial" w:hAnsi="Arial" w:cs="Arial"/>
          <w:b/>
          <w:bCs/>
          <w:sz w:val="22"/>
        </w:rPr>
        <w:t>9</w:t>
      </w:r>
      <w:r w:rsidRPr="00FD1A6F">
        <w:rPr>
          <w:rFonts w:ascii="Arial" w:hAnsi="Arial" w:cs="Arial"/>
          <w:sz w:val="22"/>
        </w:rPr>
        <w:t>, 10 (2021).</w:t>
      </w:r>
    </w:p>
    <w:p w14:paraId="46F869D7" w14:textId="77777777" w:rsidR="00FD1A6F" w:rsidRPr="00FD1A6F" w:rsidRDefault="00FD1A6F" w:rsidP="00FD1A6F">
      <w:pPr>
        <w:pStyle w:val="Bibliography"/>
        <w:rPr>
          <w:rFonts w:ascii="Arial" w:hAnsi="Arial" w:cs="Arial"/>
          <w:sz w:val="22"/>
        </w:rPr>
      </w:pPr>
      <w:r w:rsidRPr="00FD1A6F">
        <w:rPr>
          <w:rFonts w:ascii="Arial" w:hAnsi="Arial" w:cs="Arial"/>
          <w:sz w:val="22"/>
        </w:rPr>
        <w:t>15.</w:t>
      </w:r>
      <w:r w:rsidRPr="00FD1A6F">
        <w:rPr>
          <w:rFonts w:ascii="Arial" w:hAnsi="Arial" w:cs="Arial"/>
          <w:sz w:val="22"/>
        </w:rPr>
        <w:tab/>
        <w:t>Leigh, S. C., Nguyen-</w:t>
      </w:r>
      <w:proofErr w:type="spellStart"/>
      <w:r w:rsidRPr="00FD1A6F">
        <w:rPr>
          <w:rFonts w:ascii="Arial" w:hAnsi="Arial" w:cs="Arial"/>
          <w:sz w:val="22"/>
        </w:rPr>
        <w:t>Phuc</w:t>
      </w:r>
      <w:proofErr w:type="spellEnd"/>
      <w:r w:rsidRPr="00FD1A6F">
        <w:rPr>
          <w:rFonts w:ascii="Arial" w:hAnsi="Arial" w:cs="Arial"/>
          <w:sz w:val="22"/>
        </w:rPr>
        <w:t xml:space="preserve">, B.-Q. &amp; German, D. P. The effects of protein and fiber content on gut structure and function in zebrafish (Danio rerio). </w:t>
      </w:r>
      <w:r w:rsidRPr="00FD1A6F">
        <w:rPr>
          <w:rFonts w:ascii="Arial" w:hAnsi="Arial" w:cs="Arial"/>
          <w:i/>
          <w:iCs/>
          <w:sz w:val="22"/>
        </w:rPr>
        <w:t xml:space="preserve">J Comp </w:t>
      </w:r>
      <w:proofErr w:type="spellStart"/>
      <w:r w:rsidRPr="00FD1A6F">
        <w:rPr>
          <w:rFonts w:ascii="Arial" w:hAnsi="Arial" w:cs="Arial"/>
          <w:i/>
          <w:iCs/>
          <w:sz w:val="22"/>
        </w:rPr>
        <w:t>Physiol</w:t>
      </w:r>
      <w:proofErr w:type="spellEnd"/>
      <w:r w:rsidRPr="00FD1A6F">
        <w:rPr>
          <w:rFonts w:ascii="Arial" w:hAnsi="Arial" w:cs="Arial"/>
          <w:i/>
          <w:iCs/>
          <w:sz w:val="22"/>
        </w:rPr>
        <w:t xml:space="preserve"> B</w:t>
      </w:r>
      <w:r w:rsidRPr="00FD1A6F">
        <w:rPr>
          <w:rFonts w:ascii="Arial" w:hAnsi="Arial" w:cs="Arial"/>
          <w:sz w:val="22"/>
        </w:rPr>
        <w:t xml:space="preserve"> </w:t>
      </w:r>
      <w:r w:rsidRPr="00FD1A6F">
        <w:rPr>
          <w:rFonts w:ascii="Arial" w:hAnsi="Arial" w:cs="Arial"/>
          <w:b/>
          <w:bCs/>
          <w:sz w:val="22"/>
        </w:rPr>
        <w:t>188</w:t>
      </w:r>
      <w:r w:rsidRPr="00FD1A6F">
        <w:rPr>
          <w:rFonts w:ascii="Arial" w:hAnsi="Arial" w:cs="Arial"/>
          <w:sz w:val="22"/>
        </w:rPr>
        <w:t>, 237–253 (2018).</w:t>
      </w:r>
    </w:p>
    <w:p w14:paraId="43014A93" w14:textId="77777777" w:rsidR="00FD1A6F" w:rsidRPr="00FD1A6F" w:rsidRDefault="00FD1A6F" w:rsidP="00FD1A6F">
      <w:pPr>
        <w:pStyle w:val="Bibliography"/>
        <w:rPr>
          <w:rFonts w:ascii="Arial" w:hAnsi="Arial" w:cs="Arial"/>
          <w:sz w:val="22"/>
        </w:rPr>
      </w:pPr>
      <w:r w:rsidRPr="00FD1A6F">
        <w:rPr>
          <w:rFonts w:ascii="Arial" w:hAnsi="Arial" w:cs="Arial"/>
          <w:sz w:val="22"/>
        </w:rPr>
        <w:t>16.</w:t>
      </w:r>
      <w:r w:rsidRPr="00FD1A6F">
        <w:rPr>
          <w:rFonts w:ascii="Arial" w:hAnsi="Arial" w:cs="Arial"/>
          <w:sz w:val="22"/>
        </w:rPr>
        <w:tab/>
        <w:t xml:space="preserve">Leigh, S. C., </w:t>
      </w:r>
      <w:proofErr w:type="spellStart"/>
      <w:r w:rsidRPr="00FD1A6F">
        <w:rPr>
          <w:rFonts w:ascii="Arial" w:hAnsi="Arial" w:cs="Arial"/>
          <w:sz w:val="22"/>
        </w:rPr>
        <w:t>Catabay</w:t>
      </w:r>
      <w:proofErr w:type="spellEnd"/>
      <w:r w:rsidRPr="00FD1A6F">
        <w:rPr>
          <w:rFonts w:ascii="Arial" w:hAnsi="Arial" w:cs="Arial"/>
          <w:sz w:val="22"/>
        </w:rPr>
        <w:t xml:space="preserve">, C. &amp; German, D. P. Sustained changes in digestive physiology and microbiome across sequential generations of zebrafish fed different diets. </w:t>
      </w:r>
      <w:r w:rsidRPr="00FD1A6F">
        <w:rPr>
          <w:rFonts w:ascii="Arial" w:hAnsi="Arial" w:cs="Arial"/>
          <w:i/>
          <w:iCs/>
          <w:sz w:val="22"/>
        </w:rPr>
        <w:t>Comparative Biochemistry and Physiology Part A: Molecular &amp; Integrative Physiology</w:t>
      </w:r>
      <w:r w:rsidRPr="00FD1A6F">
        <w:rPr>
          <w:rFonts w:ascii="Arial" w:hAnsi="Arial" w:cs="Arial"/>
          <w:sz w:val="22"/>
        </w:rPr>
        <w:t xml:space="preserve"> </w:t>
      </w:r>
      <w:r w:rsidRPr="00FD1A6F">
        <w:rPr>
          <w:rFonts w:ascii="Arial" w:hAnsi="Arial" w:cs="Arial"/>
          <w:b/>
          <w:bCs/>
          <w:sz w:val="22"/>
        </w:rPr>
        <w:t>273</w:t>
      </w:r>
      <w:r w:rsidRPr="00FD1A6F">
        <w:rPr>
          <w:rFonts w:ascii="Arial" w:hAnsi="Arial" w:cs="Arial"/>
          <w:sz w:val="22"/>
        </w:rPr>
        <w:t>, 111285 (2022).</w:t>
      </w:r>
    </w:p>
    <w:p w14:paraId="2396D1B4" w14:textId="77777777" w:rsidR="00FD1A6F" w:rsidRPr="00FD1A6F" w:rsidRDefault="00FD1A6F" w:rsidP="00FD1A6F">
      <w:pPr>
        <w:pStyle w:val="Bibliography"/>
        <w:rPr>
          <w:rFonts w:ascii="Arial" w:hAnsi="Arial" w:cs="Arial"/>
          <w:sz w:val="22"/>
        </w:rPr>
      </w:pPr>
      <w:r w:rsidRPr="00FD1A6F">
        <w:rPr>
          <w:rFonts w:ascii="Arial" w:hAnsi="Arial" w:cs="Arial"/>
          <w:sz w:val="22"/>
        </w:rPr>
        <w:t>17.</w:t>
      </w:r>
      <w:r w:rsidRPr="00FD1A6F">
        <w:rPr>
          <w:rFonts w:ascii="Arial" w:hAnsi="Arial" w:cs="Arial"/>
          <w:sz w:val="22"/>
        </w:rPr>
        <w:tab/>
        <w:t xml:space="preserve">Wong, S. </w:t>
      </w:r>
      <w:r w:rsidRPr="00FD1A6F">
        <w:rPr>
          <w:rFonts w:ascii="Arial" w:hAnsi="Arial" w:cs="Arial"/>
          <w:i/>
          <w:iCs/>
          <w:sz w:val="22"/>
        </w:rPr>
        <w:t>et al.</w:t>
      </w:r>
      <w:r w:rsidRPr="00FD1A6F">
        <w:rPr>
          <w:rFonts w:ascii="Arial" w:hAnsi="Arial" w:cs="Arial"/>
          <w:sz w:val="22"/>
        </w:rPr>
        <w:t xml:space="preserve"> Ontogenetic Differences in Dietary Fat Influence Microbiota Assembly in the Zebrafish Gut. </w:t>
      </w:r>
      <w:r w:rsidRPr="00FD1A6F">
        <w:rPr>
          <w:rFonts w:ascii="Arial" w:hAnsi="Arial" w:cs="Arial"/>
          <w:i/>
          <w:iCs/>
          <w:sz w:val="22"/>
        </w:rPr>
        <w:t>mBio</w:t>
      </w:r>
      <w:r w:rsidRPr="00FD1A6F">
        <w:rPr>
          <w:rFonts w:ascii="Arial" w:hAnsi="Arial" w:cs="Arial"/>
          <w:sz w:val="22"/>
        </w:rPr>
        <w:t xml:space="preserve"> </w:t>
      </w:r>
      <w:r w:rsidRPr="00FD1A6F">
        <w:rPr>
          <w:rFonts w:ascii="Arial" w:hAnsi="Arial" w:cs="Arial"/>
          <w:b/>
          <w:bCs/>
          <w:sz w:val="22"/>
        </w:rPr>
        <w:t>6</w:t>
      </w:r>
      <w:r w:rsidRPr="00FD1A6F">
        <w:rPr>
          <w:rFonts w:ascii="Arial" w:hAnsi="Arial" w:cs="Arial"/>
          <w:sz w:val="22"/>
        </w:rPr>
        <w:t>, (2015).</w:t>
      </w:r>
    </w:p>
    <w:p w14:paraId="6BF7BA3C" w14:textId="77777777" w:rsidR="00FD1A6F" w:rsidRPr="00FD1A6F" w:rsidRDefault="00FD1A6F" w:rsidP="00FD1A6F">
      <w:pPr>
        <w:pStyle w:val="Bibliography"/>
        <w:rPr>
          <w:rFonts w:ascii="Arial" w:hAnsi="Arial" w:cs="Arial"/>
          <w:sz w:val="22"/>
        </w:rPr>
      </w:pPr>
      <w:r w:rsidRPr="00FD1A6F">
        <w:rPr>
          <w:rFonts w:ascii="Arial" w:hAnsi="Arial" w:cs="Arial"/>
          <w:sz w:val="22"/>
        </w:rPr>
        <w:t>18.</w:t>
      </w:r>
      <w:r w:rsidRPr="00FD1A6F">
        <w:rPr>
          <w:rFonts w:ascii="Arial" w:hAnsi="Arial" w:cs="Arial"/>
          <w:sz w:val="22"/>
        </w:rPr>
        <w:tab/>
      </w:r>
      <w:proofErr w:type="spellStart"/>
      <w:r w:rsidRPr="00FD1A6F">
        <w:rPr>
          <w:rFonts w:ascii="Arial" w:hAnsi="Arial" w:cs="Arial"/>
          <w:sz w:val="22"/>
        </w:rPr>
        <w:t>Watral</w:t>
      </w:r>
      <w:proofErr w:type="spellEnd"/>
      <w:r w:rsidRPr="00FD1A6F">
        <w:rPr>
          <w:rFonts w:ascii="Arial" w:hAnsi="Arial" w:cs="Arial"/>
          <w:sz w:val="22"/>
        </w:rPr>
        <w:t xml:space="preserve">, V. &amp; Kent, M. L. Pathogenesis of Mycobacterium spp. in zebrafish (Danio rerio) from research facilities. </w:t>
      </w:r>
      <w:r w:rsidRPr="00FD1A6F">
        <w:rPr>
          <w:rFonts w:ascii="Arial" w:hAnsi="Arial" w:cs="Arial"/>
          <w:i/>
          <w:iCs/>
          <w:sz w:val="22"/>
        </w:rPr>
        <w:t>Comparative Biochemistry and Physiology Part C: Toxicology &amp; Pharmacology</w:t>
      </w:r>
      <w:r w:rsidRPr="00FD1A6F">
        <w:rPr>
          <w:rFonts w:ascii="Arial" w:hAnsi="Arial" w:cs="Arial"/>
          <w:sz w:val="22"/>
        </w:rPr>
        <w:t xml:space="preserve"> </w:t>
      </w:r>
      <w:r w:rsidRPr="00FD1A6F">
        <w:rPr>
          <w:rFonts w:ascii="Arial" w:hAnsi="Arial" w:cs="Arial"/>
          <w:b/>
          <w:bCs/>
          <w:sz w:val="22"/>
        </w:rPr>
        <w:t>145</w:t>
      </w:r>
      <w:r w:rsidRPr="00FD1A6F">
        <w:rPr>
          <w:rFonts w:ascii="Arial" w:hAnsi="Arial" w:cs="Arial"/>
          <w:sz w:val="22"/>
        </w:rPr>
        <w:t>, 55–60 (2007).</w:t>
      </w:r>
    </w:p>
    <w:p w14:paraId="19B07374" w14:textId="77777777" w:rsidR="00FD1A6F" w:rsidRPr="00FD1A6F" w:rsidRDefault="00FD1A6F" w:rsidP="00FD1A6F">
      <w:pPr>
        <w:pStyle w:val="Bibliography"/>
        <w:rPr>
          <w:rFonts w:ascii="Arial" w:hAnsi="Arial" w:cs="Arial"/>
          <w:sz w:val="22"/>
        </w:rPr>
      </w:pPr>
      <w:r w:rsidRPr="00FD1A6F">
        <w:rPr>
          <w:rFonts w:ascii="Arial" w:hAnsi="Arial" w:cs="Arial"/>
          <w:sz w:val="22"/>
        </w:rPr>
        <w:t>19.</w:t>
      </w:r>
      <w:r w:rsidRPr="00FD1A6F">
        <w:rPr>
          <w:rFonts w:ascii="Arial" w:hAnsi="Arial" w:cs="Arial"/>
          <w:sz w:val="22"/>
        </w:rPr>
        <w:tab/>
      </w:r>
      <w:proofErr w:type="spellStart"/>
      <w:r w:rsidRPr="00FD1A6F">
        <w:rPr>
          <w:rFonts w:ascii="Arial" w:hAnsi="Arial" w:cs="Arial"/>
          <w:sz w:val="22"/>
        </w:rPr>
        <w:t>Vishnivetskaya</w:t>
      </w:r>
      <w:proofErr w:type="spellEnd"/>
      <w:r w:rsidRPr="00FD1A6F">
        <w:rPr>
          <w:rFonts w:ascii="Arial" w:hAnsi="Arial" w:cs="Arial"/>
          <w:sz w:val="22"/>
        </w:rPr>
        <w:t xml:space="preserve">, T. A., </w:t>
      </w:r>
      <w:proofErr w:type="spellStart"/>
      <w:r w:rsidRPr="00FD1A6F">
        <w:rPr>
          <w:rFonts w:ascii="Arial" w:hAnsi="Arial" w:cs="Arial"/>
          <w:sz w:val="22"/>
        </w:rPr>
        <w:t>Kathariou</w:t>
      </w:r>
      <w:proofErr w:type="spellEnd"/>
      <w:r w:rsidRPr="00FD1A6F">
        <w:rPr>
          <w:rFonts w:ascii="Arial" w:hAnsi="Arial" w:cs="Arial"/>
          <w:sz w:val="22"/>
        </w:rPr>
        <w:t xml:space="preserve">, S. &amp; </w:t>
      </w:r>
      <w:proofErr w:type="spellStart"/>
      <w:r w:rsidRPr="00FD1A6F">
        <w:rPr>
          <w:rFonts w:ascii="Arial" w:hAnsi="Arial" w:cs="Arial"/>
          <w:sz w:val="22"/>
        </w:rPr>
        <w:t>Tiedje</w:t>
      </w:r>
      <w:proofErr w:type="spellEnd"/>
      <w:r w:rsidRPr="00FD1A6F">
        <w:rPr>
          <w:rFonts w:ascii="Arial" w:hAnsi="Arial" w:cs="Arial"/>
          <w:sz w:val="22"/>
        </w:rPr>
        <w:t xml:space="preserve">, J. M. The </w:t>
      </w:r>
      <w:proofErr w:type="spellStart"/>
      <w:r w:rsidRPr="00FD1A6F">
        <w:rPr>
          <w:rFonts w:ascii="Arial" w:hAnsi="Arial" w:cs="Arial"/>
          <w:sz w:val="22"/>
        </w:rPr>
        <w:t>Exiguobacterium</w:t>
      </w:r>
      <w:proofErr w:type="spellEnd"/>
      <w:r w:rsidRPr="00FD1A6F">
        <w:rPr>
          <w:rFonts w:ascii="Arial" w:hAnsi="Arial" w:cs="Arial"/>
          <w:sz w:val="22"/>
        </w:rPr>
        <w:t xml:space="preserve"> genus: biodiversity and biogeography. </w:t>
      </w:r>
      <w:r w:rsidRPr="00FD1A6F">
        <w:rPr>
          <w:rFonts w:ascii="Arial" w:hAnsi="Arial" w:cs="Arial"/>
          <w:i/>
          <w:iCs/>
          <w:sz w:val="22"/>
        </w:rPr>
        <w:t>Extremophiles</w:t>
      </w:r>
      <w:r w:rsidRPr="00FD1A6F">
        <w:rPr>
          <w:rFonts w:ascii="Arial" w:hAnsi="Arial" w:cs="Arial"/>
          <w:sz w:val="22"/>
        </w:rPr>
        <w:t xml:space="preserve"> </w:t>
      </w:r>
      <w:r w:rsidRPr="00FD1A6F">
        <w:rPr>
          <w:rFonts w:ascii="Arial" w:hAnsi="Arial" w:cs="Arial"/>
          <w:b/>
          <w:bCs/>
          <w:sz w:val="22"/>
        </w:rPr>
        <w:t>13</w:t>
      </w:r>
      <w:r w:rsidRPr="00FD1A6F">
        <w:rPr>
          <w:rFonts w:ascii="Arial" w:hAnsi="Arial" w:cs="Arial"/>
          <w:sz w:val="22"/>
        </w:rPr>
        <w:t>, 541–555 (2009).</w:t>
      </w:r>
    </w:p>
    <w:p w14:paraId="2149F319" w14:textId="77777777" w:rsidR="00FD1A6F" w:rsidRPr="00FD1A6F" w:rsidRDefault="00FD1A6F" w:rsidP="00FD1A6F">
      <w:pPr>
        <w:pStyle w:val="Bibliography"/>
        <w:rPr>
          <w:rFonts w:ascii="Arial" w:hAnsi="Arial" w:cs="Arial"/>
          <w:sz w:val="22"/>
        </w:rPr>
      </w:pPr>
      <w:r w:rsidRPr="00FD1A6F">
        <w:rPr>
          <w:rFonts w:ascii="Arial" w:hAnsi="Arial" w:cs="Arial"/>
          <w:sz w:val="22"/>
        </w:rPr>
        <w:t>20.</w:t>
      </w:r>
      <w:r w:rsidRPr="00FD1A6F">
        <w:rPr>
          <w:rFonts w:ascii="Arial" w:hAnsi="Arial" w:cs="Arial"/>
          <w:sz w:val="22"/>
        </w:rPr>
        <w:tab/>
      </w:r>
      <w:proofErr w:type="spellStart"/>
      <w:r w:rsidRPr="00FD1A6F">
        <w:rPr>
          <w:rFonts w:ascii="Arial" w:hAnsi="Arial" w:cs="Arial"/>
          <w:sz w:val="22"/>
        </w:rPr>
        <w:t>Semova</w:t>
      </w:r>
      <w:proofErr w:type="spellEnd"/>
      <w:r w:rsidRPr="00FD1A6F">
        <w:rPr>
          <w:rFonts w:ascii="Arial" w:hAnsi="Arial" w:cs="Arial"/>
          <w:sz w:val="22"/>
        </w:rPr>
        <w:t xml:space="preserve">, I. </w:t>
      </w:r>
      <w:r w:rsidRPr="00FD1A6F">
        <w:rPr>
          <w:rFonts w:ascii="Arial" w:hAnsi="Arial" w:cs="Arial"/>
          <w:i/>
          <w:iCs/>
          <w:sz w:val="22"/>
        </w:rPr>
        <w:t>et al.</w:t>
      </w:r>
      <w:r w:rsidRPr="00FD1A6F">
        <w:rPr>
          <w:rFonts w:ascii="Arial" w:hAnsi="Arial" w:cs="Arial"/>
          <w:sz w:val="22"/>
        </w:rPr>
        <w:t xml:space="preserve"> Microbiota Regulate Intestinal Absorption and Metabolism of Fatty Acids in the Zebrafish. </w:t>
      </w:r>
      <w:r w:rsidRPr="00FD1A6F">
        <w:rPr>
          <w:rFonts w:ascii="Arial" w:hAnsi="Arial" w:cs="Arial"/>
          <w:i/>
          <w:iCs/>
          <w:sz w:val="22"/>
        </w:rPr>
        <w:t>Cell Host &amp; Microbe</w:t>
      </w:r>
      <w:r w:rsidRPr="00FD1A6F">
        <w:rPr>
          <w:rFonts w:ascii="Arial" w:hAnsi="Arial" w:cs="Arial"/>
          <w:sz w:val="22"/>
        </w:rPr>
        <w:t xml:space="preserve"> </w:t>
      </w:r>
      <w:r w:rsidRPr="00FD1A6F">
        <w:rPr>
          <w:rFonts w:ascii="Arial" w:hAnsi="Arial" w:cs="Arial"/>
          <w:b/>
          <w:bCs/>
          <w:sz w:val="22"/>
        </w:rPr>
        <w:t>12</w:t>
      </w:r>
      <w:r w:rsidRPr="00FD1A6F">
        <w:rPr>
          <w:rFonts w:ascii="Arial" w:hAnsi="Arial" w:cs="Arial"/>
          <w:sz w:val="22"/>
        </w:rPr>
        <w:t>, 277–288 (2012).</w:t>
      </w:r>
    </w:p>
    <w:p w14:paraId="2CFFC446" w14:textId="77777777" w:rsidR="00FD1A6F" w:rsidRPr="00FD1A6F" w:rsidRDefault="00FD1A6F" w:rsidP="00FD1A6F">
      <w:pPr>
        <w:pStyle w:val="Bibliography"/>
        <w:rPr>
          <w:rFonts w:ascii="Arial" w:hAnsi="Arial" w:cs="Arial"/>
          <w:sz w:val="22"/>
        </w:rPr>
      </w:pPr>
      <w:r w:rsidRPr="00FD1A6F">
        <w:rPr>
          <w:rFonts w:ascii="Arial" w:hAnsi="Arial" w:cs="Arial"/>
          <w:sz w:val="22"/>
        </w:rPr>
        <w:t>21.</w:t>
      </w:r>
      <w:r w:rsidRPr="00FD1A6F">
        <w:rPr>
          <w:rFonts w:ascii="Arial" w:hAnsi="Arial" w:cs="Arial"/>
          <w:sz w:val="22"/>
        </w:rPr>
        <w:tab/>
        <w:t xml:space="preserve">Gaulke, C. A. </w:t>
      </w:r>
      <w:r w:rsidRPr="00FD1A6F">
        <w:rPr>
          <w:rFonts w:ascii="Arial" w:hAnsi="Arial" w:cs="Arial"/>
          <w:i/>
          <w:iCs/>
          <w:sz w:val="22"/>
        </w:rPr>
        <w:t>et al.</w:t>
      </w:r>
      <w:r w:rsidRPr="00FD1A6F">
        <w:rPr>
          <w:rFonts w:ascii="Arial" w:hAnsi="Arial" w:cs="Arial"/>
          <w:sz w:val="22"/>
        </w:rPr>
        <w:t xml:space="preserve"> A longitudinal assessment of host-microbe-parasite interactions resolves the zebrafish gut microbiome’s link to Pseudocapillaria tomentosa infection and pathology. </w:t>
      </w:r>
      <w:r w:rsidRPr="00FD1A6F">
        <w:rPr>
          <w:rFonts w:ascii="Arial" w:hAnsi="Arial" w:cs="Arial"/>
          <w:i/>
          <w:iCs/>
          <w:sz w:val="22"/>
        </w:rPr>
        <w:t>Microbiome</w:t>
      </w:r>
      <w:r w:rsidRPr="00FD1A6F">
        <w:rPr>
          <w:rFonts w:ascii="Arial" w:hAnsi="Arial" w:cs="Arial"/>
          <w:sz w:val="22"/>
        </w:rPr>
        <w:t xml:space="preserve"> </w:t>
      </w:r>
      <w:r w:rsidRPr="00FD1A6F">
        <w:rPr>
          <w:rFonts w:ascii="Arial" w:hAnsi="Arial" w:cs="Arial"/>
          <w:b/>
          <w:bCs/>
          <w:sz w:val="22"/>
        </w:rPr>
        <w:t>7</w:t>
      </w:r>
      <w:r w:rsidRPr="00FD1A6F">
        <w:rPr>
          <w:rFonts w:ascii="Arial" w:hAnsi="Arial" w:cs="Arial"/>
          <w:sz w:val="22"/>
        </w:rPr>
        <w:t>, 10 (2019).</w:t>
      </w:r>
    </w:p>
    <w:p w14:paraId="6B198220" w14:textId="77777777" w:rsidR="00FD1A6F" w:rsidRPr="00FD1A6F" w:rsidRDefault="00FD1A6F" w:rsidP="00FD1A6F">
      <w:pPr>
        <w:pStyle w:val="Bibliography"/>
        <w:rPr>
          <w:rFonts w:ascii="Arial" w:hAnsi="Arial" w:cs="Arial"/>
          <w:sz w:val="22"/>
        </w:rPr>
      </w:pPr>
      <w:r w:rsidRPr="00FD1A6F">
        <w:rPr>
          <w:rFonts w:ascii="Arial" w:hAnsi="Arial" w:cs="Arial"/>
          <w:sz w:val="22"/>
        </w:rPr>
        <w:t>22.</w:t>
      </w:r>
      <w:r w:rsidRPr="00FD1A6F">
        <w:rPr>
          <w:rFonts w:ascii="Arial" w:hAnsi="Arial" w:cs="Arial"/>
          <w:sz w:val="22"/>
        </w:rPr>
        <w:tab/>
        <w:t>Tian, C., Jiang, D., Hammer, A., Sharpton, T. &amp; Jiang, Y. Compositional Graphical Lasso Resolves the Impact of Parasitic Infection on Gut Microbial Interaction Networks in a Zebrafish Model. Preprint at https://doi.org/10.48550/arXiv.2207.00984 (2022).</w:t>
      </w:r>
    </w:p>
    <w:p w14:paraId="4CA1F784" w14:textId="77777777" w:rsidR="00FD1A6F" w:rsidRPr="00FD1A6F" w:rsidRDefault="00FD1A6F" w:rsidP="00FD1A6F">
      <w:pPr>
        <w:pStyle w:val="Bibliography"/>
        <w:rPr>
          <w:rFonts w:ascii="Arial" w:hAnsi="Arial" w:cs="Arial"/>
          <w:sz w:val="22"/>
        </w:rPr>
      </w:pPr>
      <w:r w:rsidRPr="00FD1A6F">
        <w:rPr>
          <w:rFonts w:ascii="Arial" w:hAnsi="Arial" w:cs="Arial"/>
          <w:sz w:val="22"/>
        </w:rPr>
        <w:t>23.</w:t>
      </w:r>
      <w:r w:rsidRPr="00FD1A6F">
        <w:rPr>
          <w:rFonts w:ascii="Arial" w:hAnsi="Arial" w:cs="Arial"/>
          <w:sz w:val="22"/>
        </w:rPr>
        <w:tab/>
      </w:r>
      <w:proofErr w:type="spellStart"/>
      <w:r w:rsidRPr="00FD1A6F">
        <w:rPr>
          <w:rFonts w:ascii="Arial" w:hAnsi="Arial" w:cs="Arial"/>
          <w:sz w:val="22"/>
        </w:rPr>
        <w:t>Daligault</w:t>
      </w:r>
      <w:proofErr w:type="spellEnd"/>
      <w:r w:rsidRPr="00FD1A6F">
        <w:rPr>
          <w:rFonts w:ascii="Arial" w:hAnsi="Arial" w:cs="Arial"/>
          <w:sz w:val="22"/>
        </w:rPr>
        <w:t xml:space="preserve">, H. </w:t>
      </w:r>
      <w:r w:rsidRPr="00FD1A6F">
        <w:rPr>
          <w:rFonts w:ascii="Arial" w:hAnsi="Arial" w:cs="Arial"/>
          <w:i/>
          <w:iCs/>
          <w:sz w:val="22"/>
        </w:rPr>
        <w:t>et al.</w:t>
      </w:r>
      <w:r w:rsidRPr="00FD1A6F">
        <w:rPr>
          <w:rFonts w:ascii="Arial" w:hAnsi="Arial" w:cs="Arial"/>
          <w:sz w:val="22"/>
        </w:rPr>
        <w:t xml:space="preserve"> Complete genome sequence of </w:t>
      </w:r>
      <w:proofErr w:type="spellStart"/>
      <w:r w:rsidRPr="00FD1A6F">
        <w:rPr>
          <w:rFonts w:ascii="Arial" w:hAnsi="Arial" w:cs="Arial"/>
          <w:sz w:val="22"/>
        </w:rPr>
        <w:t>Haliscomenobacter</w:t>
      </w:r>
      <w:proofErr w:type="spellEnd"/>
      <w:r w:rsidRPr="00FD1A6F">
        <w:rPr>
          <w:rFonts w:ascii="Arial" w:hAnsi="Arial" w:cs="Arial"/>
          <w:sz w:val="22"/>
        </w:rPr>
        <w:t xml:space="preserve"> </w:t>
      </w:r>
      <w:proofErr w:type="spellStart"/>
      <w:r w:rsidRPr="00FD1A6F">
        <w:rPr>
          <w:rFonts w:ascii="Arial" w:hAnsi="Arial" w:cs="Arial"/>
          <w:sz w:val="22"/>
        </w:rPr>
        <w:t>hydrossis</w:t>
      </w:r>
      <w:proofErr w:type="spellEnd"/>
      <w:r w:rsidRPr="00FD1A6F">
        <w:rPr>
          <w:rFonts w:ascii="Arial" w:hAnsi="Arial" w:cs="Arial"/>
          <w:sz w:val="22"/>
        </w:rPr>
        <w:t xml:space="preserve"> type strain (OT). </w:t>
      </w:r>
      <w:r w:rsidRPr="00FD1A6F">
        <w:rPr>
          <w:rFonts w:ascii="Arial" w:hAnsi="Arial" w:cs="Arial"/>
          <w:i/>
          <w:iCs/>
          <w:sz w:val="22"/>
        </w:rPr>
        <w:t>Standards in Genomic Sciences</w:t>
      </w:r>
      <w:r w:rsidRPr="00FD1A6F">
        <w:rPr>
          <w:rFonts w:ascii="Arial" w:hAnsi="Arial" w:cs="Arial"/>
          <w:sz w:val="22"/>
        </w:rPr>
        <w:t xml:space="preserve"> </w:t>
      </w:r>
      <w:r w:rsidRPr="00FD1A6F">
        <w:rPr>
          <w:rFonts w:ascii="Arial" w:hAnsi="Arial" w:cs="Arial"/>
          <w:b/>
          <w:bCs/>
          <w:sz w:val="22"/>
        </w:rPr>
        <w:t>4</w:t>
      </w:r>
      <w:r w:rsidRPr="00FD1A6F">
        <w:rPr>
          <w:rFonts w:ascii="Arial" w:hAnsi="Arial" w:cs="Arial"/>
          <w:sz w:val="22"/>
        </w:rPr>
        <w:t>, 352 (2011).</w:t>
      </w:r>
    </w:p>
    <w:p w14:paraId="7CA16063" w14:textId="77777777" w:rsidR="00FD1A6F" w:rsidRPr="00FD1A6F" w:rsidRDefault="00FD1A6F" w:rsidP="00FD1A6F">
      <w:pPr>
        <w:pStyle w:val="Bibliography"/>
        <w:rPr>
          <w:rFonts w:ascii="Arial" w:hAnsi="Arial" w:cs="Arial"/>
          <w:sz w:val="22"/>
        </w:rPr>
      </w:pPr>
      <w:r w:rsidRPr="00FD1A6F">
        <w:rPr>
          <w:rFonts w:ascii="Arial" w:hAnsi="Arial" w:cs="Arial"/>
          <w:sz w:val="22"/>
        </w:rPr>
        <w:t>24.</w:t>
      </w:r>
      <w:r w:rsidRPr="00FD1A6F">
        <w:rPr>
          <w:rFonts w:ascii="Arial" w:hAnsi="Arial" w:cs="Arial"/>
          <w:sz w:val="22"/>
        </w:rPr>
        <w:tab/>
      </w:r>
      <w:proofErr w:type="spellStart"/>
      <w:r w:rsidRPr="00FD1A6F">
        <w:rPr>
          <w:rFonts w:ascii="Arial" w:hAnsi="Arial" w:cs="Arial"/>
          <w:sz w:val="22"/>
        </w:rPr>
        <w:t>Whipps</w:t>
      </w:r>
      <w:proofErr w:type="spellEnd"/>
      <w:r w:rsidRPr="00FD1A6F">
        <w:rPr>
          <w:rFonts w:ascii="Arial" w:hAnsi="Arial" w:cs="Arial"/>
          <w:sz w:val="22"/>
        </w:rPr>
        <w:t xml:space="preserve">, C., Matthews, J. &amp; Kent, M. </w:t>
      </w:r>
      <w:proofErr w:type="gramStart"/>
      <w:r w:rsidRPr="00FD1A6F">
        <w:rPr>
          <w:rFonts w:ascii="Arial" w:hAnsi="Arial" w:cs="Arial"/>
          <w:sz w:val="22"/>
        </w:rPr>
        <w:t>Distribution</w:t>
      </w:r>
      <w:proofErr w:type="gramEnd"/>
      <w:r w:rsidRPr="00FD1A6F">
        <w:rPr>
          <w:rFonts w:ascii="Arial" w:hAnsi="Arial" w:cs="Arial"/>
          <w:sz w:val="22"/>
        </w:rPr>
        <w:t xml:space="preserve"> and genetic characterization of Mycobacterium chelonae in laboratory zebrafish Danio rerio. </w:t>
      </w:r>
      <w:r w:rsidRPr="00FD1A6F">
        <w:rPr>
          <w:rFonts w:ascii="Arial" w:hAnsi="Arial" w:cs="Arial"/>
          <w:i/>
          <w:iCs/>
          <w:sz w:val="22"/>
        </w:rPr>
        <w:t xml:space="preserve">Dis. </w:t>
      </w:r>
      <w:proofErr w:type="spellStart"/>
      <w:r w:rsidRPr="00FD1A6F">
        <w:rPr>
          <w:rFonts w:ascii="Arial" w:hAnsi="Arial" w:cs="Arial"/>
          <w:i/>
          <w:iCs/>
          <w:sz w:val="22"/>
        </w:rPr>
        <w:t>Aquat</w:t>
      </w:r>
      <w:proofErr w:type="spellEnd"/>
      <w:r w:rsidRPr="00FD1A6F">
        <w:rPr>
          <w:rFonts w:ascii="Arial" w:hAnsi="Arial" w:cs="Arial"/>
          <w:i/>
          <w:iCs/>
          <w:sz w:val="22"/>
        </w:rPr>
        <w:t>. Org.</w:t>
      </w:r>
      <w:r w:rsidRPr="00FD1A6F">
        <w:rPr>
          <w:rFonts w:ascii="Arial" w:hAnsi="Arial" w:cs="Arial"/>
          <w:sz w:val="22"/>
        </w:rPr>
        <w:t xml:space="preserve"> </w:t>
      </w:r>
      <w:r w:rsidRPr="00FD1A6F">
        <w:rPr>
          <w:rFonts w:ascii="Arial" w:hAnsi="Arial" w:cs="Arial"/>
          <w:b/>
          <w:bCs/>
          <w:sz w:val="22"/>
        </w:rPr>
        <w:t>82</w:t>
      </w:r>
      <w:r w:rsidRPr="00FD1A6F">
        <w:rPr>
          <w:rFonts w:ascii="Arial" w:hAnsi="Arial" w:cs="Arial"/>
          <w:sz w:val="22"/>
        </w:rPr>
        <w:t>, 45–54 (2008).</w:t>
      </w:r>
    </w:p>
    <w:p w14:paraId="55FBA336" w14:textId="77777777" w:rsidR="00FD1A6F" w:rsidRPr="00FD1A6F" w:rsidRDefault="00FD1A6F" w:rsidP="00FD1A6F">
      <w:pPr>
        <w:pStyle w:val="Bibliography"/>
        <w:rPr>
          <w:rFonts w:ascii="Arial" w:hAnsi="Arial" w:cs="Arial"/>
          <w:sz w:val="22"/>
        </w:rPr>
      </w:pPr>
      <w:r w:rsidRPr="00FD1A6F">
        <w:rPr>
          <w:rFonts w:ascii="Arial" w:hAnsi="Arial" w:cs="Arial"/>
          <w:sz w:val="22"/>
        </w:rPr>
        <w:t>25.</w:t>
      </w:r>
      <w:r w:rsidRPr="00FD1A6F">
        <w:rPr>
          <w:rFonts w:ascii="Arial" w:hAnsi="Arial" w:cs="Arial"/>
          <w:sz w:val="22"/>
        </w:rPr>
        <w:tab/>
        <w:t xml:space="preserve">Kent, M. &amp; </w:t>
      </w:r>
      <w:proofErr w:type="spellStart"/>
      <w:r w:rsidRPr="00FD1A6F">
        <w:rPr>
          <w:rFonts w:ascii="Arial" w:hAnsi="Arial" w:cs="Arial"/>
          <w:sz w:val="22"/>
        </w:rPr>
        <w:t>Varga</w:t>
      </w:r>
      <w:proofErr w:type="spellEnd"/>
      <w:r w:rsidRPr="00FD1A6F">
        <w:rPr>
          <w:rFonts w:ascii="Arial" w:hAnsi="Arial" w:cs="Arial"/>
          <w:sz w:val="22"/>
        </w:rPr>
        <w:t xml:space="preserve">, Z. Use of </w:t>
      </w:r>
      <w:proofErr w:type="spellStart"/>
      <w:r w:rsidRPr="00FD1A6F">
        <w:rPr>
          <w:rFonts w:ascii="Arial" w:hAnsi="Arial" w:cs="Arial"/>
          <w:sz w:val="22"/>
        </w:rPr>
        <w:t>Zebrafi</w:t>
      </w:r>
      <w:proofErr w:type="spellEnd"/>
      <w:r w:rsidRPr="00FD1A6F">
        <w:rPr>
          <w:rFonts w:ascii="Arial" w:hAnsi="Arial" w:cs="Arial"/>
          <w:sz w:val="22"/>
        </w:rPr>
        <w:t xml:space="preserve"> </w:t>
      </w:r>
      <w:proofErr w:type="spellStart"/>
      <w:r w:rsidRPr="00FD1A6F">
        <w:rPr>
          <w:rFonts w:ascii="Arial" w:hAnsi="Arial" w:cs="Arial"/>
          <w:sz w:val="22"/>
        </w:rPr>
        <w:t>sh</w:t>
      </w:r>
      <w:proofErr w:type="spellEnd"/>
      <w:r w:rsidRPr="00FD1A6F">
        <w:rPr>
          <w:rFonts w:ascii="Arial" w:hAnsi="Arial" w:cs="Arial"/>
          <w:sz w:val="22"/>
        </w:rPr>
        <w:t xml:space="preserve"> in Research and Importance of Health and Husbandry. </w:t>
      </w:r>
      <w:r w:rsidRPr="00FD1A6F">
        <w:rPr>
          <w:rFonts w:ascii="Arial" w:hAnsi="Arial" w:cs="Arial"/>
          <w:i/>
          <w:iCs/>
          <w:sz w:val="22"/>
        </w:rPr>
        <w:t>ILAR Journal</w:t>
      </w:r>
      <w:r w:rsidRPr="00FD1A6F">
        <w:rPr>
          <w:rFonts w:ascii="Arial" w:hAnsi="Arial" w:cs="Arial"/>
          <w:sz w:val="22"/>
        </w:rPr>
        <w:t xml:space="preserve"> </w:t>
      </w:r>
      <w:r w:rsidRPr="00FD1A6F">
        <w:rPr>
          <w:rFonts w:ascii="Arial" w:hAnsi="Arial" w:cs="Arial"/>
          <w:b/>
          <w:bCs/>
          <w:sz w:val="22"/>
        </w:rPr>
        <w:t>53</w:t>
      </w:r>
      <w:r w:rsidRPr="00FD1A6F">
        <w:rPr>
          <w:rFonts w:ascii="Arial" w:hAnsi="Arial" w:cs="Arial"/>
          <w:sz w:val="22"/>
        </w:rPr>
        <w:t>, 89–94 (2012).</w:t>
      </w:r>
    </w:p>
    <w:p w14:paraId="31B1222A" w14:textId="77777777" w:rsidR="00FD1A6F" w:rsidRPr="00FD1A6F" w:rsidRDefault="00FD1A6F" w:rsidP="00FD1A6F">
      <w:pPr>
        <w:pStyle w:val="Bibliography"/>
        <w:rPr>
          <w:rFonts w:ascii="Arial" w:hAnsi="Arial" w:cs="Arial"/>
          <w:sz w:val="22"/>
        </w:rPr>
      </w:pPr>
      <w:r w:rsidRPr="00FD1A6F">
        <w:rPr>
          <w:rFonts w:ascii="Arial" w:hAnsi="Arial" w:cs="Arial"/>
          <w:sz w:val="22"/>
        </w:rPr>
        <w:lastRenderedPageBreak/>
        <w:t>26.</w:t>
      </w:r>
      <w:r w:rsidRPr="00FD1A6F">
        <w:rPr>
          <w:rFonts w:ascii="Arial" w:hAnsi="Arial" w:cs="Arial"/>
          <w:sz w:val="22"/>
        </w:rPr>
        <w:tab/>
        <w:t xml:space="preserve">Chang, C. T., Benedict, S. &amp; </w:t>
      </w:r>
      <w:proofErr w:type="spellStart"/>
      <w:r w:rsidRPr="00FD1A6F">
        <w:rPr>
          <w:rFonts w:ascii="Arial" w:hAnsi="Arial" w:cs="Arial"/>
          <w:sz w:val="22"/>
        </w:rPr>
        <w:t>Whipps</w:t>
      </w:r>
      <w:proofErr w:type="spellEnd"/>
      <w:r w:rsidRPr="00FD1A6F">
        <w:rPr>
          <w:rFonts w:ascii="Arial" w:hAnsi="Arial" w:cs="Arial"/>
          <w:sz w:val="22"/>
        </w:rPr>
        <w:t xml:space="preserve">, C. M. Transmission of Mycobacterium chelonae and Mycobacterium </w:t>
      </w:r>
      <w:proofErr w:type="spellStart"/>
      <w:r w:rsidRPr="00FD1A6F">
        <w:rPr>
          <w:rFonts w:ascii="Arial" w:hAnsi="Arial" w:cs="Arial"/>
          <w:sz w:val="22"/>
        </w:rPr>
        <w:t>marinum</w:t>
      </w:r>
      <w:proofErr w:type="spellEnd"/>
      <w:r w:rsidRPr="00FD1A6F">
        <w:rPr>
          <w:rFonts w:ascii="Arial" w:hAnsi="Arial" w:cs="Arial"/>
          <w:sz w:val="22"/>
        </w:rPr>
        <w:t xml:space="preserve"> in laboratory zebrafish through live feeds. </w:t>
      </w:r>
      <w:r w:rsidRPr="00FD1A6F">
        <w:rPr>
          <w:rFonts w:ascii="Arial" w:hAnsi="Arial" w:cs="Arial"/>
          <w:i/>
          <w:iCs/>
          <w:sz w:val="22"/>
        </w:rPr>
        <w:t>Journal of Fish Diseases</w:t>
      </w:r>
      <w:r w:rsidRPr="00FD1A6F">
        <w:rPr>
          <w:rFonts w:ascii="Arial" w:hAnsi="Arial" w:cs="Arial"/>
          <w:sz w:val="22"/>
        </w:rPr>
        <w:t xml:space="preserve"> </w:t>
      </w:r>
      <w:r w:rsidRPr="00FD1A6F">
        <w:rPr>
          <w:rFonts w:ascii="Arial" w:hAnsi="Arial" w:cs="Arial"/>
          <w:b/>
          <w:bCs/>
          <w:sz w:val="22"/>
        </w:rPr>
        <w:t>42</w:t>
      </w:r>
      <w:r w:rsidRPr="00FD1A6F">
        <w:rPr>
          <w:rFonts w:ascii="Arial" w:hAnsi="Arial" w:cs="Arial"/>
          <w:sz w:val="22"/>
        </w:rPr>
        <w:t>, 1425–1431 (2019).</w:t>
      </w:r>
    </w:p>
    <w:p w14:paraId="73786D09" w14:textId="77777777" w:rsidR="00FD1A6F" w:rsidRPr="00FD1A6F" w:rsidRDefault="00FD1A6F" w:rsidP="00FD1A6F">
      <w:pPr>
        <w:pStyle w:val="Bibliography"/>
        <w:rPr>
          <w:rFonts w:ascii="Arial" w:hAnsi="Arial" w:cs="Arial"/>
          <w:sz w:val="22"/>
        </w:rPr>
      </w:pPr>
      <w:r w:rsidRPr="00FD1A6F">
        <w:rPr>
          <w:rFonts w:ascii="Arial" w:hAnsi="Arial" w:cs="Arial"/>
          <w:sz w:val="22"/>
        </w:rPr>
        <w:t>27.</w:t>
      </w:r>
      <w:r w:rsidRPr="00FD1A6F">
        <w:rPr>
          <w:rFonts w:ascii="Arial" w:hAnsi="Arial" w:cs="Arial"/>
          <w:sz w:val="22"/>
        </w:rPr>
        <w:tab/>
        <w:t xml:space="preserve">Burns, A. R. </w:t>
      </w:r>
      <w:r w:rsidRPr="00FD1A6F">
        <w:rPr>
          <w:rFonts w:ascii="Arial" w:hAnsi="Arial" w:cs="Arial"/>
          <w:i/>
          <w:iCs/>
          <w:sz w:val="22"/>
        </w:rPr>
        <w:t>et al.</w:t>
      </w:r>
      <w:r w:rsidRPr="00FD1A6F">
        <w:rPr>
          <w:rFonts w:ascii="Arial" w:hAnsi="Arial" w:cs="Arial"/>
          <w:sz w:val="22"/>
        </w:rPr>
        <w:t xml:space="preserve"> Contribution of neutral processes to the assembly of gut microbial communities in the zebrafish over host development. </w:t>
      </w:r>
      <w:r w:rsidRPr="00FD1A6F">
        <w:rPr>
          <w:rFonts w:ascii="Arial" w:hAnsi="Arial" w:cs="Arial"/>
          <w:i/>
          <w:iCs/>
          <w:sz w:val="22"/>
        </w:rPr>
        <w:t>ISME J</w:t>
      </w:r>
      <w:r w:rsidRPr="00FD1A6F">
        <w:rPr>
          <w:rFonts w:ascii="Arial" w:hAnsi="Arial" w:cs="Arial"/>
          <w:sz w:val="22"/>
        </w:rPr>
        <w:t xml:space="preserve"> </w:t>
      </w:r>
      <w:r w:rsidRPr="00FD1A6F">
        <w:rPr>
          <w:rFonts w:ascii="Arial" w:hAnsi="Arial" w:cs="Arial"/>
          <w:b/>
          <w:bCs/>
          <w:sz w:val="22"/>
        </w:rPr>
        <w:t>10</w:t>
      </w:r>
      <w:r w:rsidRPr="00FD1A6F">
        <w:rPr>
          <w:rFonts w:ascii="Arial" w:hAnsi="Arial" w:cs="Arial"/>
          <w:sz w:val="22"/>
        </w:rPr>
        <w:t>, 655–664 (2016).</w:t>
      </w:r>
    </w:p>
    <w:p w14:paraId="6DFBF2EB" w14:textId="77777777" w:rsidR="00FD1A6F" w:rsidRPr="00FD1A6F" w:rsidRDefault="00FD1A6F" w:rsidP="00FD1A6F">
      <w:pPr>
        <w:pStyle w:val="Bibliography"/>
        <w:rPr>
          <w:rFonts w:ascii="Arial" w:hAnsi="Arial" w:cs="Arial"/>
          <w:sz w:val="22"/>
        </w:rPr>
      </w:pPr>
      <w:r w:rsidRPr="00FD1A6F">
        <w:rPr>
          <w:rFonts w:ascii="Arial" w:hAnsi="Arial" w:cs="Arial"/>
          <w:sz w:val="22"/>
        </w:rPr>
        <w:t>28.</w:t>
      </w:r>
      <w:r w:rsidRPr="00FD1A6F">
        <w:rPr>
          <w:rFonts w:ascii="Arial" w:hAnsi="Arial" w:cs="Arial"/>
          <w:sz w:val="22"/>
        </w:rPr>
        <w:tab/>
        <w:t xml:space="preserve">Stephens, W. Z. </w:t>
      </w:r>
      <w:r w:rsidRPr="00FD1A6F">
        <w:rPr>
          <w:rFonts w:ascii="Arial" w:hAnsi="Arial" w:cs="Arial"/>
          <w:i/>
          <w:iCs/>
          <w:sz w:val="22"/>
        </w:rPr>
        <w:t>et al.</w:t>
      </w:r>
      <w:r w:rsidRPr="00FD1A6F">
        <w:rPr>
          <w:rFonts w:ascii="Arial" w:hAnsi="Arial" w:cs="Arial"/>
          <w:sz w:val="22"/>
        </w:rPr>
        <w:t xml:space="preserve"> The composition of the zebrafish intestinal microbial community varies across development. </w:t>
      </w:r>
      <w:r w:rsidRPr="00FD1A6F">
        <w:rPr>
          <w:rFonts w:ascii="Arial" w:hAnsi="Arial" w:cs="Arial"/>
          <w:i/>
          <w:iCs/>
          <w:sz w:val="22"/>
        </w:rPr>
        <w:t>ISME J</w:t>
      </w:r>
      <w:r w:rsidRPr="00FD1A6F">
        <w:rPr>
          <w:rFonts w:ascii="Arial" w:hAnsi="Arial" w:cs="Arial"/>
          <w:sz w:val="22"/>
        </w:rPr>
        <w:t xml:space="preserve"> </w:t>
      </w:r>
      <w:r w:rsidRPr="00FD1A6F">
        <w:rPr>
          <w:rFonts w:ascii="Arial" w:hAnsi="Arial" w:cs="Arial"/>
          <w:b/>
          <w:bCs/>
          <w:sz w:val="22"/>
        </w:rPr>
        <w:t>10</w:t>
      </w:r>
      <w:r w:rsidRPr="00FD1A6F">
        <w:rPr>
          <w:rFonts w:ascii="Arial" w:hAnsi="Arial" w:cs="Arial"/>
          <w:sz w:val="22"/>
        </w:rPr>
        <w:t>, 644–654 (2016).</w:t>
      </w:r>
    </w:p>
    <w:p w14:paraId="75A31CED" w14:textId="77777777" w:rsidR="00FD1A6F" w:rsidRPr="00FD1A6F" w:rsidRDefault="00FD1A6F" w:rsidP="00FD1A6F">
      <w:pPr>
        <w:pStyle w:val="Bibliography"/>
        <w:rPr>
          <w:rFonts w:ascii="Arial" w:hAnsi="Arial" w:cs="Arial"/>
          <w:sz w:val="22"/>
        </w:rPr>
      </w:pPr>
      <w:r w:rsidRPr="00FD1A6F">
        <w:rPr>
          <w:rFonts w:ascii="Arial" w:hAnsi="Arial" w:cs="Arial"/>
          <w:sz w:val="22"/>
        </w:rPr>
        <w:t>29.</w:t>
      </w:r>
      <w:r w:rsidRPr="00FD1A6F">
        <w:rPr>
          <w:rFonts w:ascii="Arial" w:hAnsi="Arial" w:cs="Arial"/>
          <w:sz w:val="22"/>
        </w:rPr>
        <w:tab/>
        <w:t xml:space="preserve">Xiao, F. </w:t>
      </w:r>
      <w:r w:rsidRPr="00FD1A6F">
        <w:rPr>
          <w:rFonts w:ascii="Arial" w:hAnsi="Arial" w:cs="Arial"/>
          <w:i/>
          <w:iCs/>
          <w:sz w:val="22"/>
        </w:rPr>
        <w:t>et al.</w:t>
      </w:r>
      <w:r w:rsidRPr="00FD1A6F">
        <w:rPr>
          <w:rFonts w:ascii="Arial" w:hAnsi="Arial" w:cs="Arial"/>
          <w:sz w:val="22"/>
        </w:rPr>
        <w:t xml:space="preserve"> Host development overwhelms environmental dispersal in governing the ecological succession of zebrafish gut microbiota. </w:t>
      </w:r>
      <w:proofErr w:type="spellStart"/>
      <w:r w:rsidRPr="00FD1A6F">
        <w:rPr>
          <w:rFonts w:ascii="Arial" w:hAnsi="Arial" w:cs="Arial"/>
          <w:i/>
          <w:iCs/>
          <w:sz w:val="22"/>
        </w:rPr>
        <w:t>npj</w:t>
      </w:r>
      <w:proofErr w:type="spellEnd"/>
      <w:r w:rsidRPr="00FD1A6F">
        <w:rPr>
          <w:rFonts w:ascii="Arial" w:hAnsi="Arial" w:cs="Arial"/>
          <w:i/>
          <w:iCs/>
          <w:sz w:val="22"/>
        </w:rPr>
        <w:t xml:space="preserve"> Biofilms Microbiomes</w:t>
      </w:r>
      <w:r w:rsidRPr="00FD1A6F">
        <w:rPr>
          <w:rFonts w:ascii="Arial" w:hAnsi="Arial" w:cs="Arial"/>
          <w:sz w:val="22"/>
        </w:rPr>
        <w:t xml:space="preserve"> </w:t>
      </w:r>
      <w:r w:rsidRPr="00FD1A6F">
        <w:rPr>
          <w:rFonts w:ascii="Arial" w:hAnsi="Arial" w:cs="Arial"/>
          <w:b/>
          <w:bCs/>
          <w:sz w:val="22"/>
        </w:rPr>
        <w:t>7</w:t>
      </w:r>
      <w:r w:rsidRPr="00FD1A6F">
        <w:rPr>
          <w:rFonts w:ascii="Arial" w:hAnsi="Arial" w:cs="Arial"/>
          <w:sz w:val="22"/>
        </w:rPr>
        <w:t>, 1–12 (2021).</w:t>
      </w:r>
    </w:p>
    <w:p w14:paraId="0D999E2C" w14:textId="77777777" w:rsidR="00FD1A6F" w:rsidRPr="00FD1A6F" w:rsidRDefault="00FD1A6F" w:rsidP="00FD1A6F">
      <w:pPr>
        <w:pStyle w:val="Bibliography"/>
        <w:rPr>
          <w:rFonts w:ascii="Arial" w:hAnsi="Arial" w:cs="Arial"/>
          <w:sz w:val="22"/>
        </w:rPr>
      </w:pPr>
      <w:r w:rsidRPr="00FD1A6F">
        <w:rPr>
          <w:rFonts w:ascii="Arial" w:hAnsi="Arial" w:cs="Arial"/>
          <w:sz w:val="22"/>
        </w:rPr>
        <w:t>30.</w:t>
      </w:r>
      <w:r w:rsidRPr="00FD1A6F">
        <w:rPr>
          <w:rFonts w:ascii="Arial" w:hAnsi="Arial" w:cs="Arial"/>
          <w:sz w:val="22"/>
        </w:rPr>
        <w:tab/>
        <w:t xml:space="preserve">Xiao, F. </w:t>
      </w:r>
      <w:r w:rsidRPr="00FD1A6F">
        <w:rPr>
          <w:rFonts w:ascii="Arial" w:hAnsi="Arial" w:cs="Arial"/>
          <w:i/>
          <w:iCs/>
          <w:sz w:val="22"/>
        </w:rPr>
        <w:t>et al.</w:t>
      </w:r>
      <w:r w:rsidRPr="00FD1A6F">
        <w:rPr>
          <w:rFonts w:ascii="Arial" w:hAnsi="Arial" w:cs="Arial"/>
          <w:sz w:val="22"/>
        </w:rPr>
        <w:t xml:space="preserve"> Interactions and Stability of Gut Microbiota in Zebrafish Increase with Host Development. </w:t>
      </w:r>
      <w:proofErr w:type="spellStart"/>
      <w:r w:rsidRPr="00FD1A6F">
        <w:rPr>
          <w:rFonts w:ascii="Arial" w:hAnsi="Arial" w:cs="Arial"/>
          <w:i/>
          <w:iCs/>
          <w:sz w:val="22"/>
        </w:rPr>
        <w:t>Microbiol</w:t>
      </w:r>
      <w:proofErr w:type="spellEnd"/>
      <w:r w:rsidRPr="00FD1A6F">
        <w:rPr>
          <w:rFonts w:ascii="Arial" w:hAnsi="Arial" w:cs="Arial"/>
          <w:i/>
          <w:iCs/>
          <w:sz w:val="22"/>
        </w:rPr>
        <w:t xml:space="preserve"> </w:t>
      </w:r>
      <w:proofErr w:type="spellStart"/>
      <w:r w:rsidRPr="00FD1A6F">
        <w:rPr>
          <w:rFonts w:ascii="Arial" w:hAnsi="Arial" w:cs="Arial"/>
          <w:i/>
          <w:iCs/>
          <w:sz w:val="22"/>
        </w:rPr>
        <w:t>Spectr</w:t>
      </w:r>
      <w:proofErr w:type="spellEnd"/>
      <w:r w:rsidRPr="00FD1A6F">
        <w:rPr>
          <w:rFonts w:ascii="Arial" w:hAnsi="Arial" w:cs="Arial"/>
          <w:sz w:val="22"/>
        </w:rPr>
        <w:t xml:space="preserve"> </w:t>
      </w:r>
      <w:r w:rsidRPr="00FD1A6F">
        <w:rPr>
          <w:rFonts w:ascii="Arial" w:hAnsi="Arial" w:cs="Arial"/>
          <w:b/>
          <w:bCs/>
          <w:sz w:val="22"/>
        </w:rPr>
        <w:t>10</w:t>
      </w:r>
      <w:r w:rsidRPr="00FD1A6F">
        <w:rPr>
          <w:rFonts w:ascii="Arial" w:hAnsi="Arial" w:cs="Arial"/>
          <w:sz w:val="22"/>
        </w:rPr>
        <w:t>, e01696-21 (2022).</w:t>
      </w:r>
    </w:p>
    <w:p w14:paraId="5955AB04" w14:textId="77777777" w:rsidR="00FD1A6F" w:rsidRPr="00FD1A6F" w:rsidRDefault="00FD1A6F" w:rsidP="00FD1A6F">
      <w:pPr>
        <w:pStyle w:val="Bibliography"/>
        <w:rPr>
          <w:rFonts w:ascii="Arial" w:hAnsi="Arial" w:cs="Arial"/>
          <w:sz w:val="22"/>
        </w:rPr>
      </w:pPr>
      <w:r w:rsidRPr="00FD1A6F">
        <w:rPr>
          <w:rFonts w:ascii="Arial" w:hAnsi="Arial" w:cs="Arial"/>
          <w:sz w:val="22"/>
        </w:rPr>
        <w:t>31.</w:t>
      </w:r>
      <w:r w:rsidRPr="00FD1A6F">
        <w:rPr>
          <w:rFonts w:ascii="Arial" w:hAnsi="Arial" w:cs="Arial"/>
          <w:sz w:val="22"/>
        </w:rPr>
        <w:tab/>
        <w:t xml:space="preserve">Sharpton, T. J. Role of the Gut Microbiome in Vertebrate Evolution. </w:t>
      </w:r>
      <w:proofErr w:type="spellStart"/>
      <w:r w:rsidRPr="00FD1A6F">
        <w:rPr>
          <w:rFonts w:ascii="Arial" w:hAnsi="Arial" w:cs="Arial"/>
          <w:i/>
          <w:iCs/>
          <w:sz w:val="22"/>
        </w:rPr>
        <w:t>mSystems</w:t>
      </w:r>
      <w:proofErr w:type="spellEnd"/>
      <w:r w:rsidRPr="00FD1A6F">
        <w:rPr>
          <w:rFonts w:ascii="Arial" w:hAnsi="Arial" w:cs="Arial"/>
          <w:sz w:val="22"/>
        </w:rPr>
        <w:t xml:space="preserve"> </w:t>
      </w:r>
      <w:r w:rsidRPr="00FD1A6F">
        <w:rPr>
          <w:rFonts w:ascii="Arial" w:hAnsi="Arial" w:cs="Arial"/>
          <w:b/>
          <w:bCs/>
          <w:sz w:val="22"/>
        </w:rPr>
        <w:t>3</w:t>
      </w:r>
      <w:r w:rsidRPr="00FD1A6F">
        <w:rPr>
          <w:rFonts w:ascii="Arial" w:hAnsi="Arial" w:cs="Arial"/>
          <w:sz w:val="22"/>
        </w:rPr>
        <w:t>, e00174-17 (2018).</w:t>
      </w:r>
    </w:p>
    <w:p w14:paraId="468E98A9" w14:textId="77777777" w:rsidR="00FD1A6F" w:rsidRPr="00FD1A6F" w:rsidRDefault="00FD1A6F" w:rsidP="00FD1A6F">
      <w:pPr>
        <w:pStyle w:val="Bibliography"/>
        <w:rPr>
          <w:rFonts w:ascii="Arial" w:hAnsi="Arial" w:cs="Arial"/>
          <w:sz w:val="22"/>
        </w:rPr>
      </w:pPr>
      <w:r w:rsidRPr="00FD1A6F">
        <w:rPr>
          <w:rFonts w:ascii="Arial" w:hAnsi="Arial" w:cs="Arial"/>
          <w:sz w:val="22"/>
        </w:rPr>
        <w:t>32.</w:t>
      </w:r>
      <w:r w:rsidRPr="00FD1A6F">
        <w:rPr>
          <w:rFonts w:ascii="Arial" w:hAnsi="Arial" w:cs="Arial"/>
          <w:sz w:val="22"/>
        </w:rPr>
        <w:tab/>
        <w:t xml:space="preserve">Stephens, W. Z. </w:t>
      </w:r>
      <w:r w:rsidRPr="00FD1A6F">
        <w:rPr>
          <w:rFonts w:ascii="Arial" w:hAnsi="Arial" w:cs="Arial"/>
          <w:i/>
          <w:iCs/>
          <w:sz w:val="22"/>
        </w:rPr>
        <w:t>et al.</w:t>
      </w:r>
      <w:r w:rsidRPr="00FD1A6F">
        <w:rPr>
          <w:rFonts w:ascii="Arial" w:hAnsi="Arial" w:cs="Arial"/>
          <w:sz w:val="22"/>
        </w:rPr>
        <w:t xml:space="preserve"> Identification of Population Bottlenecks and Colonization Factors during Assembly of Bacterial Communities within the Zebrafish Intestine. </w:t>
      </w:r>
      <w:r w:rsidRPr="00FD1A6F">
        <w:rPr>
          <w:rFonts w:ascii="Arial" w:hAnsi="Arial" w:cs="Arial"/>
          <w:i/>
          <w:iCs/>
          <w:sz w:val="22"/>
        </w:rPr>
        <w:t>mBio</w:t>
      </w:r>
      <w:r w:rsidRPr="00FD1A6F">
        <w:rPr>
          <w:rFonts w:ascii="Arial" w:hAnsi="Arial" w:cs="Arial"/>
          <w:sz w:val="22"/>
        </w:rPr>
        <w:t xml:space="preserve"> </w:t>
      </w:r>
      <w:r w:rsidRPr="00FD1A6F">
        <w:rPr>
          <w:rFonts w:ascii="Arial" w:hAnsi="Arial" w:cs="Arial"/>
          <w:b/>
          <w:bCs/>
          <w:sz w:val="22"/>
        </w:rPr>
        <w:t>6</w:t>
      </w:r>
      <w:r w:rsidRPr="00FD1A6F">
        <w:rPr>
          <w:rFonts w:ascii="Arial" w:hAnsi="Arial" w:cs="Arial"/>
          <w:sz w:val="22"/>
        </w:rPr>
        <w:t>, e01163-15 (2015).</w:t>
      </w:r>
    </w:p>
    <w:p w14:paraId="67836DEC" w14:textId="77777777" w:rsidR="00FD1A6F" w:rsidRPr="00FD1A6F" w:rsidRDefault="00FD1A6F" w:rsidP="00FD1A6F">
      <w:pPr>
        <w:pStyle w:val="Bibliography"/>
        <w:rPr>
          <w:rFonts w:ascii="Arial" w:hAnsi="Arial" w:cs="Arial"/>
          <w:sz w:val="22"/>
        </w:rPr>
      </w:pPr>
      <w:r w:rsidRPr="00FD1A6F">
        <w:rPr>
          <w:rFonts w:ascii="Arial" w:hAnsi="Arial" w:cs="Arial"/>
          <w:sz w:val="22"/>
        </w:rPr>
        <w:t>33.</w:t>
      </w:r>
      <w:r w:rsidRPr="00FD1A6F">
        <w:rPr>
          <w:rFonts w:ascii="Arial" w:hAnsi="Arial" w:cs="Arial"/>
          <w:sz w:val="22"/>
        </w:rPr>
        <w:tab/>
        <w:t xml:space="preserve">Gaulke, C. A. </w:t>
      </w:r>
      <w:r w:rsidRPr="00FD1A6F">
        <w:rPr>
          <w:rFonts w:ascii="Arial" w:hAnsi="Arial" w:cs="Arial"/>
          <w:i/>
          <w:iCs/>
          <w:sz w:val="22"/>
        </w:rPr>
        <w:t>et al.</w:t>
      </w:r>
      <w:r w:rsidRPr="00FD1A6F">
        <w:rPr>
          <w:rFonts w:ascii="Arial" w:hAnsi="Arial" w:cs="Arial"/>
          <w:sz w:val="22"/>
        </w:rPr>
        <w:t xml:space="preserve"> </w:t>
      </w:r>
      <w:r w:rsidRPr="00FD1A6F">
        <w:rPr>
          <w:rFonts w:ascii="Arial" w:hAnsi="Arial" w:cs="Arial"/>
          <w:i/>
          <w:iCs/>
          <w:sz w:val="22"/>
        </w:rPr>
        <w:t>An integrated gene catalog of the zebrafish gut microbiome reveals significant homology with mammalian microbiomes</w:t>
      </w:r>
      <w:r w:rsidRPr="00FD1A6F">
        <w:rPr>
          <w:rFonts w:ascii="Arial" w:hAnsi="Arial" w:cs="Arial"/>
          <w:sz w:val="22"/>
        </w:rPr>
        <w:t>. http://biorxiv.org/lookup/doi/10.1101/2020.06.15.153924 (2020) doi:10.1101/2020.06.15.153924.</w:t>
      </w:r>
    </w:p>
    <w:p w14:paraId="381CF178" w14:textId="77777777" w:rsidR="00FD1A6F" w:rsidRPr="00FD1A6F" w:rsidRDefault="00FD1A6F" w:rsidP="00FD1A6F">
      <w:pPr>
        <w:pStyle w:val="Bibliography"/>
        <w:rPr>
          <w:rFonts w:ascii="Arial" w:hAnsi="Arial" w:cs="Arial"/>
          <w:sz w:val="22"/>
        </w:rPr>
      </w:pPr>
      <w:r w:rsidRPr="00FD1A6F">
        <w:rPr>
          <w:rFonts w:ascii="Arial" w:hAnsi="Arial" w:cs="Arial"/>
          <w:sz w:val="22"/>
        </w:rPr>
        <w:t>34.</w:t>
      </w:r>
      <w:r w:rsidRPr="00FD1A6F">
        <w:rPr>
          <w:rFonts w:ascii="Arial" w:hAnsi="Arial" w:cs="Arial"/>
          <w:sz w:val="22"/>
        </w:rPr>
        <w:tab/>
        <w:t xml:space="preserve">Kent, M. L., </w:t>
      </w:r>
      <w:proofErr w:type="spellStart"/>
      <w:r w:rsidRPr="00FD1A6F">
        <w:rPr>
          <w:rFonts w:ascii="Arial" w:hAnsi="Arial" w:cs="Arial"/>
          <w:sz w:val="22"/>
        </w:rPr>
        <w:t>Watral</w:t>
      </w:r>
      <w:proofErr w:type="spellEnd"/>
      <w:r w:rsidRPr="00FD1A6F">
        <w:rPr>
          <w:rFonts w:ascii="Arial" w:hAnsi="Arial" w:cs="Arial"/>
          <w:sz w:val="22"/>
        </w:rPr>
        <w:t xml:space="preserve">, V. G., </w:t>
      </w:r>
      <w:proofErr w:type="spellStart"/>
      <w:r w:rsidRPr="00FD1A6F">
        <w:rPr>
          <w:rFonts w:ascii="Arial" w:hAnsi="Arial" w:cs="Arial"/>
          <w:sz w:val="22"/>
        </w:rPr>
        <w:t>Kirchoff</w:t>
      </w:r>
      <w:proofErr w:type="spellEnd"/>
      <w:r w:rsidRPr="00FD1A6F">
        <w:rPr>
          <w:rFonts w:ascii="Arial" w:hAnsi="Arial" w:cs="Arial"/>
          <w:sz w:val="22"/>
        </w:rPr>
        <w:t xml:space="preserve">, N. S., </w:t>
      </w:r>
      <w:proofErr w:type="spellStart"/>
      <w:r w:rsidRPr="00FD1A6F">
        <w:rPr>
          <w:rFonts w:ascii="Arial" w:hAnsi="Arial" w:cs="Arial"/>
          <w:sz w:val="22"/>
        </w:rPr>
        <w:t>Spagnoli</w:t>
      </w:r>
      <w:proofErr w:type="spellEnd"/>
      <w:r w:rsidRPr="00FD1A6F">
        <w:rPr>
          <w:rFonts w:ascii="Arial" w:hAnsi="Arial" w:cs="Arial"/>
          <w:sz w:val="22"/>
        </w:rPr>
        <w:t xml:space="preserve">, S. T. &amp; Sharpton, T. J. Effects of Subclinical Mycobacterium chelonae Infections on Fecundity and Embryo Survival in Zebrafish. </w:t>
      </w:r>
      <w:r w:rsidRPr="00FD1A6F">
        <w:rPr>
          <w:rFonts w:ascii="Arial" w:hAnsi="Arial" w:cs="Arial"/>
          <w:i/>
          <w:iCs/>
          <w:sz w:val="22"/>
        </w:rPr>
        <w:t>Zebrafish</w:t>
      </w:r>
      <w:r w:rsidRPr="00FD1A6F">
        <w:rPr>
          <w:rFonts w:ascii="Arial" w:hAnsi="Arial" w:cs="Arial"/>
          <w:sz w:val="22"/>
        </w:rPr>
        <w:t xml:space="preserve"> </w:t>
      </w:r>
      <w:r w:rsidRPr="00FD1A6F">
        <w:rPr>
          <w:rFonts w:ascii="Arial" w:hAnsi="Arial" w:cs="Arial"/>
          <w:b/>
          <w:bCs/>
          <w:sz w:val="22"/>
        </w:rPr>
        <w:t>13</w:t>
      </w:r>
      <w:r w:rsidRPr="00FD1A6F">
        <w:rPr>
          <w:rFonts w:ascii="Arial" w:hAnsi="Arial" w:cs="Arial"/>
          <w:sz w:val="22"/>
        </w:rPr>
        <w:t>, S-88-S-95 (2016).</w:t>
      </w:r>
    </w:p>
    <w:p w14:paraId="4968504D" w14:textId="77777777" w:rsidR="00FD1A6F" w:rsidRPr="00FD1A6F" w:rsidRDefault="00FD1A6F" w:rsidP="00FD1A6F">
      <w:pPr>
        <w:pStyle w:val="Bibliography"/>
        <w:rPr>
          <w:rFonts w:ascii="Arial" w:hAnsi="Arial" w:cs="Arial"/>
          <w:sz w:val="22"/>
        </w:rPr>
      </w:pPr>
      <w:r w:rsidRPr="00FD1A6F">
        <w:rPr>
          <w:rFonts w:ascii="Arial" w:hAnsi="Arial" w:cs="Arial"/>
          <w:sz w:val="22"/>
        </w:rPr>
        <w:t>35.</w:t>
      </w:r>
      <w:r w:rsidRPr="00FD1A6F">
        <w:rPr>
          <w:rFonts w:ascii="Arial" w:hAnsi="Arial" w:cs="Arial"/>
          <w:sz w:val="22"/>
        </w:rPr>
        <w:tab/>
        <w:t xml:space="preserve">Ramsay, J. M., </w:t>
      </w:r>
      <w:proofErr w:type="spellStart"/>
      <w:r w:rsidRPr="00FD1A6F">
        <w:rPr>
          <w:rFonts w:ascii="Arial" w:hAnsi="Arial" w:cs="Arial"/>
          <w:sz w:val="22"/>
        </w:rPr>
        <w:t>Watral</w:t>
      </w:r>
      <w:proofErr w:type="spellEnd"/>
      <w:r w:rsidRPr="00FD1A6F">
        <w:rPr>
          <w:rFonts w:ascii="Arial" w:hAnsi="Arial" w:cs="Arial"/>
          <w:sz w:val="22"/>
        </w:rPr>
        <w:t xml:space="preserve">, V., Schreck, C. B. &amp; Kent, M. L. Husbandry stress exacerbates mycobacterial infections in adult zebrafish, Danio rerio (Hamilton). </w:t>
      </w:r>
      <w:r w:rsidRPr="00FD1A6F">
        <w:rPr>
          <w:rFonts w:ascii="Arial" w:hAnsi="Arial" w:cs="Arial"/>
          <w:i/>
          <w:iCs/>
          <w:sz w:val="22"/>
        </w:rPr>
        <w:t>J Fish Dis</w:t>
      </w:r>
      <w:r w:rsidRPr="00FD1A6F">
        <w:rPr>
          <w:rFonts w:ascii="Arial" w:hAnsi="Arial" w:cs="Arial"/>
          <w:sz w:val="22"/>
        </w:rPr>
        <w:t xml:space="preserve"> </w:t>
      </w:r>
      <w:r w:rsidRPr="00FD1A6F">
        <w:rPr>
          <w:rFonts w:ascii="Arial" w:hAnsi="Arial" w:cs="Arial"/>
          <w:b/>
          <w:bCs/>
          <w:sz w:val="22"/>
        </w:rPr>
        <w:t>32</w:t>
      </w:r>
      <w:r w:rsidRPr="00FD1A6F">
        <w:rPr>
          <w:rFonts w:ascii="Arial" w:hAnsi="Arial" w:cs="Arial"/>
          <w:sz w:val="22"/>
        </w:rPr>
        <w:t>, 931–941 (2009).</w:t>
      </w:r>
    </w:p>
    <w:p w14:paraId="41DD6D4B" w14:textId="77777777" w:rsidR="00FD1A6F" w:rsidRPr="00FD1A6F" w:rsidRDefault="00FD1A6F" w:rsidP="00FD1A6F">
      <w:pPr>
        <w:pStyle w:val="Bibliography"/>
        <w:rPr>
          <w:rFonts w:ascii="Arial" w:hAnsi="Arial" w:cs="Arial"/>
          <w:sz w:val="22"/>
        </w:rPr>
      </w:pPr>
      <w:r w:rsidRPr="00FD1A6F">
        <w:rPr>
          <w:rFonts w:ascii="Arial" w:hAnsi="Arial" w:cs="Arial"/>
          <w:sz w:val="22"/>
        </w:rPr>
        <w:t>36.</w:t>
      </w:r>
      <w:r w:rsidRPr="00FD1A6F">
        <w:rPr>
          <w:rFonts w:ascii="Arial" w:hAnsi="Arial" w:cs="Arial"/>
          <w:sz w:val="22"/>
        </w:rPr>
        <w:tab/>
        <w:t xml:space="preserve">Kent, M. L. </w:t>
      </w:r>
      <w:r w:rsidRPr="00FD1A6F">
        <w:rPr>
          <w:rFonts w:ascii="Arial" w:hAnsi="Arial" w:cs="Arial"/>
          <w:i/>
          <w:iCs/>
          <w:sz w:val="22"/>
        </w:rPr>
        <w:t>et al.</w:t>
      </w:r>
      <w:r w:rsidRPr="00FD1A6F">
        <w:rPr>
          <w:rFonts w:ascii="Arial" w:hAnsi="Arial" w:cs="Arial"/>
          <w:sz w:val="22"/>
        </w:rPr>
        <w:t xml:space="preserve"> Chapter 44 - Special Procedures for Zebrafish Diagnostics. in </w:t>
      </w:r>
      <w:r w:rsidRPr="00FD1A6F">
        <w:rPr>
          <w:rFonts w:ascii="Arial" w:hAnsi="Arial" w:cs="Arial"/>
          <w:i/>
          <w:iCs/>
          <w:sz w:val="22"/>
        </w:rPr>
        <w:t>The Zebrafish in Biomedical Research</w:t>
      </w:r>
      <w:r w:rsidRPr="00FD1A6F">
        <w:rPr>
          <w:rFonts w:ascii="Arial" w:hAnsi="Arial" w:cs="Arial"/>
          <w:sz w:val="22"/>
        </w:rPr>
        <w:t xml:space="preserve"> (eds. </w:t>
      </w:r>
      <w:proofErr w:type="spellStart"/>
      <w:r w:rsidRPr="00FD1A6F">
        <w:rPr>
          <w:rFonts w:ascii="Arial" w:hAnsi="Arial" w:cs="Arial"/>
          <w:sz w:val="22"/>
        </w:rPr>
        <w:t>Cartner</w:t>
      </w:r>
      <w:proofErr w:type="spellEnd"/>
      <w:r w:rsidRPr="00FD1A6F">
        <w:rPr>
          <w:rFonts w:ascii="Arial" w:hAnsi="Arial" w:cs="Arial"/>
          <w:sz w:val="22"/>
        </w:rPr>
        <w:t>, S. C. et al.) 547–556 (Academic Press, 2020). doi:10.1016/B978-0-12-812431-4.00044-0.</w:t>
      </w:r>
    </w:p>
    <w:p w14:paraId="6F28EA20" w14:textId="4923257A" w:rsidR="00010C55" w:rsidRPr="00F16347" w:rsidRDefault="00010C55" w:rsidP="7593FD0B">
      <w:pPr>
        <w:rPr>
          <w:rFonts w:ascii="Arial" w:eastAsia="Arial" w:hAnsi="Arial" w:cs="Arial"/>
          <w:b/>
          <w:bCs/>
          <w:sz w:val="22"/>
          <w:szCs w:val="22"/>
        </w:rPr>
      </w:pPr>
      <w:r w:rsidRPr="00F16347">
        <w:rPr>
          <w:rFonts w:ascii="Arial" w:hAnsi="Arial" w:cs="Arial"/>
          <w:b/>
          <w:bCs/>
          <w:sz w:val="22"/>
          <w:szCs w:val="22"/>
        </w:rPr>
        <w:fldChar w:fldCharType="end"/>
      </w:r>
      <w:r w:rsidRPr="00F16347">
        <w:rPr>
          <w:rFonts w:ascii="Arial" w:eastAsia="Arial" w:hAnsi="Arial" w:cs="Arial"/>
          <w:b/>
          <w:bCs/>
          <w:sz w:val="22"/>
          <w:szCs w:val="22"/>
        </w:rPr>
        <w:br w:type="page"/>
      </w:r>
    </w:p>
    <w:p w14:paraId="51FBB5F4" w14:textId="5C922F2E"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Supplementary Tables and Figures</w:t>
      </w:r>
    </w:p>
    <w:p w14:paraId="6E0B42E4" w14:textId="5BAF82D8" w:rsidR="001D064F" w:rsidRPr="00F16347" w:rsidRDefault="001D064F" w:rsidP="7593FD0B">
      <w:pPr>
        <w:spacing w:line="276" w:lineRule="auto"/>
        <w:rPr>
          <w:rFonts w:ascii="Arial" w:eastAsia="Arial" w:hAnsi="Arial" w:cs="Arial"/>
          <w:sz w:val="22"/>
          <w:szCs w:val="22"/>
        </w:rPr>
      </w:pPr>
    </w:p>
    <w:p w14:paraId="773B83C3" w14:textId="216087A9" w:rsidR="00B35D6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 xml:space="preserve">1) Diet </w:t>
      </w:r>
    </w:p>
    <w:p w14:paraId="0F411C37" w14:textId="77777777" w:rsidR="009A404A" w:rsidRPr="00F16347" w:rsidRDefault="009A404A" w:rsidP="7593FD0B">
      <w:pPr>
        <w:spacing w:line="276" w:lineRule="auto"/>
        <w:rPr>
          <w:rFonts w:ascii="Arial" w:eastAsia="Arial" w:hAnsi="Arial" w:cs="Arial"/>
          <w:b/>
          <w:bCs/>
          <w:sz w:val="22"/>
          <w:szCs w:val="22"/>
        </w:rPr>
      </w:pPr>
    </w:p>
    <w:p w14:paraId="6D74747C" w14:textId="7563B489"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1.1) Physiology</w:t>
      </w:r>
    </w:p>
    <w:p w14:paraId="7A3634E8" w14:textId="2BB38538" w:rsidR="001D064F"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1.1.1)</w:t>
      </w:r>
      <w:r w:rsidR="0015130C" w:rsidRPr="00F16347">
        <w:rPr>
          <w:rFonts w:ascii="Arial" w:hAnsi="Arial" w:cs="Arial"/>
          <w:noProof/>
          <w:sz w:val="22"/>
          <w:szCs w:val="22"/>
        </w:rPr>
        <w:drawing>
          <wp:inline distT="0" distB="0" distL="0" distR="0" wp14:anchorId="75556215" wp14:editId="1ED53A99">
            <wp:extent cx="6858000" cy="1654175"/>
            <wp:effectExtent l="0" t="0" r="0" b="0"/>
            <wp:docPr id="49" name="Picture 4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1654175"/>
                    </a:xfrm>
                    <a:prstGeom prst="rect">
                      <a:avLst/>
                    </a:prstGeom>
                  </pic:spPr>
                </pic:pic>
              </a:graphicData>
            </a:graphic>
          </wp:inline>
        </w:drawing>
      </w:r>
    </w:p>
    <w:p w14:paraId="0A541A96" w14:textId="210A878B"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1.1.2)</w:t>
      </w:r>
      <w:r w:rsidR="0015130C" w:rsidRPr="00F16347">
        <w:rPr>
          <w:rFonts w:ascii="Arial" w:hAnsi="Arial" w:cs="Arial"/>
          <w:noProof/>
          <w:sz w:val="22"/>
          <w:szCs w:val="22"/>
        </w:rPr>
        <w:drawing>
          <wp:inline distT="0" distB="0" distL="0" distR="0" wp14:anchorId="0D9F5F6E" wp14:editId="6200B758">
            <wp:extent cx="6858000" cy="101854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1018540"/>
                    </a:xfrm>
                    <a:prstGeom prst="rect">
                      <a:avLst/>
                    </a:prstGeom>
                  </pic:spPr>
                </pic:pic>
              </a:graphicData>
            </a:graphic>
          </wp:inline>
        </w:drawing>
      </w:r>
    </w:p>
    <w:p w14:paraId="47B57794" w14:textId="2BFE9CF0" w:rsidR="00E7380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1.1.3)</w:t>
      </w:r>
      <w:r w:rsidR="0015130C" w:rsidRPr="00F16347">
        <w:rPr>
          <w:rFonts w:ascii="Arial" w:hAnsi="Arial" w:cs="Arial"/>
          <w:noProof/>
          <w:sz w:val="22"/>
          <w:szCs w:val="22"/>
        </w:rPr>
        <w:drawing>
          <wp:inline distT="0" distB="0" distL="0" distR="0" wp14:anchorId="75B8B71B" wp14:editId="24E99F92">
            <wp:extent cx="6858000" cy="1405255"/>
            <wp:effectExtent l="0" t="0" r="0" b="0"/>
            <wp:docPr id="78" name="Picture 7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1405255"/>
                    </a:xfrm>
                    <a:prstGeom prst="rect">
                      <a:avLst/>
                    </a:prstGeom>
                  </pic:spPr>
                </pic:pic>
              </a:graphicData>
            </a:graphic>
          </wp:inline>
        </w:drawing>
      </w:r>
    </w:p>
    <w:p w14:paraId="0DB1DE7C" w14:textId="61D77AED"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1.1.4)</w:t>
      </w:r>
      <w:r w:rsidR="0015130C" w:rsidRPr="00F16347">
        <w:rPr>
          <w:rFonts w:ascii="Arial" w:hAnsi="Arial" w:cs="Arial"/>
          <w:noProof/>
          <w:sz w:val="22"/>
          <w:szCs w:val="22"/>
        </w:rPr>
        <w:drawing>
          <wp:inline distT="0" distB="0" distL="0" distR="0" wp14:anchorId="004CA2E4" wp14:editId="1C4C92B2">
            <wp:extent cx="6858000" cy="88963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889635"/>
                    </a:xfrm>
                    <a:prstGeom prst="rect">
                      <a:avLst/>
                    </a:prstGeom>
                  </pic:spPr>
                </pic:pic>
              </a:graphicData>
            </a:graphic>
          </wp:inline>
        </w:drawing>
      </w:r>
    </w:p>
    <w:p w14:paraId="38B9B899" w14:textId="77777777" w:rsidR="005D7286" w:rsidRPr="00F16347" w:rsidRDefault="005D7286" w:rsidP="7593FD0B">
      <w:pPr>
        <w:spacing w:line="276" w:lineRule="auto"/>
        <w:rPr>
          <w:rFonts w:ascii="Arial" w:eastAsia="Arial" w:hAnsi="Arial" w:cs="Arial"/>
          <w:sz w:val="22"/>
          <w:szCs w:val="22"/>
        </w:rPr>
      </w:pPr>
    </w:p>
    <w:p w14:paraId="2E703BA1" w14:textId="17028D06"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1.2) Alpha-diversity</w:t>
      </w:r>
    </w:p>
    <w:p w14:paraId="242D5836" w14:textId="77777777" w:rsidR="00475E33" w:rsidRPr="00F16347" w:rsidRDefault="00475E33" w:rsidP="7593FD0B">
      <w:pPr>
        <w:spacing w:line="276" w:lineRule="auto"/>
        <w:rPr>
          <w:rFonts w:ascii="Arial" w:eastAsia="Arial" w:hAnsi="Arial" w:cs="Arial"/>
          <w:sz w:val="22"/>
          <w:szCs w:val="22"/>
        </w:rPr>
      </w:pPr>
    </w:p>
    <w:p w14:paraId="4BED94F9" w14:textId="1AD94D6F"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1.2.1)</w:t>
      </w:r>
      <w:r w:rsidRPr="00F16347">
        <w:rPr>
          <w:rFonts w:ascii="Arial" w:eastAsia="Arial" w:hAnsi="Arial" w:cs="Arial"/>
          <w:noProof/>
          <w:sz w:val="22"/>
          <w:szCs w:val="22"/>
        </w:rPr>
        <w:t xml:space="preserve"> </w:t>
      </w:r>
      <w:r w:rsidR="0015130C" w:rsidRPr="00F16347">
        <w:rPr>
          <w:rFonts w:ascii="Arial" w:hAnsi="Arial" w:cs="Arial"/>
          <w:noProof/>
          <w:sz w:val="22"/>
          <w:szCs w:val="22"/>
        </w:rPr>
        <w:drawing>
          <wp:inline distT="0" distB="0" distL="0" distR="0" wp14:anchorId="48DEE791" wp14:editId="4975661F">
            <wp:extent cx="6858000" cy="4152265"/>
            <wp:effectExtent l="0" t="0" r="0" b="0"/>
            <wp:docPr id="51" name="Picture 51"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2">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14:paraId="125D955E" w14:textId="77777777" w:rsidR="00475E33" w:rsidRPr="00F16347" w:rsidRDefault="00475E33" w:rsidP="7593FD0B">
      <w:pPr>
        <w:spacing w:line="276" w:lineRule="auto"/>
        <w:rPr>
          <w:rFonts w:ascii="Arial" w:eastAsia="Arial" w:hAnsi="Arial" w:cs="Arial"/>
          <w:sz w:val="22"/>
          <w:szCs w:val="22"/>
        </w:rPr>
      </w:pPr>
    </w:p>
    <w:p w14:paraId="274E70F8" w14:textId="77777777" w:rsidR="00E303B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1.2.2) </w:t>
      </w:r>
      <w:r w:rsidR="00794EF0" w:rsidRPr="00F16347">
        <w:rPr>
          <w:rFonts w:ascii="Arial" w:hAnsi="Arial" w:cs="Arial"/>
          <w:noProof/>
          <w:sz w:val="22"/>
          <w:szCs w:val="22"/>
        </w:rPr>
        <w:drawing>
          <wp:inline distT="0" distB="0" distL="0" distR="0" wp14:anchorId="08A35D30" wp14:editId="6CF8A12A">
            <wp:extent cx="6858000" cy="2614930"/>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3">
                      <a:extLst>
                        <a:ext uri="{28A0092B-C50C-407E-A947-70E740481C1C}">
                          <a14:useLocalDpi xmlns:a14="http://schemas.microsoft.com/office/drawing/2010/main" val="0"/>
                        </a:ext>
                      </a:extLst>
                    </a:blip>
                    <a:stretch>
                      <a:fillRect/>
                    </a:stretch>
                  </pic:blipFill>
                  <pic:spPr>
                    <a:xfrm>
                      <a:off x="0" y="0"/>
                      <a:ext cx="6858000" cy="2614930"/>
                    </a:xfrm>
                    <a:prstGeom prst="rect">
                      <a:avLst/>
                    </a:prstGeom>
                  </pic:spPr>
                </pic:pic>
              </a:graphicData>
            </a:graphic>
          </wp:inline>
        </w:drawing>
      </w:r>
      <w:r w:rsidRPr="00F16347">
        <w:rPr>
          <w:rFonts w:ascii="Arial" w:eastAsia="Arial" w:hAnsi="Arial" w:cs="Arial"/>
          <w:sz w:val="22"/>
          <w:szCs w:val="22"/>
        </w:rPr>
        <w:t xml:space="preserve"> </w:t>
      </w:r>
    </w:p>
    <w:p w14:paraId="1307395B" w14:textId="1F75F618" w:rsidR="00475E3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1.2.3)</w:t>
      </w:r>
      <w:r w:rsidR="00E303B6" w:rsidRPr="00F16347">
        <w:rPr>
          <w:rFonts w:ascii="Arial" w:hAnsi="Arial" w:cs="Arial"/>
          <w:noProof/>
          <w:sz w:val="22"/>
          <w:szCs w:val="22"/>
        </w:rPr>
        <w:drawing>
          <wp:inline distT="0" distB="0" distL="0" distR="0" wp14:anchorId="6890144D" wp14:editId="18B6B91E">
            <wp:extent cx="6858000" cy="2681605"/>
            <wp:effectExtent l="0" t="0" r="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4A0F9BAC" w14:textId="53D3F012" w:rsidR="001535A3" w:rsidRPr="00F16347" w:rsidRDefault="001535A3" w:rsidP="7593FD0B">
      <w:pPr>
        <w:spacing w:line="276" w:lineRule="auto"/>
        <w:rPr>
          <w:rFonts w:ascii="Arial" w:eastAsia="Arial" w:hAnsi="Arial" w:cs="Arial"/>
          <w:sz w:val="22"/>
          <w:szCs w:val="22"/>
        </w:rPr>
      </w:pPr>
    </w:p>
    <w:p w14:paraId="04ADD389" w14:textId="4256E891"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1.3) Beta-diversity</w:t>
      </w:r>
    </w:p>
    <w:p w14:paraId="5C9A3F74" w14:textId="083E871C"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1.3.1)</w:t>
      </w:r>
      <w:r w:rsidR="00072827" w:rsidRPr="00F16347">
        <w:rPr>
          <w:rFonts w:ascii="Arial" w:hAnsi="Arial" w:cs="Arial"/>
          <w:noProof/>
          <w:sz w:val="22"/>
          <w:szCs w:val="22"/>
        </w:rPr>
        <w:drawing>
          <wp:inline distT="0" distB="0" distL="0" distR="0" wp14:anchorId="5D5CD97D" wp14:editId="32051D55">
            <wp:extent cx="6858000" cy="2972435"/>
            <wp:effectExtent l="0" t="0" r="0" b="0"/>
            <wp:docPr id="86" name="Picture 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0F5A9F2D" w14:textId="229947C8" w:rsidR="004E7473" w:rsidRPr="00F16347" w:rsidRDefault="004E7473" w:rsidP="7593FD0B">
      <w:pPr>
        <w:spacing w:line="276" w:lineRule="auto"/>
        <w:rPr>
          <w:rFonts w:ascii="Arial" w:eastAsia="Arial" w:hAnsi="Arial" w:cs="Arial"/>
          <w:sz w:val="22"/>
          <w:szCs w:val="22"/>
        </w:rPr>
      </w:pPr>
    </w:p>
    <w:p w14:paraId="308B4AC3" w14:textId="4626F49E" w:rsidR="005D14A5"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1.4) Beta-Dispersion</w:t>
      </w:r>
    </w:p>
    <w:p w14:paraId="03E256D1" w14:textId="511163C0" w:rsidR="005D14A5" w:rsidRPr="00F16347" w:rsidRDefault="005D14A5" w:rsidP="7593FD0B">
      <w:pPr>
        <w:spacing w:line="276" w:lineRule="auto"/>
        <w:rPr>
          <w:rFonts w:ascii="Arial" w:eastAsia="Arial" w:hAnsi="Arial" w:cs="Arial"/>
          <w:sz w:val="22"/>
          <w:szCs w:val="22"/>
        </w:rPr>
      </w:pPr>
    </w:p>
    <w:p w14:paraId="232C9D56" w14:textId="38C2BC7D" w:rsidR="005D14A5"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1.4.1) Diet</w:t>
      </w:r>
    </w:p>
    <w:p w14:paraId="21C5E081" w14:textId="05BF9731" w:rsidR="00812911" w:rsidRPr="00F16347" w:rsidRDefault="00812911" w:rsidP="7593FD0B">
      <w:pPr>
        <w:spacing w:line="276" w:lineRule="auto"/>
        <w:rPr>
          <w:rFonts w:ascii="Arial" w:eastAsia="Arial" w:hAnsi="Arial" w:cs="Arial"/>
          <w:sz w:val="22"/>
          <w:szCs w:val="22"/>
        </w:rPr>
      </w:pPr>
    </w:p>
    <w:tbl>
      <w:tblPr>
        <w:tblStyle w:val="TableGrid"/>
        <w:tblW w:w="0" w:type="auto"/>
        <w:tblLook w:val="04A0" w:firstRow="1" w:lastRow="0" w:firstColumn="1" w:lastColumn="0" w:noHBand="0" w:noVBand="1"/>
      </w:tblPr>
      <w:tblGrid>
        <w:gridCol w:w="3596"/>
        <w:gridCol w:w="3597"/>
        <w:gridCol w:w="3597"/>
      </w:tblGrid>
      <w:tr w:rsidR="00812911" w:rsidRPr="00F16347" w14:paraId="7CA7AF59" w14:textId="77777777" w:rsidTr="0D013BC9">
        <w:tc>
          <w:tcPr>
            <w:tcW w:w="3600" w:type="dxa"/>
          </w:tcPr>
          <w:p w14:paraId="3AB9B9AA"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Bray-Curtis</w:t>
            </w:r>
          </w:p>
          <w:p w14:paraId="53A3C811" w14:textId="02147113"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65428FDC" wp14:editId="14AD3C98">
                  <wp:extent cx="2148840" cy="1326113"/>
                  <wp:effectExtent l="0" t="0" r="0"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6">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5" w:type="dxa"/>
          </w:tcPr>
          <w:p w14:paraId="524ECDFB"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4D3F1C2D" w14:textId="3440E77B"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8FD3698" wp14:editId="79747887">
                  <wp:extent cx="2050257" cy="1265275"/>
                  <wp:effectExtent l="0" t="0" r="0" b="508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2050257" cy="1265275"/>
                          </a:xfrm>
                          <a:prstGeom prst="rect">
                            <a:avLst/>
                          </a:prstGeom>
                        </pic:spPr>
                      </pic:pic>
                    </a:graphicData>
                  </a:graphic>
                </wp:inline>
              </w:drawing>
            </w:r>
          </w:p>
        </w:tc>
        <w:tc>
          <w:tcPr>
            <w:tcW w:w="3595" w:type="dxa"/>
          </w:tcPr>
          <w:p w14:paraId="131CDA18"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0928C8B0" w14:textId="54E780BE"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042D170" wp14:editId="29D20C53">
                  <wp:extent cx="2148840" cy="1326113"/>
                  <wp:effectExtent l="0" t="0" r="0" b="0"/>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8">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812911" w:rsidRPr="00F16347" w14:paraId="370AEDB8" w14:textId="77777777" w:rsidTr="0D013BC9">
        <w:tc>
          <w:tcPr>
            <w:tcW w:w="3600" w:type="dxa"/>
          </w:tcPr>
          <w:p w14:paraId="47FED800" w14:textId="17484896"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E818721" wp14:editId="1615EE69">
                  <wp:extent cx="2148840" cy="480703"/>
                  <wp:effectExtent l="0" t="0" r="0" b="0"/>
                  <wp:docPr id="95" name="Picture 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4B15519F" wp14:editId="1B421F5E">
                  <wp:extent cx="914400" cy="1025912"/>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40">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16B15CC8" w14:textId="2E7D721E"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82FCCD" wp14:editId="2E92F00E">
                  <wp:extent cx="2148840" cy="483290"/>
                  <wp:effectExtent l="0" t="0" r="0" b="0"/>
                  <wp:docPr id="97" name="Picture 9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41">
                            <a:extLst>
                              <a:ext uri="{28A0092B-C50C-407E-A947-70E740481C1C}">
                                <a14:useLocalDpi xmlns:a14="http://schemas.microsoft.com/office/drawing/2010/main" val="0"/>
                              </a:ext>
                            </a:extLst>
                          </a:blip>
                          <a:stretch>
                            <a:fillRect/>
                          </a:stretch>
                        </pic:blipFill>
                        <pic:spPr>
                          <a:xfrm>
                            <a:off x="0" y="0"/>
                            <a:ext cx="2148840" cy="483290"/>
                          </a:xfrm>
                          <a:prstGeom prst="rect">
                            <a:avLst/>
                          </a:prstGeom>
                        </pic:spPr>
                      </pic:pic>
                    </a:graphicData>
                  </a:graphic>
                </wp:inline>
              </w:drawing>
            </w:r>
            <w:r w:rsidRPr="00F16347">
              <w:rPr>
                <w:rFonts w:ascii="Arial" w:hAnsi="Arial" w:cs="Arial"/>
                <w:noProof/>
                <w:sz w:val="22"/>
                <w:szCs w:val="22"/>
              </w:rPr>
              <w:drawing>
                <wp:inline distT="0" distB="0" distL="0" distR="0" wp14:anchorId="1D8FAE49" wp14:editId="3EB0888A">
                  <wp:extent cx="914400" cy="1025912"/>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42">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2D4123E6" w14:textId="71CB9C6A" w:rsidR="00812911" w:rsidRPr="00F16347" w:rsidRDefault="009A0CA8"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9AE0A0E" wp14:editId="258C74E0">
                  <wp:extent cx="2148840" cy="480703"/>
                  <wp:effectExtent l="0" t="0" r="0" b="0"/>
                  <wp:docPr id="99" name="Picture 9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2B3C74F0" wp14:editId="06D1F905">
                  <wp:extent cx="914400" cy="1025913"/>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4">
                            <a:extLst>
                              <a:ext uri="{28A0092B-C50C-407E-A947-70E740481C1C}">
                                <a14:useLocalDpi xmlns:a14="http://schemas.microsoft.com/office/drawing/2010/main" val="0"/>
                              </a:ext>
                            </a:extLst>
                          </a:blip>
                          <a:stretch>
                            <a:fillRect/>
                          </a:stretch>
                        </pic:blipFill>
                        <pic:spPr>
                          <a:xfrm>
                            <a:off x="0" y="0"/>
                            <a:ext cx="914400" cy="1025913"/>
                          </a:xfrm>
                          <a:prstGeom prst="rect">
                            <a:avLst/>
                          </a:prstGeom>
                        </pic:spPr>
                      </pic:pic>
                    </a:graphicData>
                  </a:graphic>
                </wp:inline>
              </w:drawing>
            </w:r>
          </w:p>
        </w:tc>
      </w:tr>
    </w:tbl>
    <w:p w14:paraId="2217DCB0" w14:textId="087A1406" w:rsidR="00812911" w:rsidRPr="00F16347" w:rsidRDefault="00812911" w:rsidP="7593FD0B">
      <w:pPr>
        <w:spacing w:line="276" w:lineRule="auto"/>
        <w:rPr>
          <w:rFonts w:ascii="Arial" w:eastAsia="Arial" w:hAnsi="Arial" w:cs="Arial"/>
          <w:sz w:val="22"/>
          <w:szCs w:val="22"/>
        </w:rPr>
      </w:pPr>
    </w:p>
    <w:p w14:paraId="4E5ED39D" w14:textId="77777777" w:rsidR="00812911" w:rsidRPr="00F16347" w:rsidRDefault="00812911" w:rsidP="7593FD0B">
      <w:pPr>
        <w:spacing w:line="276" w:lineRule="auto"/>
        <w:rPr>
          <w:rFonts w:ascii="Arial" w:eastAsia="Arial" w:hAnsi="Arial" w:cs="Arial"/>
          <w:sz w:val="22"/>
          <w:szCs w:val="22"/>
        </w:rPr>
      </w:pPr>
    </w:p>
    <w:p w14:paraId="26B86B08" w14:textId="05D4B241" w:rsidR="004E7473" w:rsidRPr="00F16347" w:rsidRDefault="004E7473" w:rsidP="7593FD0B">
      <w:pPr>
        <w:spacing w:line="276" w:lineRule="auto"/>
        <w:rPr>
          <w:rFonts w:ascii="Arial" w:eastAsia="Arial" w:hAnsi="Arial" w:cs="Arial"/>
          <w:sz w:val="22"/>
          <w:szCs w:val="22"/>
        </w:rPr>
      </w:pPr>
    </w:p>
    <w:p w14:paraId="1769A721" w14:textId="77777777"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t>1.5) Differential Abundance</w:t>
      </w:r>
    </w:p>
    <w:p w14:paraId="1EED2155" w14:textId="77777777" w:rsidR="00546648" w:rsidRPr="00F16347" w:rsidRDefault="00546648" w:rsidP="7593FD0B">
      <w:pPr>
        <w:rPr>
          <w:rFonts w:ascii="Arial" w:eastAsia="Arial" w:hAnsi="Arial" w:cs="Arial"/>
          <w:sz w:val="22"/>
          <w:szCs w:val="22"/>
        </w:rPr>
      </w:pPr>
    </w:p>
    <w:p w14:paraId="322FD818" w14:textId="295DAAC4"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1.5.1) </w:t>
      </w:r>
      <w:r w:rsidR="00546648" w:rsidRPr="00F16347">
        <w:rPr>
          <w:rFonts w:ascii="Arial" w:hAnsi="Arial" w:cs="Arial"/>
          <w:noProof/>
          <w:sz w:val="22"/>
          <w:szCs w:val="22"/>
        </w:rPr>
        <w:lastRenderedPageBreak/>
        <w:drawing>
          <wp:inline distT="0" distB="0" distL="0" distR="0" wp14:anchorId="096CF49A" wp14:editId="302E22C5">
            <wp:extent cx="6858000" cy="8874759"/>
            <wp:effectExtent l="0" t="0" r="0" b="0"/>
            <wp:docPr id="269" name="Picture 2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1F17E143" w14:textId="61D1E99A" w:rsidR="00481A44" w:rsidRPr="00F16347" w:rsidRDefault="00792A3A"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15BC308" wp14:editId="369A54A4">
            <wp:extent cx="6202682" cy="9144000"/>
            <wp:effectExtent l="0" t="0" r="0" b="0"/>
            <wp:docPr id="270" name="Picture 2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2682" cy="9144000"/>
                    </a:xfrm>
                    <a:prstGeom prst="rect">
                      <a:avLst/>
                    </a:prstGeom>
                  </pic:spPr>
                </pic:pic>
              </a:graphicData>
            </a:graphic>
          </wp:inline>
        </w:drawing>
      </w:r>
    </w:p>
    <w:p w14:paraId="2B1979D7" w14:textId="77777777" w:rsidR="002C4E35"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1.5.2)</w:t>
      </w:r>
    </w:p>
    <w:p w14:paraId="322BF21F" w14:textId="77777777" w:rsidR="00741762" w:rsidRPr="00F16347" w:rsidRDefault="00741762" w:rsidP="7593FD0B">
      <w:pPr>
        <w:rPr>
          <w:rFonts w:ascii="Arial" w:eastAsia="Arial" w:hAnsi="Arial" w:cs="Arial"/>
          <w:sz w:val="22"/>
          <w:szCs w:val="22"/>
        </w:rPr>
      </w:pPr>
    </w:p>
    <w:p w14:paraId="55B4C39D" w14:textId="77777777" w:rsidR="00B02EB3" w:rsidRPr="00F16347" w:rsidRDefault="00741762"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9285F75" wp14:editId="1D45FD6C">
            <wp:extent cx="6858000" cy="8874759"/>
            <wp:effectExtent l="0" t="0" r="0" b="0"/>
            <wp:docPr id="266" name="Picture 2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0CDE2333" w14:textId="193601CD" w:rsidR="00440E86" w:rsidRPr="00F16347" w:rsidRDefault="00B02EB3"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7EFCCEB" wp14:editId="23C2528C">
            <wp:extent cx="6858000" cy="3414395"/>
            <wp:effectExtent l="0" t="0" r="0" b="1905"/>
            <wp:docPr id="268" name="Picture 2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pic:nvPicPr>
                  <pic:blipFill>
                    <a:blip r:embed="rId48">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r w:rsidRPr="00F16347">
        <w:rPr>
          <w:rFonts w:ascii="Arial" w:hAnsi="Arial" w:cs="Arial"/>
          <w:sz w:val="22"/>
          <w:szCs w:val="22"/>
        </w:rPr>
        <w:br w:type="page"/>
      </w:r>
    </w:p>
    <w:p w14:paraId="530E6EF9" w14:textId="77777777" w:rsidR="00481A44" w:rsidRPr="00F16347" w:rsidRDefault="00481A44" w:rsidP="7593FD0B">
      <w:pPr>
        <w:rPr>
          <w:rFonts w:ascii="Arial" w:eastAsia="Arial" w:hAnsi="Arial" w:cs="Arial"/>
          <w:sz w:val="22"/>
          <w:szCs w:val="22"/>
        </w:rPr>
      </w:pPr>
    </w:p>
    <w:p w14:paraId="2548AB9E" w14:textId="53AB854F"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 Development</w:t>
      </w:r>
    </w:p>
    <w:p w14:paraId="4B746007" w14:textId="77777777" w:rsidR="007252C3" w:rsidRPr="00F16347" w:rsidRDefault="007252C3" w:rsidP="7593FD0B">
      <w:pPr>
        <w:spacing w:line="276" w:lineRule="auto"/>
        <w:rPr>
          <w:rFonts w:ascii="Arial" w:eastAsia="Arial" w:hAnsi="Arial" w:cs="Arial"/>
          <w:sz w:val="22"/>
          <w:szCs w:val="22"/>
        </w:rPr>
      </w:pPr>
    </w:p>
    <w:p w14:paraId="77CF6131" w14:textId="53A3BC1C"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2.1) Physiology</w:t>
      </w:r>
    </w:p>
    <w:p w14:paraId="4C72AC33" w14:textId="6E542B7C"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2.1.1)</w:t>
      </w:r>
      <w:r w:rsidR="00541196" w:rsidRPr="00F16347">
        <w:rPr>
          <w:rFonts w:ascii="Arial" w:hAnsi="Arial" w:cs="Arial"/>
          <w:noProof/>
          <w:sz w:val="22"/>
          <w:szCs w:val="22"/>
        </w:rPr>
        <w:drawing>
          <wp:inline distT="0" distB="0" distL="0" distR="0" wp14:anchorId="53B51037" wp14:editId="639636A5">
            <wp:extent cx="6858000" cy="2304415"/>
            <wp:effectExtent l="0" t="0" r="0" b="0"/>
            <wp:docPr id="263" name="Picture 2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pic:nvPicPr>
                  <pic:blipFill>
                    <a:blip r:embed="rId49">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14:paraId="101E50E6" w14:textId="77777777" w:rsidR="00541196" w:rsidRPr="00F16347" w:rsidRDefault="00541196" w:rsidP="7593FD0B">
      <w:pPr>
        <w:spacing w:line="276" w:lineRule="auto"/>
        <w:rPr>
          <w:rFonts w:ascii="Arial" w:eastAsia="Arial" w:hAnsi="Arial" w:cs="Arial"/>
          <w:sz w:val="22"/>
          <w:szCs w:val="22"/>
        </w:rPr>
      </w:pPr>
    </w:p>
    <w:p w14:paraId="4F970DF9" w14:textId="061B948C" w:rsidR="003A43FB"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2.2) Physiology ~ Microbiome</w:t>
      </w:r>
    </w:p>
    <w:p w14:paraId="0C362CBF" w14:textId="77777777" w:rsidR="004C0565" w:rsidRPr="00F16347" w:rsidRDefault="004C0565" w:rsidP="7593FD0B">
      <w:pPr>
        <w:spacing w:line="276" w:lineRule="auto"/>
        <w:rPr>
          <w:rFonts w:ascii="Arial" w:eastAsia="Arial" w:hAnsi="Arial" w:cs="Arial"/>
          <w:sz w:val="22"/>
          <w:szCs w:val="22"/>
        </w:rPr>
      </w:pPr>
    </w:p>
    <w:p w14:paraId="020E4927" w14:textId="2E152BC9" w:rsidR="00A25640" w:rsidRPr="00F16347" w:rsidRDefault="7593FD0B" w:rsidP="7593FD0B">
      <w:pPr>
        <w:spacing w:line="276" w:lineRule="auto"/>
        <w:rPr>
          <w:rFonts w:ascii="Arial" w:eastAsia="Arial" w:hAnsi="Arial" w:cs="Arial"/>
          <w:noProof/>
          <w:sz w:val="22"/>
          <w:szCs w:val="22"/>
        </w:rPr>
      </w:pPr>
      <w:r w:rsidRPr="00F16347">
        <w:rPr>
          <w:rFonts w:ascii="Arial" w:eastAsia="Arial" w:hAnsi="Arial" w:cs="Arial"/>
          <w:sz w:val="22"/>
          <w:szCs w:val="22"/>
        </w:rPr>
        <w:t>2.2.1)</w:t>
      </w:r>
      <w:r w:rsidRPr="00F16347">
        <w:rPr>
          <w:rFonts w:ascii="Arial" w:eastAsia="Arial" w:hAnsi="Arial" w:cs="Arial"/>
          <w:noProof/>
          <w:sz w:val="22"/>
          <w:szCs w:val="22"/>
        </w:rPr>
        <w:t xml:space="preserve"> </w:t>
      </w:r>
      <w:r w:rsidR="00CF1066" w:rsidRPr="00F16347">
        <w:rPr>
          <w:rFonts w:ascii="Arial" w:hAnsi="Arial" w:cs="Arial"/>
          <w:noProof/>
          <w:sz w:val="22"/>
          <w:szCs w:val="22"/>
        </w:rPr>
        <w:drawing>
          <wp:inline distT="0" distB="0" distL="0" distR="0" wp14:anchorId="31213D27" wp14:editId="081D45E8">
            <wp:extent cx="6858000" cy="3293110"/>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p>
    <w:p w14:paraId="0B0973ED" w14:textId="04B0F92F" w:rsidR="006C7931" w:rsidRPr="00F16347" w:rsidRDefault="006C7931" w:rsidP="7593FD0B">
      <w:pPr>
        <w:spacing w:line="276" w:lineRule="auto"/>
        <w:rPr>
          <w:rFonts w:ascii="Arial" w:eastAsia="Arial" w:hAnsi="Arial" w:cs="Arial"/>
          <w:noProof/>
          <w:sz w:val="22"/>
          <w:szCs w:val="22"/>
        </w:rPr>
      </w:pPr>
    </w:p>
    <w:p w14:paraId="14542863" w14:textId="7D3D7BAF" w:rsidR="006C7931" w:rsidRPr="00F16347" w:rsidRDefault="7593FD0B" w:rsidP="7593FD0B">
      <w:pPr>
        <w:spacing w:line="276" w:lineRule="auto"/>
        <w:rPr>
          <w:rFonts w:ascii="Arial" w:eastAsia="Arial" w:hAnsi="Arial" w:cs="Arial"/>
          <w:sz w:val="22"/>
          <w:szCs w:val="22"/>
        </w:rPr>
      </w:pPr>
      <w:r w:rsidRPr="00F16347">
        <w:rPr>
          <w:rFonts w:ascii="Arial" w:eastAsia="Arial" w:hAnsi="Arial" w:cs="Arial"/>
          <w:noProof/>
          <w:sz w:val="22"/>
          <w:szCs w:val="22"/>
        </w:rPr>
        <w:lastRenderedPageBreak/>
        <w:t xml:space="preserve">2.2.2) </w:t>
      </w:r>
      <w:r w:rsidR="006C7931" w:rsidRPr="00F16347">
        <w:rPr>
          <w:rFonts w:ascii="Arial" w:hAnsi="Arial" w:cs="Arial"/>
          <w:noProof/>
          <w:sz w:val="22"/>
          <w:szCs w:val="22"/>
        </w:rPr>
        <w:drawing>
          <wp:inline distT="0" distB="0" distL="0" distR="0" wp14:anchorId="0C4F9E9B" wp14:editId="2215C505">
            <wp:extent cx="6858000" cy="4106545"/>
            <wp:effectExtent l="0" t="0" r="0" b="0"/>
            <wp:docPr id="105" name="Picture 1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4106545"/>
                    </a:xfrm>
                    <a:prstGeom prst="rect">
                      <a:avLst/>
                    </a:prstGeom>
                  </pic:spPr>
                </pic:pic>
              </a:graphicData>
            </a:graphic>
          </wp:inline>
        </w:drawing>
      </w:r>
    </w:p>
    <w:p w14:paraId="1BACDC82" w14:textId="77777777" w:rsidR="004B7046" w:rsidRPr="00F16347" w:rsidRDefault="004B7046" w:rsidP="7593FD0B">
      <w:pPr>
        <w:spacing w:line="276" w:lineRule="auto"/>
        <w:rPr>
          <w:rFonts w:ascii="Arial" w:eastAsia="Arial" w:hAnsi="Arial" w:cs="Arial"/>
          <w:sz w:val="22"/>
          <w:szCs w:val="22"/>
        </w:rPr>
      </w:pPr>
    </w:p>
    <w:p w14:paraId="017080DD" w14:textId="148808DA"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2.3) Alpha-diversity</w:t>
      </w:r>
    </w:p>
    <w:p w14:paraId="1E6E74D3" w14:textId="0E8492C1" w:rsidR="00604B0C" w:rsidRPr="00F16347" w:rsidRDefault="00604B0C" w:rsidP="7593FD0B">
      <w:pPr>
        <w:spacing w:line="276" w:lineRule="auto"/>
        <w:rPr>
          <w:rFonts w:ascii="Arial" w:eastAsia="Arial" w:hAnsi="Arial" w:cs="Arial"/>
          <w:sz w:val="22"/>
          <w:szCs w:val="22"/>
        </w:rPr>
      </w:pPr>
    </w:p>
    <w:p w14:paraId="0EFEB043" w14:textId="5BBCAC04" w:rsidR="00604B0C" w:rsidRPr="00F16347" w:rsidRDefault="00604B0C" w:rsidP="7593FD0B">
      <w:pPr>
        <w:spacing w:line="276" w:lineRule="auto"/>
        <w:rPr>
          <w:rFonts w:ascii="Arial" w:eastAsia="Arial" w:hAnsi="Arial" w:cs="Arial"/>
          <w:sz w:val="22"/>
          <w:szCs w:val="22"/>
        </w:rPr>
      </w:pPr>
    </w:p>
    <w:p w14:paraId="701FFFB3" w14:textId="71BAB24F" w:rsidR="00604B0C"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2.3.1) </w:t>
      </w:r>
      <w:r w:rsidRPr="00F16347">
        <w:rPr>
          <w:rFonts w:ascii="Arial" w:eastAsia="Arial" w:hAnsi="Arial" w:cs="Arial"/>
          <w:b/>
          <w:bCs/>
          <w:sz w:val="22"/>
          <w:szCs w:val="22"/>
        </w:rPr>
        <w:t>Time</w:t>
      </w:r>
    </w:p>
    <w:p w14:paraId="244299F6" w14:textId="4606ADDE" w:rsidR="009D452D"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2.3.1.1)</w:t>
      </w:r>
      <w:r w:rsidRPr="00F16347">
        <w:rPr>
          <w:rFonts w:ascii="Arial" w:eastAsia="Arial" w:hAnsi="Arial" w:cs="Arial"/>
          <w:noProof/>
          <w:sz w:val="22"/>
          <w:szCs w:val="22"/>
        </w:rPr>
        <w:t xml:space="preserve"> </w:t>
      </w:r>
      <w:r w:rsidR="00B00468" w:rsidRPr="00F16347">
        <w:rPr>
          <w:rFonts w:ascii="Arial" w:hAnsi="Arial" w:cs="Arial"/>
          <w:noProof/>
          <w:sz w:val="22"/>
          <w:szCs w:val="22"/>
        </w:rPr>
        <w:drawing>
          <wp:inline distT="0" distB="0" distL="0" distR="0" wp14:anchorId="6B521DF3" wp14:editId="412A5F4B">
            <wp:extent cx="6858000" cy="2917190"/>
            <wp:effectExtent l="0" t="0" r="0" b="0"/>
            <wp:docPr id="106" name="Picture 10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2917190"/>
                    </a:xfrm>
                    <a:prstGeom prst="rect">
                      <a:avLst/>
                    </a:prstGeom>
                  </pic:spPr>
                </pic:pic>
              </a:graphicData>
            </a:graphic>
          </wp:inline>
        </w:drawing>
      </w:r>
      <w:r w:rsidRPr="00F16347">
        <w:rPr>
          <w:rFonts w:ascii="Arial" w:eastAsia="Arial" w:hAnsi="Arial" w:cs="Arial"/>
          <w:sz w:val="22"/>
          <w:szCs w:val="22"/>
        </w:rPr>
        <w:t xml:space="preserve"> </w:t>
      </w:r>
    </w:p>
    <w:p w14:paraId="7603AE40" w14:textId="49C9E588" w:rsidR="00D210B0" w:rsidRPr="00F16347" w:rsidRDefault="00D210B0" w:rsidP="7593FD0B">
      <w:pPr>
        <w:spacing w:line="276" w:lineRule="auto"/>
        <w:rPr>
          <w:rFonts w:ascii="Arial" w:eastAsia="Arial" w:hAnsi="Arial" w:cs="Arial"/>
          <w:sz w:val="22"/>
          <w:szCs w:val="22"/>
        </w:rPr>
      </w:pPr>
    </w:p>
    <w:p w14:paraId="61777AEE" w14:textId="09490667"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2.3.1.2) </w:t>
      </w:r>
      <w:r w:rsidR="00D210B0" w:rsidRPr="00F16347">
        <w:rPr>
          <w:rFonts w:ascii="Arial" w:hAnsi="Arial" w:cs="Arial"/>
          <w:noProof/>
          <w:sz w:val="22"/>
          <w:szCs w:val="22"/>
        </w:rPr>
        <w:drawing>
          <wp:inline distT="0" distB="0" distL="0" distR="0" wp14:anchorId="5A26312C" wp14:editId="3B6FD291">
            <wp:extent cx="6858000" cy="2407285"/>
            <wp:effectExtent l="0" t="0" r="0" b="0"/>
            <wp:docPr id="107" name="Picture 1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3">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14:paraId="220F240D" w14:textId="77777777" w:rsidR="00D210B0" w:rsidRPr="00F16347" w:rsidRDefault="00D210B0" w:rsidP="7593FD0B">
      <w:pPr>
        <w:spacing w:line="276" w:lineRule="auto"/>
        <w:rPr>
          <w:rFonts w:ascii="Arial" w:eastAsia="Arial" w:hAnsi="Arial" w:cs="Arial"/>
          <w:sz w:val="22"/>
          <w:szCs w:val="22"/>
        </w:rPr>
      </w:pPr>
    </w:p>
    <w:p w14:paraId="5CCC83FA" w14:textId="51874E58"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2.2.1.3) </w:t>
      </w:r>
      <w:r w:rsidR="00D61849" w:rsidRPr="00F16347">
        <w:rPr>
          <w:rFonts w:ascii="Arial" w:hAnsi="Arial" w:cs="Arial"/>
          <w:noProof/>
          <w:sz w:val="22"/>
          <w:szCs w:val="22"/>
        </w:rPr>
        <w:drawing>
          <wp:inline distT="0" distB="0" distL="0" distR="0" wp14:anchorId="23E3896D" wp14:editId="5BDC5E51">
            <wp:extent cx="6858000" cy="1232535"/>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1232535"/>
                    </a:xfrm>
                    <a:prstGeom prst="rect">
                      <a:avLst/>
                    </a:prstGeom>
                  </pic:spPr>
                </pic:pic>
              </a:graphicData>
            </a:graphic>
          </wp:inline>
        </w:drawing>
      </w:r>
    </w:p>
    <w:p w14:paraId="11C05382" w14:textId="49CBE0BF" w:rsidR="009D452D" w:rsidRPr="00F16347" w:rsidRDefault="009D452D" w:rsidP="7593FD0B">
      <w:pPr>
        <w:spacing w:line="276" w:lineRule="auto"/>
        <w:rPr>
          <w:rFonts w:ascii="Arial" w:eastAsia="Arial" w:hAnsi="Arial" w:cs="Arial"/>
          <w:sz w:val="22"/>
          <w:szCs w:val="22"/>
        </w:rPr>
      </w:pPr>
    </w:p>
    <w:p w14:paraId="2D79D555" w14:textId="6FC2F338"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2.2.2) </w:t>
      </w:r>
      <w:proofErr w:type="spellStart"/>
      <w:proofErr w:type="gramStart"/>
      <w:r w:rsidRPr="00F16347">
        <w:rPr>
          <w:rFonts w:ascii="Arial" w:eastAsia="Arial" w:hAnsi="Arial" w:cs="Arial"/>
          <w:b/>
          <w:bCs/>
          <w:sz w:val="22"/>
          <w:szCs w:val="22"/>
        </w:rPr>
        <w:t>Time:Diet</w:t>
      </w:r>
      <w:proofErr w:type="spellEnd"/>
      <w:proofErr w:type="gramEnd"/>
    </w:p>
    <w:p w14:paraId="7DB2A75F" w14:textId="623E23E3" w:rsidR="00376B30" w:rsidRPr="00F16347" w:rsidRDefault="00376B30" w:rsidP="7593FD0B">
      <w:pPr>
        <w:spacing w:line="276" w:lineRule="auto"/>
        <w:rPr>
          <w:rFonts w:ascii="Arial" w:eastAsia="Arial" w:hAnsi="Arial" w:cs="Arial"/>
          <w:sz w:val="22"/>
          <w:szCs w:val="22"/>
        </w:rPr>
      </w:pPr>
    </w:p>
    <w:p w14:paraId="04F39DA0" w14:textId="4ED57742"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2.2.2.1)</w:t>
      </w:r>
      <w:r w:rsidRPr="00F16347">
        <w:rPr>
          <w:rFonts w:ascii="Arial" w:eastAsia="Arial" w:hAnsi="Arial" w:cs="Arial"/>
          <w:noProof/>
          <w:sz w:val="22"/>
          <w:szCs w:val="22"/>
        </w:rPr>
        <w:t xml:space="preserve"> </w:t>
      </w:r>
      <w:r w:rsidR="00B11191" w:rsidRPr="00F16347">
        <w:rPr>
          <w:rFonts w:ascii="Arial" w:hAnsi="Arial" w:cs="Arial"/>
          <w:noProof/>
          <w:sz w:val="22"/>
          <w:szCs w:val="22"/>
        </w:rPr>
        <w:drawing>
          <wp:inline distT="0" distB="0" distL="0" distR="0" wp14:anchorId="71EA1334" wp14:editId="26574851">
            <wp:extent cx="6858000" cy="62350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6235065"/>
                    </a:xfrm>
                    <a:prstGeom prst="rect">
                      <a:avLst/>
                    </a:prstGeom>
                  </pic:spPr>
                </pic:pic>
              </a:graphicData>
            </a:graphic>
          </wp:inline>
        </w:drawing>
      </w:r>
    </w:p>
    <w:p w14:paraId="7CADDB19" w14:textId="34BB53E8" w:rsidR="00376B30" w:rsidRPr="00F16347" w:rsidRDefault="00376B30" w:rsidP="7593FD0B">
      <w:pPr>
        <w:spacing w:line="276" w:lineRule="auto"/>
        <w:rPr>
          <w:rFonts w:ascii="Arial" w:eastAsia="Arial" w:hAnsi="Arial" w:cs="Arial"/>
          <w:sz w:val="22"/>
          <w:szCs w:val="22"/>
        </w:rPr>
      </w:pPr>
    </w:p>
    <w:p w14:paraId="118EAEA5" w14:textId="6E4D1164"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2.2.2.2)</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519E9FF5" wp14:editId="78149D50">
            <wp:extent cx="6858000" cy="4740277"/>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56">
                      <a:extLst>
                        <a:ext uri="{28A0092B-C50C-407E-A947-70E740481C1C}">
                          <a14:useLocalDpi xmlns:a14="http://schemas.microsoft.com/office/drawing/2010/main" val="0"/>
                        </a:ext>
                      </a:extLst>
                    </a:blip>
                    <a:stretch>
                      <a:fillRect/>
                    </a:stretch>
                  </pic:blipFill>
                  <pic:spPr>
                    <a:xfrm>
                      <a:off x="0" y="0"/>
                      <a:ext cx="6858000" cy="4740277"/>
                    </a:xfrm>
                    <a:prstGeom prst="rect">
                      <a:avLst/>
                    </a:prstGeom>
                  </pic:spPr>
                </pic:pic>
              </a:graphicData>
            </a:graphic>
          </wp:inline>
        </w:drawing>
      </w:r>
    </w:p>
    <w:p w14:paraId="5BD693E9" w14:textId="51F53A05" w:rsidR="00376B30" w:rsidRPr="00F16347" w:rsidRDefault="00376B30" w:rsidP="7593FD0B">
      <w:pPr>
        <w:spacing w:line="276" w:lineRule="auto"/>
        <w:rPr>
          <w:rFonts w:ascii="Arial" w:eastAsia="Arial" w:hAnsi="Arial" w:cs="Arial"/>
          <w:sz w:val="22"/>
          <w:szCs w:val="22"/>
        </w:rPr>
      </w:pPr>
    </w:p>
    <w:p w14:paraId="47BFACA1" w14:textId="1DA1112E"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2.2.2.3)</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02DB7A5A" wp14:editId="2C263E3E">
            <wp:extent cx="6858000" cy="2256155"/>
            <wp:effectExtent l="0" t="0" r="0" b="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2256155"/>
                    </a:xfrm>
                    <a:prstGeom prst="rect">
                      <a:avLst/>
                    </a:prstGeom>
                  </pic:spPr>
                </pic:pic>
              </a:graphicData>
            </a:graphic>
          </wp:inline>
        </w:drawing>
      </w:r>
    </w:p>
    <w:p w14:paraId="5FAF46DB" w14:textId="77777777" w:rsidR="00376B30" w:rsidRPr="00F16347" w:rsidRDefault="00376B30" w:rsidP="7593FD0B">
      <w:pPr>
        <w:spacing w:line="276" w:lineRule="auto"/>
        <w:rPr>
          <w:rFonts w:ascii="Arial" w:eastAsia="Arial" w:hAnsi="Arial" w:cs="Arial"/>
          <w:sz w:val="22"/>
          <w:szCs w:val="22"/>
        </w:rPr>
      </w:pPr>
    </w:p>
    <w:p w14:paraId="31441214" w14:textId="5155D19D"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2.4) Beta-diversity</w:t>
      </w:r>
    </w:p>
    <w:p w14:paraId="59E665EA" w14:textId="3A20E1EE"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2.4.1)</w:t>
      </w:r>
      <w:r w:rsidR="008A03FE" w:rsidRPr="00F16347">
        <w:rPr>
          <w:rFonts w:ascii="Arial" w:hAnsi="Arial" w:cs="Arial"/>
          <w:noProof/>
          <w:sz w:val="22"/>
          <w:szCs w:val="22"/>
        </w:rPr>
        <w:drawing>
          <wp:inline distT="0" distB="0" distL="0" distR="0" wp14:anchorId="03C6D91A" wp14:editId="375CD6AF">
            <wp:extent cx="6858000" cy="2931160"/>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2931160"/>
                    </a:xfrm>
                    <a:prstGeom prst="rect">
                      <a:avLst/>
                    </a:prstGeom>
                  </pic:spPr>
                </pic:pic>
              </a:graphicData>
            </a:graphic>
          </wp:inline>
        </w:drawing>
      </w:r>
    </w:p>
    <w:p w14:paraId="5F56BAF7" w14:textId="1A884D24" w:rsidR="00C767B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2.4.2)</w:t>
      </w:r>
      <w:r w:rsidR="008A03FE" w:rsidRPr="00F16347">
        <w:rPr>
          <w:rFonts w:ascii="Arial" w:hAnsi="Arial" w:cs="Arial"/>
          <w:noProof/>
          <w:sz w:val="22"/>
          <w:szCs w:val="22"/>
        </w:rPr>
        <w:drawing>
          <wp:inline distT="0" distB="0" distL="0" distR="0" wp14:anchorId="4F362320" wp14:editId="5A6F7E9D">
            <wp:extent cx="6858000" cy="28613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2861310"/>
                    </a:xfrm>
                    <a:prstGeom prst="rect">
                      <a:avLst/>
                    </a:prstGeom>
                  </pic:spPr>
                </pic:pic>
              </a:graphicData>
            </a:graphic>
          </wp:inline>
        </w:drawing>
      </w:r>
    </w:p>
    <w:p w14:paraId="12EB502B" w14:textId="7A042435" w:rsidR="00F609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2.4.3)</w:t>
      </w:r>
    </w:p>
    <w:p w14:paraId="3AC3F26F" w14:textId="77777777" w:rsidR="00361CB4" w:rsidRPr="00F16347" w:rsidRDefault="00361CB4" w:rsidP="7593FD0B">
      <w:pPr>
        <w:rPr>
          <w:rFonts w:ascii="Arial" w:eastAsia="Arial" w:hAnsi="Arial" w:cs="Arial"/>
          <w:sz w:val="22"/>
          <w:szCs w:val="22"/>
        </w:rPr>
      </w:pPr>
      <w:r w:rsidRPr="00F16347">
        <w:rPr>
          <w:rFonts w:ascii="Arial" w:eastAsia="Arial" w:hAnsi="Arial" w:cs="Arial"/>
          <w:sz w:val="22"/>
          <w:szCs w:val="22"/>
        </w:rPr>
        <w:br w:type="page"/>
      </w:r>
    </w:p>
    <w:p w14:paraId="0C2921CA" w14:textId="746AC46C" w:rsidR="006B7789"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2.5) Beta-Dispersion</w:t>
      </w:r>
    </w:p>
    <w:p w14:paraId="210200F3" w14:textId="77777777" w:rsidR="006B7789" w:rsidRPr="00F16347" w:rsidRDefault="006B7789" w:rsidP="7593FD0B">
      <w:pPr>
        <w:spacing w:line="276" w:lineRule="auto"/>
        <w:rPr>
          <w:rFonts w:ascii="Arial" w:eastAsia="Arial" w:hAnsi="Arial" w:cs="Arial"/>
          <w:sz w:val="22"/>
          <w:szCs w:val="22"/>
        </w:rPr>
      </w:pPr>
    </w:p>
    <w:p w14:paraId="64EB3774" w14:textId="098FD69C" w:rsidR="006B7789" w:rsidRPr="00F16347" w:rsidRDefault="2C0D672C" w:rsidP="2C0D672C">
      <w:pPr>
        <w:spacing w:line="276" w:lineRule="auto"/>
        <w:rPr>
          <w:rFonts w:ascii="Arial" w:eastAsia="Arial" w:hAnsi="Arial" w:cs="Arial"/>
          <w:b/>
          <w:bCs/>
          <w:sz w:val="22"/>
          <w:szCs w:val="22"/>
        </w:rPr>
      </w:pPr>
      <w:r w:rsidRPr="00F16347">
        <w:rPr>
          <w:rFonts w:ascii="Arial" w:eastAsia="Arial" w:hAnsi="Arial" w:cs="Arial"/>
          <w:b/>
          <w:bCs/>
          <w:sz w:val="22"/>
          <w:szCs w:val="22"/>
        </w:rPr>
        <w:t>2.5.1) Diet</w:t>
      </w:r>
    </w:p>
    <w:p w14:paraId="50089760" w14:textId="45F525DC" w:rsidR="006B7789" w:rsidRPr="00F16347" w:rsidRDefault="006B7789" w:rsidP="2C0D672C">
      <w:pPr>
        <w:spacing w:line="276" w:lineRule="auto"/>
        <w:rPr>
          <w:rFonts w:ascii="Arial" w:eastAsia="Arial" w:hAnsi="Arial" w:cs="Arial"/>
          <w:sz w:val="22"/>
          <w:szCs w:val="22"/>
        </w:rPr>
      </w:pPr>
    </w:p>
    <w:p w14:paraId="25A10A0B" w14:textId="67571B87" w:rsidR="006B7789" w:rsidRPr="00F16347" w:rsidRDefault="2C0D672C" w:rsidP="7593FD0B">
      <w:pPr>
        <w:spacing w:line="276" w:lineRule="auto"/>
        <w:rPr>
          <w:rFonts w:ascii="Arial" w:eastAsia="Arial" w:hAnsi="Arial" w:cs="Arial"/>
          <w:sz w:val="22"/>
          <w:szCs w:val="22"/>
        </w:rPr>
      </w:pPr>
      <w:r w:rsidRPr="00F16347">
        <w:rPr>
          <w:rFonts w:ascii="Arial" w:eastAsia="Arial" w:hAnsi="Arial" w:cs="Arial"/>
          <w:sz w:val="22"/>
          <w:szCs w:val="22"/>
        </w:rPr>
        <w:t>2.5.1.1) Gemma</w:t>
      </w:r>
    </w:p>
    <w:tbl>
      <w:tblPr>
        <w:tblStyle w:val="TableGrid"/>
        <w:tblW w:w="0" w:type="auto"/>
        <w:tblLayout w:type="fixed"/>
        <w:tblLook w:val="06A0" w:firstRow="1" w:lastRow="0" w:firstColumn="1" w:lastColumn="0" w:noHBand="1" w:noVBand="1"/>
      </w:tblPr>
      <w:tblGrid>
        <w:gridCol w:w="5400"/>
        <w:gridCol w:w="5400"/>
      </w:tblGrid>
      <w:tr w:rsidR="2C0D672C" w:rsidRPr="00F16347" w14:paraId="1DE7821D" w14:textId="77777777" w:rsidTr="4D5024CA">
        <w:tc>
          <w:tcPr>
            <w:tcW w:w="5400" w:type="dxa"/>
          </w:tcPr>
          <w:p w14:paraId="5CE7D6B4" w14:textId="033F531F"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Bray-Curtis</w:t>
            </w:r>
          </w:p>
          <w:p w14:paraId="085889AB" w14:textId="033F531F"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EBF6E7D" wp14:editId="1E6A8747">
                  <wp:extent cx="3314700" cy="2044065"/>
                  <wp:effectExtent l="0" t="0" r="0" b="0"/>
                  <wp:docPr id="1994741069" name="Picture 1994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314700" cy="2044065"/>
                          </a:xfrm>
                          <a:prstGeom prst="rect">
                            <a:avLst/>
                          </a:prstGeom>
                        </pic:spPr>
                      </pic:pic>
                    </a:graphicData>
                  </a:graphic>
                </wp:inline>
              </w:drawing>
            </w:r>
          </w:p>
        </w:tc>
        <w:tc>
          <w:tcPr>
            <w:tcW w:w="5400" w:type="dxa"/>
          </w:tcPr>
          <w:p w14:paraId="621E1D41" w14:textId="46656EF3"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2A86AAF" wp14:editId="14BBB6D6">
                  <wp:extent cx="3286125" cy="733425"/>
                  <wp:effectExtent l="0" t="0" r="0" b="0"/>
                  <wp:docPr id="130605800" name="Picture 1306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127CD860" wp14:editId="11C20D5E">
                  <wp:extent cx="2047875" cy="1234661"/>
                  <wp:effectExtent l="0" t="0" r="0" b="0"/>
                  <wp:docPr id="1909684560" name="Picture 190968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047875" cy="1234661"/>
                          </a:xfrm>
                          <a:prstGeom prst="rect">
                            <a:avLst/>
                          </a:prstGeom>
                        </pic:spPr>
                      </pic:pic>
                    </a:graphicData>
                  </a:graphic>
                </wp:inline>
              </w:drawing>
            </w:r>
          </w:p>
        </w:tc>
      </w:tr>
      <w:tr w:rsidR="2C0D672C" w:rsidRPr="00F16347" w14:paraId="5AFA7AF3" w14:textId="77777777" w:rsidTr="4D5024CA">
        <w:tc>
          <w:tcPr>
            <w:tcW w:w="5400" w:type="dxa"/>
          </w:tcPr>
          <w:p w14:paraId="7778F82A" w14:textId="6BDF5EC6"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Canberra</w:t>
            </w:r>
          </w:p>
          <w:p w14:paraId="5D527F6B" w14:textId="4C035A3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429140D" wp14:editId="0022E6D0">
                  <wp:extent cx="3286125" cy="2028825"/>
                  <wp:effectExtent l="0" t="0" r="0" b="0"/>
                  <wp:docPr id="752411842" name="Picture 75241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0F703680" w14:textId="14122E6A"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E9A66FF" wp14:editId="145E6599">
                  <wp:extent cx="3286125" cy="723900"/>
                  <wp:effectExtent l="0" t="0" r="0" b="0"/>
                  <wp:docPr id="839398830" name="Picture 83939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F0C546C" wp14:editId="5C015320">
                  <wp:extent cx="2181225" cy="1315057"/>
                  <wp:effectExtent l="0" t="0" r="0" b="0"/>
                  <wp:docPr id="1176515523" name="Picture 117651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181225" cy="1315057"/>
                          </a:xfrm>
                          <a:prstGeom prst="rect">
                            <a:avLst/>
                          </a:prstGeom>
                        </pic:spPr>
                      </pic:pic>
                    </a:graphicData>
                  </a:graphic>
                </wp:inline>
              </w:drawing>
            </w:r>
          </w:p>
        </w:tc>
      </w:tr>
      <w:tr w:rsidR="2C0D672C" w:rsidRPr="00F16347" w14:paraId="4E171DF2" w14:textId="77777777" w:rsidTr="4D5024CA">
        <w:tc>
          <w:tcPr>
            <w:tcW w:w="5400" w:type="dxa"/>
          </w:tcPr>
          <w:p w14:paraId="2F6DC06C" w14:textId="1E648191"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Sorensen</w:t>
            </w:r>
          </w:p>
          <w:p w14:paraId="08B730E5" w14:textId="5412A60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B45CD1B" wp14:editId="06EAD2BA">
                  <wp:extent cx="3286125" cy="2028825"/>
                  <wp:effectExtent l="0" t="0" r="0" b="0"/>
                  <wp:docPr id="873262991" name="Picture 8732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4F6B010B" w14:textId="08DC4496" w:rsidR="2C0D672C" w:rsidRPr="00F16347" w:rsidRDefault="2C0D672C" w:rsidP="4D5024CA">
            <w:pPr>
              <w:rPr>
                <w:rFonts w:ascii="Arial" w:hAnsi="Arial" w:cs="Arial"/>
                <w:sz w:val="22"/>
                <w:szCs w:val="22"/>
              </w:rPr>
            </w:pPr>
          </w:p>
          <w:p w14:paraId="3C6D79CC" w14:textId="6CC31262"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8A60D32" wp14:editId="5710E24E">
                  <wp:extent cx="3286125" cy="723900"/>
                  <wp:effectExtent l="0" t="0" r="0" b="0"/>
                  <wp:docPr id="215836209" name="Picture 21583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5AE62E7" wp14:editId="66E31EC8">
                  <wp:extent cx="2238375" cy="1349513"/>
                  <wp:effectExtent l="0" t="0" r="0" b="0"/>
                  <wp:docPr id="650300220" name="Picture 6503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238375" cy="1349513"/>
                          </a:xfrm>
                          <a:prstGeom prst="rect">
                            <a:avLst/>
                          </a:prstGeom>
                        </pic:spPr>
                      </pic:pic>
                    </a:graphicData>
                  </a:graphic>
                </wp:inline>
              </w:drawing>
            </w:r>
          </w:p>
        </w:tc>
      </w:tr>
    </w:tbl>
    <w:p w14:paraId="6C8D7CDE" w14:textId="61B9D07A" w:rsidR="2C0D672C" w:rsidRPr="007827A4" w:rsidRDefault="2C0D672C" w:rsidP="2C0D672C">
      <w:pPr>
        <w:spacing w:line="276" w:lineRule="auto"/>
        <w:rPr>
          <w:rFonts w:ascii="Arial" w:eastAsia="Arial" w:hAnsi="Arial" w:cs="Arial"/>
          <w:sz w:val="22"/>
          <w:szCs w:val="22"/>
        </w:rPr>
      </w:pPr>
    </w:p>
    <w:p w14:paraId="495D1306" w14:textId="58911E64" w:rsidR="2C0D672C" w:rsidRPr="00F16347" w:rsidRDefault="2C0D672C" w:rsidP="2C0D672C">
      <w:pPr>
        <w:spacing w:line="276" w:lineRule="auto"/>
        <w:rPr>
          <w:rFonts w:ascii="Arial" w:eastAsia="Arial" w:hAnsi="Arial" w:cs="Arial"/>
          <w:sz w:val="22"/>
          <w:szCs w:val="22"/>
        </w:rPr>
      </w:pPr>
      <w:r w:rsidRPr="007827A4">
        <w:rPr>
          <w:rFonts w:ascii="Arial" w:eastAsia="Arial" w:hAnsi="Arial" w:cs="Arial"/>
          <w:sz w:val="22"/>
          <w:szCs w:val="22"/>
        </w:rPr>
        <w:t>2.5.1.2)</w:t>
      </w:r>
      <w:r w:rsidRPr="00F16347">
        <w:rPr>
          <w:rFonts w:ascii="Arial" w:eastAsia="Arial" w:hAnsi="Arial" w:cs="Arial"/>
          <w:sz w:val="22"/>
          <w:szCs w:val="22"/>
        </w:rPr>
        <w:t xml:space="preserve"> Watts</w:t>
      </w:r>
    </w:p>
    <w:tbl>
      <w:tblPr>
        <w:tblStyle w:val="TableGrid"/>
        <w:tblW w:w="0" w:type="auto"/>
        <w:tblLayout w:type="fixed"/>
        <w:tblLook w:val="06A0" w:firstRow="1" w:lastRow="0" w:firstColumn="1" w:lastColumn="0" w:noHBand="1" w:noVBand="1"/>
      </w:tblPr>
      <w:tblGrid>
        <w:gridCol w:w="5400"/>
        <w:gridCol w:w="5400"/>
      </w:tblGrid>
      <w:tr w:rsidR="2C0D672C" w:rsidRPr="00F16347" w14:paraId="3FD8EA63" w14:textId="77777777" w:rsidTr="4D5024CA">
        <w:tc>
          <w:tcPr>
            <w:tcW w:w="5400" w:type="dxa"/>
          </w:tcPr>
          <w:p w14:paraId="3B91ACE1"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023B14AF" w14:textId="74DB29D0"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937ED89" wp14:editId="1F05FD16">
                  <wp:extent cx="3286125" cy="2028825"/>
                  <wp:effectExtent l="0" t="0" r="0" b="0"/>
                  <wp:docPr id="1879427126" name="Picture 187942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4BE6DD8" w14:textId="2544A31A"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489C9D" wp14:editId="1B7720F4">
                  <wp:extent cx="3286125" cy="619125"/>
                  <wp:effectExtent l="0" t="0" r="0" b="0"/>
                  <wp:docPr id="1544041731" name="Picture 154404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86125" cy="619125"/>
                          </a:xfrm>
                          <a:prstGeom prst="rect">
                            <a:avLst/>
                          </a:prstGeom>
                        </pic:spPr>
                      </pic:pic>
                    </a:graphicData>
                  </a:graphic>
                </wp:inline>
              </w:drawing>
            </w:r>
            <w:r w:rsidRPr="00F16347">
              <w:rPr>
                <w:rFonts w:ascii="Arial" w:hAnsi="Arial" w:cs="Arial"/>
                <w:noProof/>
                <w:sz w:val="22"/>
                <w:szCs w:val="22"/>
              </w:rPr>
              <w:drawing>
                <wp:inline distT="0" distB="0" distL="0" distR="0" wp14:anchorId="586C62EC" wp14:editId="5D5A0608">
                  <wp:extent cx="2352675" cy="1418424"/>
                  <wp:effectExtent l="0" t="0" r="0" b="0"/>
                  <wp:docPr id="1542116029" name="Picture 15421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52675" cy="1418424"/>
                          </a:xfrm>
                          <a:prstGeom prst="rect">
                            <a:avLst/>
                          </a:prstGeom>
                        </pic:spPr>
                      </pic:pic>
                    </a:graphicData>
                  </a:graphic>
                </wp:inline>
              </w:drawing>
            </w:r>
          </w:p>
        </w:tc>
      </w:tr>
      <w:tr w:rsidR="2C0D672C" w:rsidRPr="00F16347" w14:paraId="68462927" w14:textId="77777777" w:rsidTr="4D5024CA">
        <w:tc>
          <w:tcPr>
            <w:tcW w:w="5400" w:type="dxa"/>
          </w:tcPr>
          <w:p w14:paraId="7AE2AD75"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3DD0E705" w14:textId="22FE638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39292CA" wp14:editId="7223AC19">
                  <wp:extent cx="3286125" cy="2028825"/>
                  <wp:effectExtent l="0" t="0" r="0" b="0"/>
                  <wp:docPr id="1786348057" name="Picture 178634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84A0C82" w14:textId="2C343F0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14770D6" wp14:editId="68A146B2">
                  <wp:extent cx="3286125" cy="733425"/>
                  <wp:effectExtent l="0" t="0" r="0" b="0"/>
                  <wp:docPr id="849720227" name="Picture 8497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C1B8966" wp14:editId="28BBCCC8">
                  <wp:extent cx="2409825" cy="1452880"/>
                  <wp:effectExtent l="0" t="0" r="0" b="0"/>
                  <wp:docPr id="1336716454" name="Picture 13367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409825" cy="1452880"/>
                          </a:xfrm>
                          <a:prstGeom prst="rect">
                            <a:avLst/>
                          </a:prstGeom>
                        </pic:spPr>
                      </pic:pic>
                    </a:graphicData>
                  </a:graphic>
                </wp:inline>
              </w:drawing>
            </w:r>
          </w:p>
        </w:tc>
      </w:tr>
      <w:tr w:rsidR="2C0D672C" w:rsidRPr="00F16347" w14:paraId="200C63B8" w14:textId="77777777" w:rsidTr="4D5024CA">
        <w:tc>
          <w:tcPr>
            <w:tcW w:w="5400" w:type="dxa"/>
          </w:tcPr>
          <w:p w14:paraId="3509331D"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1682D52B" w14:textId="5A5A5F8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12C2104E" wp14:editId="53DB13EC">
                  <wp:extent cx="3286125" cy="2028825"/>
                  <wp:effectExtent l="0" t="0" r="0" b="0"/>
                  <wp:docPr id="871780279" name="Picture 87178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53E2CBB" w14:textId="13A25D9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CF68347" wp14:editId="3652F039">
                  <wp:extent cx="3286125" cy="733425"/>
                  <wp:effectExtent l="0" t="0" r="0" b="0"/>
                  <wp:docPr id="1572982986" name="Picture 157298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9EA075D" wp14:editId="358DEDFD">
                  <wp:extent cx="2124075" cy="1280602"/>
                  <wp:effectExtent l="0" t="0" r="0" b="0"/>
                  <wp:docPr id="1610508313" name="Picture 161050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124075" cy="1280602"/>
                          </a:xfrm>
                          <a:prstGeom prst="rect">
                            <a:avLst/>
                          </a:prstGeom>
                        </pic:spPr>
                      </pic:pic>
                    </a:graphicData>
                  </a:graphic>
                </wp:inline>
              </w:drawing>
            </w:r>
          </w:p>
        </w:tc>
      </w:tr>
    </w:tbl>
    <w:p w14:paraId="26BC0D0B" w14:textId="613BDA43" w:rsidR="2C0D672C" w:rsidRPr="00F16347" w:rsidRDefault="2C0D672C" w:rsidP="2C0D672C">
      <w:pPr>
        <w:spacing w:line="276" w:lineRule="auto"/>
        <w:rPr>
          <w:rFonts w:ascii="Arial" w:hAnsi="Arial" w:cs="Arial"/>
          <w:sz w:val="22"/>
          <w:szCs w:val="22"/>
        </w:rPr>
      </w:pPr>
    </w:p>
    <w:p w14:paraId="12997CD7" w14:textId="226B258F" w:rsidR="2C0D672C" w:rsidRPr="00F16347" w:rsidRDefault="2C0D672C" w:rsidP="2C0D672C">
      <w:pPr>
        <w:spacing w:line="276" w:lineRule="auto"/>
        <w:rPr>
          <w:rFonts w:ascii="Arial" w:hAnsi="Arial" w:cs="Arial"/>
          <w:sz w:val="22"/>
          <w:szCs w:val="22"/>
        </w:rPr>
      </w:pPr>
      <w:r w:rsidRPr="00F16347">
        <w:rPr>
          <w:rFonts w:ascii="Arial" w:eastAsia="Arial" w:hAnsi="Arial" w:cs="Arial"/>
          <w:sz w:val="22"/>
          <w:szCs w:val="22"/>
        </w:rPr>
        <w:t>2.5.1.3) ZIRC</w:t>
      </w:r>
    </w:p>
    <w:tbl>
      <w:tblPr>
        <w:tblStyle w:val="TableGrid"/>
        <w:tblW w:w="0" w:type="auto"/>
        <w:tblLayout w:type="fixed"/>
        <w:tblLook w:val="06A0" w:firstRow="1" w:lastRow="0" w:firstColumn="1" w:lastColumn="0" w:noHBand="1" w:noVBand="1"/>
      </w:tblPr>
      <w:tblGrid>
        <w:gridCol w:w="5400"/>
        <w:gridCol w:w="5400"/>
      </w:tblGrid>
      <w:tr w:rsidR="2C0D672C" w:rsidRPr="00F16347" w14:paraId="417F3501" w14:textId="77777777" w:rsidTr="4D5024CA">
        <w:tc>
          <w:tcPr>
            <w:tcW w:w="5400" w:type="dxa"/>
          </w:tcPr>
          <w:p w14:paraId="07C853D2"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22AC809D" w14:textId="2EACC413"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482A7A9" wp14:editId="2D1F69C9">
                  <wp:extent cx="3286125" cy="2028825"/>
                  <wp:effectExtent l="0" t="0" r="0" b="0"/>
                  <wp:docPr id="1116893409" name="Picture 11168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E6A13DD" w14:textId="28AC9C05"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0F2FF82" wp14:editId="6384C5CD">
                  <wp:extent cx="3286125" cy="742950"/>
                  <wp:effectExtent l="0" t="0" r="0" b="0"/>
                  <wp:docPr id="1973136867" name="Picture 197313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86125" cy="742950"/>
                          </a:xfrm>
                          <a:prstGeom prst="rect">
                            <a:avLst/>
                          </a:prstGeom>
                        </pic:spPr>
                      </pic:pic>
                    </a:graphicData>
                  </a:graphic>
                </wp:inline>
              </w:drawing>
            </w:r>
            <w:r w:rsidRPr="00F16347">
              <w:rPr>
                <w:rFonts w:ascii="Arial" w:hAnsi="Arial" w:cs="Arial"/>
                <w:noProof/>
                <w:sz w:val="22"/>
                <w:szCs w:val="22"/>
              </w:rPr>
              <w:drawing>
                <wp:inline distT="0" distB="0" distL="0" distR="0" wp14:anchorId="4D1D466B" wp14:editId="4EDBA598">
                  <wp:extent cx="2438400" cy="1470108"/>
                  <wp:effectExtent l="0" t="0" r="0" b="0"/>
                  <wp:docPr id="1457093244" name="Picture 145709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438400" cy="1470108"/>
                          </a:xfrm>
                          <a:prstGeom prst="rect">
                            <a:avLst/>
                          </a:prstGeom>
                        </pic:spPr>
                      </pic:pic>
                    </a:graphicData>
                  </a:graphic>
                </wp:inline>
              </w:drawing>
            </w:r>
          </w:p>
        </w:tc>
      </w:tr>
      <w:tr w:rsidR="2C0D672C" w:rsidRPr="00F16347" w14:paraId="46D035E6" w14:textId="77777777" w:rsidTr="4D5024CA">
        <w:tc>
          <w:tcPr>
            <w:tcW w:w="5400" w:type="dxa"/>
          </w:tcPr>
          <w:p w14:paraId="28464998"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5B7EAC13" w14:textId="2B84694F"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CC6E460" wp14:editId="6EF266C5">
                  <wp:extent cx="3286125" cy="2028825"/>
                  <wp:effectExtent l="0" t="0" r="0" b="0"/>
                  <wp:docPr id="1451464379" name="Picture 145146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6DFDB639" w14:textId="08E03BF1"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24487B2D" wp14:editId="2EEE9CCC">
                  <wp:extent cx="3286125" cy="733425"/>
                  <wp:effectExtent l="0" t="0" r="0" b="0"/>
                  <wp:docPr id="1701957884" name="Picture 170195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2C811306" wp14:editId="4AAF4BC7">
                  <wp:extent cx="2314575" cy="1395454"/>
                  <wp:effectExtent l="0" t="0" r="0" b="0"/>
                  <wp:docPr id="1560754024" name="Picture 15607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314575" cy="1395454"/>
                          </a:xfrm>
                          <a:prstGeom prst="rect">
                            <a:avLst/>
                          </a:prstGeom>
                        </pic:spPr>
                      </pic:pic>
                    </a:graphicData>
                  </a:graphic>
                </wp:inline>
              </w:drawing>
            </w:r>
          </w:p>
        </w:tc>
      </w:tr>
      <w:tr w:rsidR="2C0D672C" w:rsidRPr="00F16347" w14:paraId="7E261EF6" w14:textId="77777777" w:rsidTr="4D5024CA">
        <w:tc>
          <w:tcPr>
            <w:tcW w:w="5400" w:type="dxa"/>
          </w:tcPr>
          <w:p w14:paraId="2A2AF56E"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454AA242" w14:textId="0DDBBE2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EB1D2EF" wp14:editId="780799E0">
                  <wp:extent cx="3286125" cy="2028825"/>
                  <wp:effectExtent l="0" t="0" r="0" b="0"/>
                  <wp:docPr id="727666845" name="Picture 72766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52DEC3C0" w14:textId="30F1CCB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FC017D" wp14:editId="65033C5B">
                  <wp:extent cx="3286125" cy="733425"/>
                  <wp:effectExtent l="0" t="0" r="0" b="0"/>
                  <wp:docPr id="2081765979" name="Picture 208176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6E2722CA" wp14:editId="699F16C3">
                  <wp:extent cx="2133600" cy="1286344"/>
                  <wp:effectExtent l="0" t="0" r="0" b="0"/>
                  <wp:docPr id="518028698" name="Picture 5180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33600" cy="1286344"/>
                          </a:xfrm>
                          <a:prstGeom prst="rect">
                            <a:avLst/>
                          </a:prstGeom>
                        </pic:spPr>
                      </pic:pic>
                    </a:graphicData>
                  </a:graphic>
                </wp:inline>
              </w:drawing>
            </w:r>
          </w:p>
        </w:tc>
      </w:tr>
    </w:tbl>
    <w:p w14:paraId="46147E5B" w14:textId="047666D2" w:rsidR="2C0D672C" w:rsidRPr="00F16347" w:rsidRDefault="2C0D672C" w:rsidP="2C0D672C">
      <w:pPr>
        <w:spacing w:line="276" w:lineRule="auto"/>
        <w:rPr>
          <w:rFonts w:ascii="Arial" w:hAnsi="Arial" w:cs="Arial"/>
          <w:sz w:val="22"/>
          <w:szCs w:val="22"/>
        </w:rPr>
      </w:pPr>
    </w:p>
    <w:p w14:paraId="0FBEE17B" w14:textId="0A4F3F92" w:rsidR="2C0D672C" w:rsidRPr="00F16347" w:rsidRDefault="2C0D672C" w:rsidP="2C0D672C">
      <w:pPr>
        <w:spacing w:line="276" w:lineRule="auto"/>
        <w:rPr>
          <w:rFonts w:ascii="Arial" w:hAnsi="Arial" w:cs="Arial"/>
          <w:sz w:val="22"/>
          <w:szCs w:val="22"/>
        </w:rPr>
      </w:pPr>
    </w:p>
    <w:p w14:paraId="74984BC2" w14:textId="77777777" w:rsidR="004539C4" w:rsidRPr="00F16347" w:rsidRDefault="004539C4" w:rsidP="7593FD0B">
      <w:pPr>
        <w:rPr>
          <w:rFonts w:ascii="Arial" w:eastAsia="Arial" w:hAnsi="Arial" w:cs="Arial"/>
          <w:sz w:val="22"/>
          <w:szCs w:val="22"/>
        </w:rPr>
      </w:pPr>
      <w:r w:rsidRPr="00F16347">
        <w:rPr>
          <w:rFonts w:ascii="Arial" w:eastAsia="Arial" w:hAnsi="Arial" w:cs="Arial"/>
          <w:sz w:val="22"/>
          <w:szCs w:val="22"/>
        </w:rPr>
        <w:br w:type="page"/>
      </w:r>
    </w:p>
    <w:p w14:paraId="6DF6DD68" w14:textId="5F234315" w:rsidR="004539C4" w:rsidRPr="00F16347" w:rsidRDefault="7593FD0B" w:rsidP="7593FD0B">
      <w:pPr>
        <w:rPr>
          <w:rFonts w:ascii="Arial" w:eastAsia="Arial" w:hAnsi="Arial" w:cs="Arial"/>
          <w:b/>
          <w:bCs/>
          <w:sz w:val="22"/>
          <w:szCs w:val="22"/>
        </w:rPr>
      </w:pPr>
      <w:r w:rsidRPr="00F16347">
        <w:rPr>
          <w:rFonts w:ascii="Arial" w:eastAsia="Arial" w:hAnsi="Arial" w:cs="Arial"/>
          <w:b/>
          <w:bCs/>
          <w:sz w:val="22"/>
          <w:szCs w:val="22"/>
        </w:rPr>
        <w:lastRenderedPageBreak/>
        <w:t xml:space="preserve">2.5.3) </w:t>
      </w:r>
      <w:proofErr w:type="spellStart"/>
      <w:proofErr w:type="gramStart"/>
      <w:r w:rsidRPr="00F16347">
        <w:rPr>
          <w:rFonts w:ascii="Arial" w:eastAsia="Arial" w:hAnsi="Arial" w:cs="Arial"/>
          <w:b/>
          <w:bCs/>
          <w:sz w:val="22"/>
          <w:szCs w:val="22"/>
        </w:rPr>
        <w:t>Diet:Time</w:t>
      </w:r>
      <w:proofErr w:type="spellEnd"/>
      <w:proofErr w:type="gramEnd"/>
    </w:p>
    <w:tbl>
      <w:tblPr>
        <w:tblStyle w:val="TableGrid"/>
        <w:tblW w:w="0" w:type="auto"/>
        <w:tblLook w:val="04A0" w:firstRow="1" w:lastRow="0" w:firstColumn="1" w:lastColumn="0" w:noHBand="0" w:noVBand="1"/>
      </w:tblPr>
      <w:tblGrid>
        <w:gridCol w:w="3596"/>
        <w:gridCol w:w="3597"/>
        <w:gridCol w:w="3597"/>
      </w:tblGrid>
      <w:tr w:rsidR="00574D52" w:rsidRPr="00F16347" w14:paraId="74AB3E5A" w14:textId="77777777" w:rsidTr="39B51722">
        <w:tc>
          <w:tcPr>
            <w:tcW w:w="3596" w:type="dxa"/>
          </w:tcPr>
          <w:p w14:paraId="560EA96D" w14:textId="26B2BEAA"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249516E" wp14:editId="7329646A">
                  <wp:extent cx="2148840" cy="1326113"/>
                  <wp:effectExtent l="0" t="0" r="0" b="0"/>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87">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0B868F45" w14:textId="768BFB28"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732F26FD" wp14:editId="3B93A267">
                  <wp:extent cx="2148840" cy="1326113"/>
                  <wp:effectExtent l="0" t="0" r="0" b="0"/>
                  <wp:docPr id="141" name="Picture 1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88">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44330748" w14:textId="0D347605"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0A04EF9" wp14:editId="05D7319F">
                  <wp:extent cx="2148840" cy="1326113"/>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89">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574D52" w:rsidRPr="00F16347" w14:paraId="4471266B" w14:textId="77777777" w:rsidTr="39B51722">
        <w:tc>
          <w:tcPr>
            <w:tcW w:w="3596" w:type="dxa"/>
          </w:tcPr>
          <w:p w14:paraId="688403CB" w14:textId="08F76AB6" w:rsidR="009E2660" w:rsidRPr="00F16347" w:rsidRDefault="009E2660" w:rsidP="39B51722">
            <w:pPr>
              <w:rPr>
                <w:rFonts w:ascii="Arial" w:hAnsi="Arial" w:cs="Arial"/>
                <w:sz w:val="22"/>
                <w:szCs w:val="22"/>
              </w:rPr>
            </w:pPr>
            <w:ins w:id="164" w:author="Michael James Sieler Jr" w:date="2022-11-30T17:52:00Z">
              <w:r w:rsidRPr="00F16347">
                <w:rPr>
                  <w:rFonts w:ascii="Arial" w:hAnsi="Arial" w:cs="Arial"/>
                  <w:noProof/>
                  <w:sz w:val="22"/>
                  <w:szCs w:val="22"/>
                </w:rPr>
                <w:drawing>
                  <wp:inline distT="0" distB="0" distL="0" distR="0" wp14:anchorId="46B731DB" wp14:editId="36F22607">
                    <wp:extent cx="2133600" cy="485775"/>
                    <wp:effectExtent l="0" t="0" r="0" b="0"/>
                    <wp:docPr id="585341136" name="Picture 58534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62BB483B" wp14:editId="46E8A855">
                    <wp:extent cx="1143000" cy="2133600"/>
                    <wp:effectExtent l="0" t="0" r="0" b="0"/>
                    <wp:docPr id="1095885751" name="Picture 10958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43000" cy="2133600"/>
                            </a:xfrm>
                            <a:prstGeom prst="rect">
                              <a:avLst/>
                            </a:prstGeom>
                          </pic:spPr>
                        </pic:pic>
                      </a:graphicData>
                    </a:graphic>
                  </wp:inline>
                </w:drawing>
              </w:r>
            </w:ins>
          </w:p>
        </w:tc>
        <w:tc>
          <w:tcPr>
            <w:tcW w:w="3597" w:type="dxa"/>
          </w:tcPr>
          <w:p w14:paraId="2B9281C0" w14:textId="1CEFD979" w:rsidR="009E2660" w:rsidRPr="00F16347" w:rsidRDefault="009E2660" w:rsidP="39B51722">
            <w:pPr>
              <w:rPr>
                <w:rFonts w:ascii="Arial" w:hAnsi="Arial" w:cs="Arial"/>
                <w:sz w:val="22"/>
                <w:szCs w:val="22"/>
              </w:rPr>
            </w:pPr>
            <w:ins w:id="165" w:author="Michael James Sieler Jr" w:date="2022-11-30T17:52:00Z">
              <w:r w:rsidRPr="00F16347">
                <w:rPr>
                  <w:rFonts w:ascii="Arial" w:hAnsi="Arial" w:cs="Arial"/>
                  <w:noProof/>
                  <w:sz w:val="22"/>
                  <w:szCs w:val="22"/>
                </w:rPr>
                <w:drawing>
                  <wp:inline distT="0" distB="0" distL="0" distR="0" wp14:anchorId="793C60DF" wp14:editId="232E0650">
                    <wp:extent cx="2133600" cy="485775"/>
                    <wp:effectExtent l="0" t="0" r="0" b="0"/>
                    <wp:docPr id="577977623" name="Picture 57797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3C13FD4B" wp14:editId="641DFBC0">
                    <wp:extent cx="933450" cy="2133600"/>
                    <wp:effectExtent l="0" t="0" r="0" b="0"/>
                    <wp:docPr id="1627444372" name="Picture 162744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33450" cy="2133600"/>
                            </a:xfrm>
                            <a:prstGeom prst="rect">
                              <a:avLst/>
                            </a:prstGeom>
                          </pic:spPr>
                        </pic:pic>
                      </a:graphicData>
                    </a:graphic>
                  </wp:inline>
                </w:drawing>
              </w:r>
            </w:ins>
          </w:p>
        </w:tc>
        <w:tc>
          <w:tcPr>
            <w:tcW w:w="3597" w:type="dxa"/>
          </w:tcPr>
          <w:p w14:paraId="2E887805" w14:textId="28E1CE95" w:rsidR="009E2660" w:rsidRPr="00F16347" w:rsidRDefault="009E2660" w:rsidP="39B51722">
            <w:pPr>
              <w:rPr>
                <w:rFonts w:ascii="Arial" w:hAnsi="Arial" w:cs="Arial"/>
                <w:sz w:val="22"/>
                <w:szCs w:val="22"/>
              </w:rPr>
            </w:pPr>
            <w:ins w:id="166" w:author="Michael James Sieler Jr" w:date="2022-11-30T17:53:00Z">
              <w:r w:rsidRPr="00F16347">
                <w:rPr>
                  <w:rFonts w:ascii="Arial" w:hAnsi="Arial" w:cs="Arial"/>
                  <w:noProof/>
                  <w:sz w:val="22"/>
                  <w:szCs w:val="22"/>
                </w:rPr>
                <w:drawing>
                  <wp:inline distT="0" distB="0" distL="0" distR="0" wp14:anchorId="07F9548E" wp14:editId="5DBB5E9E">
                    <wp:extent cx="2133600" cy="485775"/>
                    <wp:effectExtent l="0" t="0" r="0" b="0"/>
                    <wp:docPr id="1598851797" name="Picture 159885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2AFD20B0" wp14:editId="420D5416">
                    <wp:extent cx="857250" cy="2133600"/>
                    <wp:effectExtent l="0" t="0" r="0" b="0"/>
                    <wp:docPr id="1523833693" name="Picture 15238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57250" cy="2133600"/>
                            </a:xfrm>
                            <a:prstGeom prst="rect">
                              <a:avLst/>
                            </a:prstGeom>
                          </pic:spPr>
                        </pic:pic>
                      </a:graphicData>
                    </a:graphic>
                  </wp:inline>
                </w:drawing>
              </w:r>
            </w:ins>
          </w:p>
        </w:tc>
      </w:tr>
    </w:tbl>
    <w:p w14:paraId="66D15977" w14:textId="77777777" w:rsidR="00574D52" w:rsidRPr="00F16347" w:rsidRDefault="00574D52" w:rsidP="7593FD0B">
      <w:pPr>
        <w:rPr>
          <w:rFonts w:ascii="Arial" w:eastAsia="Arial" w:hAnsi="Arial" w:cs="Arial"/>
          <w:b/>
          <w:bCs/>
          <w:sz w:val="22"/>
          <w:szCs w:val="22"/>
        </w:rPr>
      </w:pPr>
    </w:p>
    <w:p w14:paraId="28F9A484" w14:textId="519576AE" w:rsidR="006B7789" w:rsidRPr="00F16347" w:rsidRDefault="006B7789" w:rsidP="7593FD0B">
      <w:pPr>
        <w:rPr>
          <w:rFonts w:ascii="Arial" w:eastAsia="Arial" w:hAnsi="Arial" w:cs="Arial"/>
          <w:sz w:val="22"/>
          <w:szCs w:val="22"/>
        </w:rPr>
      </w:pPr>
      <w:r w:rsidRPr="00F16347">
        <w:rPr>
          <w:rFonts w:ascii="Arial" w:eastAsia="Arial" w:hAnsi="Arial" w:cs="Arial"/>
          <w:sz w:val="22"/>
          <w:szCs w:val="22"/>
        </w:rPr>
        <w:br w:type="page"/>
      </w:r>
    </w:p>
    <w:p w14:paraId="5D437B60" w14:textId="56F35DE7" w:rsidR="00797DBC"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2.6 Differential Abundance</w:t>
      </w:r>
    </w:p>
    <w:p w14:paraId="3D097628" w14:textId="0BEE060F" w:rsidR="00523F6E"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2.6.1)</w:t>
      </w:r>
      <w:r w:rsidR="00E55A63" w:rsidRPr="00F16347">
        <w:rPr>
          <w:rFonts w:ascii="Arial" w:hAnsi="Arial" w:cs="Arial"/>
          <w:noProof/>
          <w:sz w:val="22"/>
          <w:szCs w:val="22"/>
        </w:rPr>
        <w:lastRenderedPageBreak/>
        <w:drawing>
          <wp:inline distT="0" distB="0" distL="0" distR="0" wp14:anchorId="5FB27682" wp14:editId="2E3E4F00">
            <wp:extent cx="6858000" cy="8874759"/>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59C45701" w14:textId="6FC5DEA9" w:rsidR="000871F7"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2.6.2) </w:t>
      </w:r>
    </w:p>
    <w:p w14:paraId="05891A93" w14:textId="7F218D71"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t xml:space="preserve">2.6.2.1) </w:t>
      </w:r>
      <w:r w:rsidR="00424406" w:rsidRPr="00F16347">
        <w:rPr>
          <w:rFonts w:ascii="Arial" w:hAnsi="Arial" w:cs="Arial"/>
          <w:noProof/>
          <w:sz w:val="22"/>
          <w:szCs w:val="22"/>
        </w:rPr>
        <w:drawing>
          <wp:inline distT="0" distB="0" distL="0" distR="0" wp14:anchorId="453C1C57" wp14:editId="457D7490">
            <wp:extent cx="6858000" cy="4286250"/>
            <wp:effectExtent l="0" t="0" r="0" b="6350"/>
            <wp:docPr id="160" name="Picture 1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97">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06C2787" w14:textId="77709B0B" w:rsidR="003F3236" w:rsidRPr="00F16347" w:rsidRDefault="003F3236"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5F8ED55" wp14:editId="07E1B908">
            <wp:extent cx="6858000" cy="553212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58000" cy="5532120"/>
                    </a:xfrm>
                    <a:prstGeom prst="rect">
                      <a:avLst/>
                    </a:prstGeom>
                  </pic:spPr>
                </pic:pic>
              </a:graphicData>
            </a:graphic>
          </wp:inline>
        </w:drawing>
      </w:r>
    </w:p>
    <w:p w14:paraId="23E93F5C" w14:textId="62242F3F"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2.6.2.2)</w:t>
      </w:r>
      <w:r w:rsidR="00424406" w:rsidRPr="00F16347">
        <w:rPr>
          <w:rFonts w:ascii="Arial" w:hAnsi="Arial" w:cs="Arial"/>
          <w:noProof/>
          <w:sz w:val="22"/>
          <w:szCs w:val="22"/>
        </w:rPr>
        <w:drawing>
          <wp:inline distT="0" distB="0" distL="0" distR="0" wp14:anchorId="21356B4A" wp14:editId="75ED89C2">
            <wp:extent cx="6858000" cy="4286250"/>
            <wp:effectExtent l="0" t="0" r="0" b="635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99">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82BFD5" w14:textId="1433CEC9"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290B59C" wp14:editId="2307B4CB">
            <wp:extent cx="6858000" cy="6674484"/>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3773D8E1" w14:textId="56F883A6"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2.6.2.3)</w:t>
      </w:r>
      <w:r w:rsidR="00424406" w:rsidRPr="00F16347">
        <w:rPr>
          <w:rFonts w:ascii="Arial" w:hAnsi="Arial" w:cs="Arial"/>
          <w:noProof/>
          <w:sz w:val="22"/>
          <w:szCs w:val="22"/>
        </w:rPr>
        <w:drawing>
          <wp:inline distT="0" distB="0" distL="0" distR="0" wp14:anchorId="312BB574" wp14:editId="4C36BF33">
            <wp:extent cx="6858000" cy="4286250"/>
            <wp:effectExtent l="0" t="0" r="0" b="635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01">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6DF648E" w14:textId="5AE57320"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F7E8857" wp14:editId="6AD267B5">
            <wp:extent cx="6858000" cy="6674484"/>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59987680" w14:textId="6BCEC862"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2.6.2.4)</w:t>
      </w:r>
      <w:r w:rsidR="00424406" w:rsidRPr="00F16347">
        <w:rPr>
          <w:rFonts w:ascii="Arial" w:hAnsi="Arial" w:cs="Arial"/>
          <w:noProof/>
          <w:sz w:val="22"/>
          <w:szCs w:val="22"/>
        </w:rPr>
        <w:drawing>
          <wp:inline distT="0" distB="0" distL="0" distR="0" wp14:anchorId="4DAECA0B" wp14:editId="1D10FC71">
            <wp:extent cx="6858000" cy="4286250"/>
            <wp:effectExtent l="0" t="0" r="0" b="6350"/>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03">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EA3B41" w14:textId="14A87103"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1D042E40" wp14:editId="0BA3ADCA">
            <wp:extent cx="6858000" cy="6971029"/>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58000" cy="6971029"/>
                    </a:xfrm>
                    <a:prstGeom prst="rect">
                      <a:avLst/>
                    </a:prstGeom>
                  </pic:spPr>
                </pic:pic>
              </a:graphicData>
            </a:graphic>
          </wp:inline>
        </w:drawing>
      </w:r>
    </w:p>
    <w:p w14:paraId="24DD33E9" w14:textId="77777777" w:rsidR="00FD0993" w:rsidRPr="00F16347" w:rsidRDefault="7593FD0B" w:rsidP="7593FD0B">
      <w:pPr>
        <w:rPr>
          <w:rFonts w:ascii="Arial" w:eastAsia="Arial" w:hAnsi="Arial" w:cs="Arial"/>
          <w:sz w:val="22"/>
          <w:szCs w:val="22"/>
        </w:rPr>
      </w:pPr>
      <w:r w:rsidRPr="00F16347">
        <w:rPr>
          <w:rFonts w:ascii="Arial" w:eastAsia="Arial" w:hAnsi="Arial" w:cs="Arial"/>
          <w:sz w:val="22"/>
          <w:szCs w:val="22"/>
        </w:rPr>
        <w:t>2.6.2.5)</w:t>
      </w:r>
    </w:p>
    <w:p w14:paraId="2F2D7095" w14:textId="0CF92B54" w:rsidR="00523F6E" w:rsidRPr="00F16347" w:rsidRDefault="00FD0993" w:rsidP="7593FD0B">
      <w:pPr>
        <w:rPr>
          <w:rFonts w:ascii="Arial" w:eastAsia="Arial" w:hAnsi="Arial" w:cs="Arial"/>
          <w:b/>
          <w:bCs/>
          <w:sz w:val="22"/>
          <w:szCs w:val="22"/>
        </w:rPr>
      </w:pPr>
      <w:r w:rsidRPr="00F16347">
        <w:rPr>
          <w:rFonts w:ascii="Arial" w:hAnsi="Arial" w:cs="Arial"/>
          <w:noProof/>
          <w:sz w:val="22"/>
          <w:szCs w:val="22"/>
        </w:rPr>
        <w:lastRenderedPageBreak/>
        <w:drawing>
          <wp:inline distT="0" distB="0" distL="0" distR="0" wp14:anchorId="4DFFDD01" wp14:editId="4C84CB33">
            <wp:extent cx="6858000" cy="4286250"/>
            <wp:effectExtent l="0" t="0" r="0" b="0"/>
            <wp:docPr id="271" name="Picture 27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r w:rsidR="7593FD0B" w:rsidRPr="00F16347">
        <w:rPr>
          <w:rFonts w:ascii="Arial" w:eastAsia="Arial" w:hAnsi="Arial" w:cs="Arial"/>
          <w:sz w:val="22"/>
          <w:szCs w:val="22"/>
        </w:rPr>
        <w:t xml:space="preserve"> </w:t>
      </w:r>
      <w:r w:rsidRPr="00F16347">
        <w:rPr>
          <w:rFonts w:ascii="Arial" w:eastAsia="Arial" w:hAnsi="Arial" w:cs="Arial"/>
          <w:b/>
          <w:bCs/>
          <w:sz w:val="22"/>
          <w:szCs w:val="22"/>
        </w:rPr>
        <w:br w:type="page"/>
      </w:r>
    </w:p>
    <w:p w14:paraId="2D8668C3" w14:textId="01B5E772" w:rsidR="00D959AF"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2.7) 7 Month Analysis</w:t>
      </w:r>
    </w:p>
    <w:p w14:paraId="4CD2E362" w14:textId="77777777" w:rsidR="0094664F" w:rsidRPr="00F16347" w:rsidRDefault="7593FD0B" w:rsidP="7593FD0B">
      <w:pPr>
        <w:rPr>
          <w:rFonts w:ascii="Arial" w:eastAsia="Arial" w:hAnsi="Arial" w:cs="Arial"/>
          <w:sz w:val="22"/>
          <w:szCs w:val="22"/>
        </w:rPr>
      </w:pPr>
      <w:r w:rsidRPr="00F16347">
        <w:rPr>
          <w:rFonts w:ascii="Arial" w:eastAsia="Arial" w:hAnsi="Arial" w:cs="Arial"/>
          <w:sz w:val="22"/>
          <w:szCs w:val="22"/>
        </w:rPr>
        <w:t>2.7.1) Physiology</w:t>
      </w:r>
    </w:p>
    <w:p w14:paraId="697AA4EA" w14:textId="77777777" w:rsidR="0094664F" w:rsidRPr="00F16347" w:rsidRDefault="0094664F" w:rsidP="7593FD0B">
      <w:pPr>
        <w:rPr>
          <w:rFonts w:ascii="Arial" w:eastAsia="Arial" w:hAnsi="Arial" w:cs="Arial"/>
          <w:sz w:val="22"/>
          <w:szCs w:val="22"/>
        </w:rPr>
      </w:pPr>
      <w:r w:rsidRPr="00F16347">
        <w:rPr>
          <w:rFonts w:ascii="Arial" w:hAnsi="Arial" w:cs="Arial"/>
          <w:noProof/>
          <w:sz w:val="22"/>
          <w:szCs w:val="22"/>
        </w:rPr>
        <w:drawing>
          <wp:anchor distT="0" distB="0" distL="114300" distR="114300" simplePos="0" relativeHeight="251658240" behindDoc="0" locked="0" layoutInCell="1" allowOverlap="1" wp14:anchorId="1F9E0FD2" wp14:editId="5A178765">
            <wp:simplePos x="0" y="0"/>
            <wp:positionH relativeFrom="column">
              <wp:posOffset>3810</wp:posOffset>
            </wp:positionH>
            <wp:positionV relativeFrom="paragraph">
              <wp:posOffset>247650</wp:posOffset>
            </wp:positionV>
            <wp:extent cx="2444115" cy="2444115"/>
            <wp:effectExtent l="0" t="0" r="0" b="0"/>
            <wp:wrapSquare wrapText="bothSides"/>
            <wp:docPr id="233" name="Picture 2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box and whisker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44115" cy="2444115"/>
                    </a:xfrm>
                    <a:prstGeom prst="rect">
                      <a:avLst/>
                    </a:prstGeom>
                  </pic:spPr>
                </pic:pic>
              </a:graphicData>
            </a:graphic>
            <wp14:sizeRelH relativeFrom="margin">
              <wp14:pctWidth>0</wp14:pctWidth>
            </wp14:sizeRelH>
            <wp14:sizeRelV relativeFrom="margin">
              <wp14:pctHeight>0</wp14:pctHeight>
            </wp14:sizeRelV>
          </wp:anchor>
        </w:drawing>
      </w:r>
      <w:r w:rsidR="00CA316E" w:rsidRPr="00F16347">
        <w:rPr>
          <w:rFonts w:ascii="Arial" w:eastAsia="Arial" w:hAnsi="Arial" w:cs="Arial"/>
          <w:sz w:val="22"/>
          <w:szCs w:val="22"/>
        </w:rPr>
        <w:t>2.7.1.1) Weight</w:t>
      </w:r>
      <w:r w:rsidR="00430255" w:rsidRPr="00F16347">
        <w:rPr>
          <w:rFonts w:ascii="Arial" w:eastAsia="Arial" w:hAnsi="Arial" w:cs="Arial"/>
          <w:sz w:val="22"/>
          <w:szCs w:val="22"/>
        </w:rPr>
        <w:t xml:space="preserve"> ~ Diet</w:t>
      </w:r>
    </w:p>
    <w:p w14:paraId="548EFBE2" w14:textId="5169F8CD" w:rsidR="00CA316E" w:rsidRPr="00F16347" w:rsidRDefault="00CA316E" w:rsidP="7593FD0B">
      <w:pPr>
        <w:rPr>
          <w:rFonts w:ascii="Arial" w:eastAsia="Arial" w:hAnsi="Arial" w:cs="Arial"/>
          <w:sz w:val="22"/>
          <w:szCs w:val="22"/>
        </w:rPr>
      </w:pPr>
      <w:r w:rsidRPr="00F16347">
        <w:rPr>
          <w:rFonts w:ascii="Arial" w:hAnsi="Arial" w:cs="Arial"/>
          <w:noProof/>
          <w:sz w:val="22"/>
          <w:szCs w:val="22"/>
        </w:rPr>
        <w:drawing>
          <wp:inline distT="0" distB="0" distL="0" distR="0" wp14:anchorId="28232C35" wp14:editId="25CFB26E">
            <wp:extent cx="3748134" cy="904064"/>
            <wp:effectExtent l="0" t="0" r="0" b="0"/>
            <wp:docPr id="234" name="Picture 2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with low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39390" cy="926075"/>
                    </a:xfrm>
                    <a:prstGeom prst="rect">
                      <a:avLst/>
                    </a:prstGeom>
                  </pic:spPr>
                </pic:pic>
              </a:graphicData>
            </a:graphic>
          </wp:inline>
        </w:drawing>
      </w:r>
      <w:r w:rsidRPr="00F16347">
        <w:rPr>
          <w:rFonts w:ascii="Arial" w:hAnsi="Arial" w:cs="Arial"/>
          <w:sz w:val="22"/>
          <w:szCs w:val="22"/>
        </w:rPr>
        <w:br w:type="textWrapping" w:clear="all"/>
      </w:r>
    </w:p>
    <w:p w14:paraId="71313380" w14:textId="797EB2EA"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2.7.1.2) Weight ~ Sex</w:t>
      </w:r>
    </w:p>
    <w:p w14:paraId="2BDC625D" w14:textId="5212C79D" w:rsidR="00430255" w:rsidRPr="00F16347" w:rsidRDefault="00430255" w:rsidP="7593FD0B">
      <w:pPr>
        <w:rPr>
          <w:rFonts w:ascii="Arial" w:eastAsia="Arial" w:hAnsi="Arial" w:cs="Arial"/>
          <w:sz w:val="22"/>
          <w:szCs w:val="22"/>
        </w:rPr>
      </w:pPr>
      <w:r w:rsidRPr="00F16347">
        <w:rPr>
          <w:rFonts w:ascii="Arial" w:hAnsi="Arial" w:cs="Arial"/>
          <w:noProof/>
          <w:sz w:val="22"/>
          <w:szCs w:val="22"/>
        </w:rPr>
        <w:drawing>
          <wp:inline distT="0" distB="0" distL="0" distR="0" wp14:anchorId="0A9CEDC0" wp14:editId="247FD185">
            <wp:extent cx="2362954" cy="2362954"/>
            <wp:effectExtent l="0" t="0" r="0" b="0"/>
            <wp:docPr id="235" name="Picture 2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62954" cy="2362954"/>
                    </a:xfrm>
                    <a:prstGeom prst="rect">
                      <a:avLst/>
                    </a:prstGeom>
                  </pic:spPr>
                </pic:pic>
              </a:graphicData>
            </a:graphic>
          </wp:inline>
        </w:drawing>
      </w:r>
      <w:r w:rsidRPr="00F16347">
        <w:rPr>
          <w:rFonts w:ascii="Arial" w:hAnsi="Arial" w:cs="Arial"/>
          <w:noProof/>
          <w:sz w:val="22"/>
          <w:szCs w:val="22"/>
        </w:rPr>
        <w:drawing>
          <wp:inline distT="0" distB="0" distL="0" distR="0" wp14:anchorId="3580AFC5" wp14:editId="3074BF52">
            <wp:extent cx="4146487" cy="6442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46487" cy="644241"/>
                    </a:xfrm>
                    <a:prstGeom prst="rect">
                      <a:avLst/>
                    </a:prstGeom>
                  </pic:spPr>
                </pic:pic>
              </a:graphicData>
            </a:graphic>
          </wp:inline>
        </w:drawing>
      </w:r>
    </w:p>
    <w:p w14:paraId="3A4FA861" w14:textId="77777777" w:rsidR="00430255" w:rsidRPr="00F16347" w:rsidRDefault="00430255" w:rsidP="7593FD0B">
      <w:pPr>
        <w:rPr>
          <w:rFonts w:ascii="Arial" w:eastAsia="Arial" w:hAnsi="Arial" w:cs="Arial"/>
          <w:sz w:val="22"/>
          <w:szCs w:val="22"/>
        </w:rPr>
      </w:pPr>
    </w:p>
    <w:p w14:paraId="647CA383" w14:textId="70C6DE71" w:rsidR="00CA316E" w:rsidRPr="00F16347" w:rsidRDefault="7593FD0B" w:rsidP="7593FD0B">
      <w:pPr>
        <w:rPr>
          <w:rFonts w:ascii="Arial" w:eastAsia="Arial" w:hAnsi="Arial" w:cs="Arial"/>
          <w:sz w:val="22"/>
          <w:szCs w:val="22"/>
        </w:rPr>
      </w:pPr>
      <w:r w:rsidRPr="00F16347">
        <w:rPr>
          <w:rFonts w:ascii="Arial" w:eastAsia="Arial" w:hAnsi="Arial" w:cs="Arial"/>
          <w:sz w:val="22"/>
          <w:szCs w:val="22"/>
        </w:rPr>
        <w:t>2.7.1.3) Body Condition Score ~ Diet</w:t>
      </w:r>
    </w:p>
    <w:p w14:paraId="62883C20" w14:textId="27518413" w:rsidR="001D3A9F" w:rsidRPr="00F16347" w:rsidRDefault="001D3A9F" w:rsidP="7593FD0B">
      <w:pPr>
        <w:tabs>
          <w:tab w:val="left" w:pos="1739"/>
        </w:tabs>
        <w:rPr>
          <w:rFonts w:ascii="Arial" w:eastAsia="Arial" w:hAnsi="Arial" w:cs="Arial"/>
          <w:sz w:val="22"/>
          <w:szCs w:val="22"/>
        </w:rPr>
      </w:pPr>
      <w:r w:rsidRPr="00F16347">
        <w:rPr>
          <w:rFonts w:ascii="Arial" w:hAnsi="Arial" w:cs="Arial"/>
          <w:noProof/>
          <w:sz w:val="22"/>
          <w:szCs w:val="22"/>
        </w:rPr>
        <w:drawing>
          <wp:inline distT="0" distB="0" distL="0" distR="0" wp14:anchorId="67C4C348" wp14:editId="71043C9F">
            <wp:extent cx="2100404" cy="2100404"/>
            <wp:effectExtent l="0" t="0" r="0" b="0"/>
            <wp:docPr id="236" name="Picture 2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00404" cy="2100404"/>
                    </a:xfrm>
                    <a:prstGeom prst="rect">
                      <a:avLst/>
                    </a:prstGeom>
                  </pic:spPr>
                </pic:pic>
              </a:graphicData>
            </a:graphic>
          </wp:inline>
        </w:drawing>
      </w:r>
      <w:r w:rsidRPr="00F16347">
        <w:rPr>
          <w:rFonts w:ascii="Arial" w:hAnsi="Arial" w:cs="Arial"/>
          <w:noProof/>
          <w:sz w:val="22"/>
          <w:szCs w:val="22"/>
        </w:rPr>
        <w:drawing>
          <wp:inline distT="0" distB="0" distL="0" distR="0" wp14:anchorId="1DE8716E" wp14:editId="0346E2BE">
            <wp:extent cx="4285002" cy="893502"/>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85002" cy="893502"/>
                    </a:xfrm>
                    <a:prstGeom prst="rect">
                      <a:avLst/>
                    </a:prstGeom>
                  </pic:spPr>
                </pic:pic>
              </a:graphicData>
            </a:graphic>
          </wp:inline>
        </w:drawing>
      </w:r>
    </w:p>
    <w:p w14:paraId="309ED8BC" w14:textId="4435E468"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2.7.1.4) Body Condition Score ~ Sex</w:t>
      </w:r>
    </w:p>
    <w:p w14:paraId="3BCDE2A5" w14:textId="5AA10643" w:rsidR="00CA316E" w:rsidRPr="00F16347" w:rsidRDefault="001D3A9F"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D9F8241" wp14:editId="05676752">
            <wp:extent cx="2181885" cy="2181885"/>
            <wp:effectExtent l="0" t="0" r="2540" b="2540"/>
            <wp:docPr id="238" name="Picture 2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112">
                      <a:extLst>
                        <a:ext uri="{28A0092B-C50C-407E-A947-70E740481C1C}">
                          <a14:useLocalDpi xmlns:a14="http://schemas.microsoft.com/office/drawing/2010/main" val="0"/>
                        </a:ext>
                      </a:extLst>
                    </a:blip>
                    <a:stretch>
                      <a:fillRect/>
                    </a:stretch>
                  </pic:blipFill>
                  <pic:spPr>
                    <a:xfrm>
                      <a:off x="0" y="0"/>
                      <a:ext cx="2181885" cy="2181885"/>
                    </a:xfrm>
                    <a:prstGeom prst="rect">
                      <a:avLst/>
                    </a:prstGeom>
                  </pic:spPr>
                </pic:pic>
              </a:graphicData>
            </a:graphic>
          </wp:inline>
        </w:drawing>
      </w:r>
      <w:r w:rsidRPr="00F16347">
        <w:rPr>
          <w:rFonts w:ascii="Arial" w:hAnsi="Arial" w:cs="Arial"/>
          <w:noProof/>
          <w:sz w:val="22"/>
          <w:szCs w:val="22"/>
        </w:rPr>
        <w:drawing>
          <wp:inline distT="0" distB="0" distL="0" distR="0" wp14:anchorId="3B42CD12" wp14:editId="6DDEBC66">
            <wp:extent cx="4626320" cy="6245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26320" cy="624553"/>
                    </a:xfrm>
                    <a:prstGeom prst="rect">
                      <a:avLst/>
                    </a:prstGeom>
                  </pic:spPr>
                </pic:pic>
              </a:graphicData>
            </a:graphic>
          </wp:inline>
        </w:drawing>
      </w:r>
    </w:p>
    <w:p w14:paraId="6F3E3D61" w14:textId="41C5ADCC" w:rsidR="007921BB" w:rsidRPr="00F16347" w:rsidRDefault="007921BB" w:rsidP="7593FD0B">
      <w:pPr>
        <w:rPr>
          <w:rFonts w:ascii="Arial" w:eastAsia="Arial" w:hAnsi="Arial" w:cs="Arial"/>
          <w:sz w:val="22"/>
          <w:szCs w:val="22"/>
        </w:rPr>
      </w:pPr>
    </w:p>
    <w:p w14:paraId="57370971" w14:textId="77777777" w:rsidR="001D3A9F" w:rsidRPr="00F16347" w:rsidRDefault="001D3A9F" w:rsidP="7593FD0B">
      <w:pPr>
        <w:rPr>
          <w:rFonts w:ascii="Arial" w:eastAsia="Arial" w:hAnsi="Arial" w:cs="Arial"/>
          <w:sz w:val="22"/>
          <w:szCs w:val="22"/>
        </w:rPr>
        <w:sectPr w:rsidR="001D3A9F" w:rsidRPr="00F16347" w:rsidSect="00061986">
          <w:pgSz w:w="12240" w:h="15840"/>
          <w:pgMar w:top="720" w:right="720" w:bottom="720" w:left="720" w:header="720" w:footer="720" w:gutter="0"/>
          <w:lnNumType w:countBy="1" w:restart="continuous"/>
          <w:cols w:space="720"/>
          <w:docGrid w:linePitch="360"/>
        </w:sectPr>
      </w:pPr>
    </w:p>
    <w:p w14:paraId="57A932D1" w14:textId="4C16528F" w:rsidR="007921BB" w:rsidRPr="00F16347" w:rsidRDefault="007921BB">
      <w:pPr>
        <w:rPr>
          <w:rFonts w:ascii="Arial" w:hAnsi="Arial" w:cs="Arial"/>
          <w:sz w:val="22"/>
          <w:szCs w:val="22"/>
        </w:rPr>
      </w:pPr>
      <w:r w:rsidRPr="00F16347">
        <w:rPr>
          <w:rFonts w:ascii="Arial" w:hAnsi="Arial" w:cs="Arial"/>
          <w:sz w:val="22"/>
          <w:szCs w:val="22"/>
        </w:rPr>
        <w:lastRenderedPageBreak/>
        <w:t>2.7.2) Alpha-Diversity</w:t>
      </w:r>
    </w:p>
    <w:p w14:paraId="0F6A19F5" w14:textId="55B4C142" w:rsidR="007921BB" w:rsidRPr="00F16347" w:rsidRDefault="001D3A9F">
      <w:pPr>
        <w:rPr>
          <w:rFonts w:ascii="Arial" w:hAnsi="Arial" w:cs="Arial"/>
          <w:sz w:val="22"/>
          <w:szCs w:val="22"/>
        </w:rPr>
      </w:pPr>
      <w:r w:rsidRPr="00F16347">
        <w:rPr>
          <w:rFonts w:ascii="Arial" w:hAnsi="Arial" w:cs="Arial"/>
          <w:noProof/>
          <w:sz w:val="22"/>
          <w:szCs w:val="22"/>
        </w:rPr>
        <w:drawing>
          <wp:inline distT="0" distB="0" distL="0" distR="0" wp14:anchorId="1CE9E710" wp14:editId="2B34292C">
            <wp:extent cx="2227152" cy="2227152"/>
            <wp:effectExtent l="0" t="0" r="0" b="0"/>
            <wp:docPr id="240" name="Picture 2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box and whisker cha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38192" cy="2238192"/>
                    </a:xfrm>
                    <a:prstGeom prst="rect">
                      <a:avLst/>
                    </a:prstGeom>
                  </pic:spPr>
                </pic:pic>
              </a:graphicData>
            </a:graphic>
          </wp:inline>
        </w:drawing>
      </w:r>
      <w:r w:rsidRPr="00F16347">
        <w:rPr>
          <w:rFonts w:ascii="Arial" w:hAnsi="Arial" w:cs="Arial"/>
          <w:noProof/>
          <w:sz w:val="22"/>
          <w:szCs w:val="22"/>
        </w:rPr>
        <w:drawing>
          <wp:inline distT="0" distB="0" distL="0" distR="0" wp14:anchorId="17C46481" wp14:editId="7CBCDA83">
            <wp:extent cx="2199992" cy="2199992"/>
            <wp:effectExtent l="0" t="0" r="0" b="0"/>
            <wp:docPr id="241" name="Picture 2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ox and whisker char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14003" cy="2214003"/>
                    </a:xfrm>
                    <a:prstGeom prst="rect">
                      <a:avLst/>
                    </a:prstGeom>
                  </pic:spPr>
                </pic:pic>
              </a:graphicData>
            </a:graphic>
          </wp:inline>
        </w:drawing>
      </w:r>
      <w:r w:rsidRPr="00F16347">
        <w:rPr>
          <w:rFonts w:ascii="Arial" w:hAnsi="Arial" w:cs="Arial"/>
          <w:noProof/>
          <w:sz w:val="22"/>
          <w:szCs w:val="22"/>
        </w:rPr>
        <w:drawing>
          <wp:inline distT="0" distB="0" distL="0" distR="0" wp14:anchorId="63E36339" wp14:editId="5C697B87">
            <wp:extent cx="2226945" cy="2226945"/>
            <wp:effectExtent l="0" t="0" r="0" b="0"/>
            <wp:docPr id="242" name="Picture 2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ox and whisker 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68412" cy="2268412"/>
                    </a:xfrm>
                    <a:prstGeom prst="rect">
                      <a:avLst/>
                    </a:prstGeom>
                  </pic:spPr>
                </pic:pic>
              </a:graphicData>
            </a:graphic>
          </wp:inline>
        </w:drawing>
      </w:r>
    </w:p>
    <w:p w14:paraId="1266EB4E" w14:textId="2D75AA0B" w:rsidR="001D3A9F" w:rsidRPr="00F16347" w:rsidRDefault="00EB4705">
      <w:pPr>
        <w:rPr>
          <w:rFonts w:ascii="Arial" w:hAnsi="Arial" w:cs="Arial"/>
          <w:sz w:val="22"/>
          <w:szCs w:val="22"/>
        </w:rPr>
      </w:pPr>
      <w:r w:rsidRPr="00F16347">
        <w:rPr>
          <w:rFonts w:ascii="Arial" w:hAnsi="Arial" w:cs="Arial"/>
          <w:noProof/>
          <w:sz w:val="22"/>
          <w:szCs w:val="22"/>
        </w:rPr>
        <w:drawing>
          <wp:inline distT="0" distB="0" distL="0" distR="0" wp14:anchorId="1DA4D8E1" wp14:editId="0D7C4EA6">
            <wp:extent cx="3795953" cy="2172832"/>
            <wp:effectExtent l="0" t="0" r="0" b="0"/>
            <wp:docPr id="243" name="Picture 243"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background patter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80190" cy="2221050"/>
                    </a:xfrm>
                    <a:prstGeom prst="rect">
                      <a:avLst/>
                    </a:prstGeom>
                  </pic:spPr>
                </pic:pic>
              </a:graphicData>
            </a:graphic>
          </wp:inline>
        </w:drawing>
      </w:r>
      <w:r w:rsidRPr="00F16347">
        <w:rPr>
          <w:rFonts w:ascii="Arial" w:hAnsi="Arial" w:cs="Arial"/>
          <w:noProof/>
          <w:sz w:val="22"/>
          <w:szCs w:val="22"/>
        </w:rPr>
        <w:drawing>
          <wp:inline distT="0" distB="0" distL="0" distR="0" wp14:anchorId="14637083" wp14:editId="7FEA3F1E">
            <wp:extent cx="2996697" cy="1142629"/>
            <wp:effectExtent l="0" t="0" r="0" b="0"/>
            <wp:docPr id="244" name="Picture 2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background patter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29167" cy="1155010"/>
                    </a:xfrm>
                    <a:prstGeom prst="rect">
                      <a:avLst/>
                    </a:prstGeom>
                  </pic:spPr>
                </pic:pic>
              </a:graphicData>
            </a:graphic>
          </wp:inline>
        </w:drawing>
      </w:r>
      <w:r w:rsidRPr="00F16347">
        <w:rPr>
          <w:rFonts w:ascii="Arial" w:hAnsi="Arial" w:cs="Arial"/>
          <w:noProof/>
          <w:sz w:val="22"/>
          <w:szCs w:val="22"/>
        </w:rPr>
        <w:drawing>
          <wp:inline distT="0" distB="0" distL="0" distR="0" wp14:anchorId="16093626" wp14:editId="48ABD539">
            <wp:extent cx="6858000" cy="2681605"/>
            <wp:effectExtent l="0" t="0" r="0" b="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160CB3B1" w14:textId="77777777" w:rsidR="00116DC8" w:rsidRPr="00F16347" w:rsidRDefault="00116DC8">
      <w:pPr>
        <w:rPr>
          <w:rFonts w:ascii="Arial" w:hAnsi="Arial" w:cs="Arial"/>
          <w:sz w:val="22"/>
          <w:szCs w:val="22"/>
        </w:rPr>
        <w:sectPr w:rsidR="00116DC8" w:rsidRPr="00F16347" w:rsidSect="00061986">
          <w:pgSz w:w="12240" w:h="15840"/>
          <w:pgMar w:top="720" w:right="720" w:bottom="720" w:left="720" w:header="720" w:footer="720" w:gutter="0"/>
          <w:lnNumType w:countBy="1" w:restart="continuous"/>
          <w:cols w:space="720"/>
          <w:docGrid w:linePitch="360"/>
        </w:sectPr>
      </w:pPr>
    </w:p>
    <w:p w14:paraId="6AEFBC8E" w14:textId="587BD85A" w:rsidR="007921BB"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2.7.3) Beta-Diversity</w:t>
      </w:r>
    </w:p>
    <w:p w14:paraId="2227D894" w14:textId="61DDD6B2"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2.7.3.1)</w:t>
      </w:r>
    </w:p>
    <w:p w14:paraId="40F51AAA" w14:textId="16824C60" w:rsidR="00116DC8" w:rsidRPr="00F16347" w:rsidRDefault="00116DC8" w:rsidP="68AD4ADE">
      <w:pPr>
        <w:rPr>
          <w:rFonts w:ascii="Arial" w:eastAsia="Arial" w:hAnsi="Arial" w:cs="Arial"/>
          <w:sz w:val="22"/>
          <w:szCs w:val="22"/>
        </w:rPr>
      </w:pPr>
      <w:r w:rsidRPr="00F16347">
        <w:rPr>
          <w:rFonts w:ascii="Arial" w:hAnsi="Arial" w:cs="Arial"/>
          <w:noProof/>
          <w:sz w:val="22"/>
          <w:szCs w:val="22"/>
        </w:rPr>
        <w:drawing>
          <wp:inline distT="0" distB="0" distL="0" distR="0" wp14:anchorId="6BB92CCB" wp14:editId="2691C5FE">
            <wp:extent cx="2281473" cy="2281473"/>
            <wp:effectExtent l="0" t="0" r="5080" b="5080"/>
            <wp:docPr id="247" name="Picture 24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14EC6B75" wp14:editId="3A407A59">
            <wp:extent cx="2281473" cy="2281473"/>
            <wp:effectExtent l="0" t="0" r="5080" b="5080"/>
            <wp:docPr id="248" name="Picture 2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6643D9F4" wp14:editId="15B8845B">
            <wp:extent cx="2281473" cy="2281473"/>
            <wp:effectExtent l="0" t="0" r="5080" b="508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p>
    <w:p w14:paraId="1FB8ACF5" w14:textId="0AD001AF" w:rsidR="007D4D3B" w:rsidRPr="00F16347" w:rsidRDefault="007D4D3B" w:rsidP="68AD4ADE">
      <w:pPr>
        <w:rPr>
          <w:rFonts w:ascii="Arial" w:eastAsia="Arial" w:hAnsi="Arial" w:cs="Arial"/>
          <w:sz w:val="22"/>
          <w:szCs w:val="22"/>
        </w:rPr>
      </w:pPr>
    </w:p>
    <w:p w14:paraId="68DD3F68" w14:textId="77777777" w:rsidR="007D4D3B" w:rsidRPr="00F16347" w:rsidRDefault="007D4D3B" w:rsidP="68AD4ADE">
      <w:pPr>
        <w:rPr>
          <w:rFonts w:ascii="Arial" w:eastAsia="Arial" w:hAnsi="Arial" w:cs="Arial"/>
          <w:sz w:val="22"/>
          <w:szCs w:val="22"/>
        </w:rPr>
      </w:pPr>
    </w:p>
    <w:p w14:paraId="4711139E" w14:textId="77777777" w:rsidR="007D4D3B"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47E5401D" wp14:editId="4A7F964A">
            <wp:extent cx="6858000" cy="2972435"/>
            <wp:effectExtent l="0" t="0" r="0" b="0"/>
            <wp:docPr id="250" name="Picture 2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7C8189A8" w14:textId="19AA8CE0"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2.7.3.2) Beta-dispersion (Bray, Canberra, Sorensen)</w:t>
      </w:r>
    </w:p>
    <w:p w14:paraId="248D765E" w14:textId="6202B2C9" w:rsidR="0008048F"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5AB373BD" wp14:editId="712A177F">
            <wp:extent cx="2082297" cy="2082297"/>
            <wp:effectExtent l="0" t="0" r="635" b="635"/>
            <wp:docPr id="251" name="Picture 2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pic:nvPicPr>
                  <pic:blipFill>
                    <a:blip r:embed="rId124">
                      <a:extLst>
                        <a:ext uri="{28A0092B-C50C-407E-A947-70E740481C1C}">
                          <a14:useLocalDpi xmlns:a14="http://schemas.microsoft.com/office/drawing/2010/main" val="0"/>
                        </a:ext>
                      </a:extLst>
                    </a:blip>
                    <a:stretch>
                      <a:fillRect/>
                    </a:stretch>
                  </pic:blipFill>
                  <pic:spPr>
                    <a:xfrm>
                      <a:off x="0" y="0"/>
                      <a:ext cx="2082297" cy="2082297"/>
                    </a:xfrm>
                    <a:prstGeom prst="rect">
                      <a:avLst/>
                    </a:prstGeom>
                  </pic:spPr>
                </pic:pic>
              </a:graphicData>
            </a:graphic>
          </wp:inline>
        </w:drawing>
      </w:r>
      <w:r w:rsidRPr="00F16347">
        <w:rPr>
          <w:rFonts w:ascii="Arial" w:hAnsi="Arial" w:cs="Arial"/>
          <w:noProof/>
          <w:sz w:val="22"/>
          <w:szCs w:val="22"/>
        </w:rPr>
        <w:drawing>
          <wp:inline distT="0" distB="0" distL="0" distR="0" wp14:anchorId="71FBF030" wp14:editId="21F677B8">
            <wp:extent cx="2136140" cy="2136140"/>
            <wp:effectExtent l="0" t="0" r="0" b="0"/>
            <wp:docPr id="252" name="Picture 2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125">
                      <a:extLst>
                        <a:ext uri="{28A0092B-C50C-407E-A947-70E740481C1C}">
                          <a14:useLocalDpi xmlns:a14="http://schemas.microsoft.com/office/drawing/2010/main" val="0"/>
                        </a:ext>
                      </a:extLst>
                    </a:blip>
                    <a:stretch>
                      <a:fillRect/>
                    </a:stretch>
                  </pic:blipFill>
                  <pic:spPr>
                    <a:xfrm>
                      <a:off x="0" y="0"/>
                      <a:ext cx="2136140" cy="2136140"/>
                    </a:xfrm>
                    <a:prstGeom prst="rect">
                      <a:avLst/>
                    </a:prstGeom>
                  </pic:spPr>
                </pic:pic>
              </a:graphicData>
            </a:graphic>
          </wp:inline>
        </w:drawing>
      </w:r>
      <w:r w:rsidRPr="00F16347">
        <w:rPr>
          <w:rFonts w:ascii="Arial" w:hAnsi="Arial" w:cs="Arial"/>
          <w:noProof/>
          <w:sz w:val="22"/>
          <w:szCs w:val="22"/>
        </w:rPr>
        <w:drawing>
          <wp:inline distT="0" distB="0" distL="0" distR="0" wp14:anchorId="66000F5A" wp14:editId="0EF81771">
            <wp:extent cx="2082102" cy="2082102"/>
            <wp:effectExtent l="0" t="0" r="1270" b="1270"/>
            <wp:docPr id="253" name="Picture 2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126">
                      <a:extLst>
                        <a:ext uri="{28A0092B-C50C-407E-A947-70E740481C1C}">
                          <a14:useLocalDpi xmlns:a14="http://schemas.microsoft.com/office/drawing/2010/main" val="0"/>
                        </a:ext>
                      </a:extLst>
                    </a:blip>
                    <a:stretch>
                      <a:fillRect/>
                    </a:stretch>
                  </pic:blipFill>
                  <pic:spPr>
                    <a:xfrm>
                      <a:off x="0" y="0"/>
                      <a:ext cx="2082102" cy="2082102"/>
                    </a:xfrm>
                    <a:prstGeom prst="rect">
                      <a:avLst/>
                    </a:prstGeom>
                  </pic:spPr>
                </pic:pic>
              </a:graphicData>
            </a:graphic>
          </wp:inline>
        </w:drawing>
      </w:r>
    </w:p>
    <w:p w14:paraId="1C91C388" w14:textId="059ECF12" w:rsidR="0008048F" w:rsidRPr="00F16347" w:rsidRDefault="0008048F" w:rsidP="68AD4ADE">
      <w:pPr>
        <w:rPr>
          <w:rFonts w:ascii="Arial" w:eastAsia="Arial" w:hAnsi="Arial" w:cs="Arial"/>
          <w:sz w:val="22"/>
          <w:szCs w:val="22"/>
        </w:rPr>
      </w:pPr>
      <w:r w:rsidRPr="00F16347">
        <w:rPr>
          <w:rFonts w:ascii="Arial" w:hAnsi="Arial" w:cs="Arial"/>
          <w:noProof/>
          <w:sz w:val="22"/>
          <w:szCs w:val="22"/>
        </w:rPr>
        <w:drawing>
          <wp:inline distT="0" distB="0" distL="0" distR="0" wp14:anchorId="558DE24D" wp14:editId="4C79CE81">
            <wp:extent cx="2102090" cy="470246"/>
            <wp:effectExtent l="0" t="0" r="0" b="0"/>
            <wp:docPr id="257" name="Picture 25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02090" cy="470246"/>
                    </a:xfrm>
                    <a:prstGeom prst="rect">
                      <a:avLst/>
                    </a:prstGeom>
                  </pic:spPr>
                </pic:pic>
              </a:graphicData>
            </a:graphic>
          </wp:inline>
        </w:drawing>
      </w:r>
      <w:r w:rsidRPr="00F16347">
        <w:rPr>
          <w:rFonts w:ascii="Arial" w:hAnsi="Arial" w:cs="Arial"/>
          <w:noProof/>
          <w:sz w:val="22"/>
          <w:szCs w:val="22"/>
        </w:rPr>
        <w:drawing>
          <wp:inline distT="0" distB="0" distL="0" distR="0" wp14:anchorId="4CB9B960" wp14:editId="15862881">
            <wp:extent cx="2091350" cy="467843"/>
            <wp:effectExtent l="0" t="0" r="0" b="0"/>
            <wp:docPr id="258" name="Picture 2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91350" cy="467843"/>
                    </a:xfrm>
                    <a:prstGeom prst="rect">
                      <a:avLst/>
                    </a:prstGeom>
                  </pic:spPr>
                </pic:pic>
              </a:graphicData>
            </a:graphic>
          </wp:inline>
        </w:drawing>
      </w:r>
      <w:r w:rsidRPr="00F16347">
        <w:rPr>
          <w:rFonts w:ascii="Arial" w:hAnsi="Arial" w:cs="Arial"/>
          <w:noProof/>
          <w:sz w:val="22"/>
          <w:szCs w:val="22"/>
        </w:rPr>
        <w:drawing>
          <wp:inline distT="0" distB="0" distL="0" distR="0" wp14:anchorId="387A8D67" wp14:editId="5AD9DD6B">
            <wp:extent cx="2308633" cy="516450"/>
            <wp:effectExtent l="0" t="0" r="0" b="0"/>
            <wp:docPr id="259" name="Picture 2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08633" cy="516450"/>
                    </a:xfrm>
                    <a:prstGeom prst="rect">
                      <a:avLst/>
                    </a:prstGeom>
                  </pic:spPr>
                </pic:pic>
              </a:graphicData>
            </a:graphic>
          </wp:inline>
        </w:drawing>
      </w:r>
    </w:p>
    <w:p w14:paraId="227B4905" w14:textId="13404B17" w:rsidR="007921BB" w:rsidRPr="00F16347" w:rsidRDefault="00F43753"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B721DE3" wp14:editId="1D1AAF6A">
            <wp:extent cx="1186004" cy="1330639"/>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86004" cy="1330639"/>
                    </a:xfrm>
                    <a:prstGeom prst="rect">
                      <a:avLst/>
                    </a:prstGeom>
                  </pic:spPr>
                </pic:pic>
              </a:graphicData>
            </a:graphic>
          </wp:inline>
        </w:drawing>
      </w:r>
      <w:r w:rsidRPr="00F16347">
        <w:rPr>
          <w:rFonts w:ascii="Arial" w:hAnsi="Arial" w:cs="Arial"/>
          <w:noProof/>
          <w:sz w:val="22"/>
          <w:szCs w:val="22"/>
        </w:rPr>
        <w:drawing>
          <wp:inline distT="0" distB="0" distL="0" distR="0" wp14:anchorId="2BB94558" wp14:editId="5D1B00DF">
            <wp:extent cx="1186004" cy="1330638"/>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186004" cy="1330638"/>
                    </a:xfrm>
                    <a:prstGeom prst="rect">
                      <a:avLst/>
                    </a:prstGeom>
                  </pic:spPr>
                </pic:pic>
              </a:graphicData>
            </a:graphic>
          </wp:inline>
        </w:drawing>
      </w:r>
      <w:r w:rsidRPr="00F16347">
        <w:rPr>
          <w:rFonts w:ascii="Arial" w:hAnsi="Arial" w:cs="Arial"/>
          <w:noProof/>
          <w:sz w:val="22"/>
          <w:szCs w:val="22"/>
        </w:rPr>
        <w:drawing>
          <wp:inline distT="0" distB="0" distL="0" distR="0" wp14:anchorId="7A587A4D" wp14:editId="1B1CE6DC">
            <wp:extent cx="1185916" cy="1330541"/>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85916" cy="1330541"/>
                    </a:xfrm>
                    <a:prstGeom prst="rect">
                      <a:avLst/>
                    </a:prstGeom>
                  </pic:spPr>
                </pic:pic>
              </a:graphicData>
            </a:graphic>
          </wp:inline>
        </w:drawing>
      </w:r>
    </w:p>
    <w:p w14:paraId="028D23BE" w14:textId="77777777" w:rsidR="00F43753" w:rsidRPr="00F16347" w:rsidRDefault="00F43753" w:rsidP="68AD4ADE">
      <w:pPr>
        <w:rPr>
          <w:rFonts w:ascii="Arial" w:eastAsia="Arial" w:hAnsi="Arial" w:cs="Arial"/>
          <w:sz w:val="22"/>
          <w:szCs w:val="22"/>
        </w:rPr>
      </w:pPr>
      <w:r w:rsidRPr="00F16347">
        <w:rPr>
          <w:rFonts w:ascii="Arial" w:eastAsia="Arial" w:hAnsi="Arial" w:cs="Arial"/>
          <w:sz w:val="22"/>
          <w:szCs w:val="22"/>
        </w:rPr>
        <w:br w:type="page"/>
      </w:r>
    </w:p>
    <w:p w14:paraId="6FBB006F" w14:textId="33709EE9" w:rsidR="00F43753"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2.7.4) Differential Abundance</w:t>
      </w:r>
    </w:p>
    <w:p w14:paraId="467718E5" w14:textId="0CC7C53F" w:rsidR="00D959AF"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3615168" wp14:editId="384CDA50">
            <wp:extent cx="6858000" cy="8874759"/>
            <wp:effectExtent l="0" t="0" r="0" b="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66E6AEEB" w14:textId="0A9A094D" w:rsidR="00970C09"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2637CFA" wp14:editId="7729F351">
            <wp:extent cx="6858000" cy="7154544"/>
            <wp:effectExtent l="0" t="0" r="0" b="0"/>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pic:nvPicPr>
                  <pic:blipFill>
                    <a:blip r:embed="rId134">
                      <a:extLst>
                        <a:ext uri="{28A0092B-C50C-407E-A947-70E740481C1C}">
                          <a14:useLocalDpi xmlns:a14="http://schemas.microsoft.com/office/drawing/2010/main" val="0"/>
                        </a:ext>
                      </a:extLst>
                    </a:blip>
                    <a:stretch>
                      <a:fillRect/>
                    </a:stretch>
                  </pic:blipFill>
                  <pic:spPr>
                    <a:xfrm>
                      <a:off x="0" y="0"/>
                      <a:ext cx="6858000" cy="7154544"/>
                    </a:xfrm>
                    <a:prstGeom prst="rect">
                      <a:avLst/>
                    </a:prstGeom>
                  </pic:spPr>
                </pic:pic>
              </a:graphicData>
            </a:graphic>
          </wp:inline>
        </w:drawing>
      </w:r>
    </w:p>
    <w:p w14:paraId="252E0BAC" w14:textId="77777777" w:rsidR="00D959AF" w:rsidRPr="00F16347" w:rsidRDefault="00D959AF" w:rsidP="68AD4ADE">
      <w:pPr>
        <w:rPr>
          <w:rFonts w:ascii="Arial" w:eastAsia="Arial" w:hAnsi="Arial" w:cs="Arial"/>
          <w:sz w:val="22"/>
          <w:szCs w:val="22"/>
        </w:rPr>
      </w:pPr>
    </w:p>
    <w:p w14:paraId="03BE7651" w14:textId="6202EC3F" w:rsidR="00D959AF" w:rsidRPr="00F16347" w:rsidRDefault="00D959AF" w:rsidP="68AD4ADE">
      <w:pPr>
        <w:rPr>
          <w:rFonts w:ascii="Arial" w:eastAsia="Arial" w:hAnsi="Arial" w:cs="Arial"/>
          <w:b/>
          <w:bCs/>
          <w:sz w:val="22"/>
          <w:szCs w:val="22"/>
        </w:rPr>
      </w:pPr>
      <w:r w:rsidRPr="00F16347">
        <w:rPr>
          <w:rFonts w:ascii="Arial" w:eastAsia="Arial" w:hAnsi="Arial" w:cs="Arial"/>
          <w:b/>
          <w:bCs/>
          <w:sz w:val="22"/>
          <w:szCs w:val="22"/>
        </w:rPr>
        <w:br w:type="page"/>
      </w:r>
    </w:p>
    <w:p w14:paraId="39BEBDCF" w14:textId="77777777" w:rsidR="00D959AF" w:rsidRPr="00F16347" w:rsidRDefault="00D959AF" w:rsidP="68AD4ADE">
      <w:pPr>
        <w:spacing w:line="276" w:lineRule="auto"/>
        <w:rPr>
          <w:rFonts w:ascii="Arial" w:eastAsia="Arial" w:hAnsi="Arial" w:cs="Arial"/>
          <w:b/>
          <w:bCs/>
          <w:sz w:val="22"/>
          <w:szCs w:val="22"/>
        </w:rPr>
      </w:pPr>
    </w:p>
    <w:p w14:paraId="23420BD9" w14:textId="665270CE" w:rsidR="00F60986"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 Exposure</w:t>
      </w:r>
    </w:p>
    <w:p w14:paraId="7E7EACE6" w14:textId="5CBBEE49" w:rsidR="008328CF" w:rsidRPr="00F16347" w:rsidRDefault="008328CF" w:rsidP="68AD4ADE">
      <w:pPr>
        <w:spacing w:line="276" w:lineRule="auto"/>
        <w:rPr>
          <w:rFonts w:ascii="Arial" w:eastAsia="Arial" w:hAnsi="Arial" w:cs="Arial"/>
          <w:sz w:val="22"/>
          <w:szCs w:val="22"/>
        </w:rPr>
      </w:pPr>
    </w:p>
    <w:p w14:paraId="30B154BE" w14:textId="3AFA8624"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 Alpha-diversity</w:t>
      </w:r>
    </w:p>
    <w:p w14:paraId="05ECD264" w14:textId="6256847C" w:rsidR="009873E5" w:rsidRPr="00F16347" w:rsidRDefault="009873E5" w:rsidP="68AD4ADE">
      <w:pPr>
        <w:spacing w:line="276" w:lineRule="auto"/>
        <w:rPr>
          <w:rFonts w:ascii="Arial" w:eastAsia="Arial" w:hAnsi="Arial" w:cs="Arial"/>
          <w:b/>
          <w:bCs/>
          <w:sz w:val="22"/>
          <w:szCs w:val="22"/>
        </w:rPr>
      </w:pPr>
    </w:p>
    <w:p w14:paraId="2C25710D" w14:textId="75CF2389" w:rsidR="009873E5"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3.1.1) Exposure</w:t>
      </w:r>
    </w:p>
    <w:p w14:paraId="7A1C406B" w14:textId="0A2EAA67"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3.1.1.1)</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FCE9871" wp14:editId="1F16DE10">
            <wp:extent cx="6858000" cy="3587115"/>
            <wp:effectExtent l="0" t="0" r="0" b="0"/>
            <wp:docPr id="207" name="Picture 207"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14:paraId="25814F76" w14:textId="77777777" w:rsidR="009873E5" w:rsidRPr="00F16347" w:rsidRDefault="009873E5" w:rsidP="68AD4ADE">
      <w:pPr>
        <w:spacing w:line="276" w:lineRule="auto"/>
        <w:rPr>
          <w:rFonts w:ascii="Arial" w:eastAsia="Arial" w:hAnsi="Arial" w:cs="Arial"/>
          <w:sz w:val="22"/>
          <w:szCs w:val="22"/>
        </w:rPr>
      </w:pPr>
    </w:p>
    <w:p w14:paraId="327509C4" w14:textId="3B4BE15F" w:rsidR="0014064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3.1.1.2)</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E0931DD" wp14:editId="564A91EF">
            <wp:extent cx="6858000" cy="2338070"/>
            <wp:effectExtent l="0" t="0" r="0"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136">
                      <a:extLst>
                        <a:ext uri="{28A0092B-C50C-407E-A947-70E740481C1C}">
                          <a14:useLocalDpi xmlns:a14="http://schemas.microsoft.com/office/drawing/2010/main" val="0"/>
                        </a:ext>
                      </a:extLst>
                    </a:blip>
                    <a:stretch>
                      <a:fillRect/>
                    </a:stretch>
                  </pic:blipFill>
                  <pic:spPr>
                    <a:xfrm>
                      <a:off x="0" y="0"/>
                      <a:ext cx="6858000" cy="2338070"/>
                    </a:xfrm>
                    <a:prstGeom prst="rect">
                      <a:avLst/>
                    </a:prstGeom>
                  </pic:spPr>
                </pic:pic>
              </a:graphicData>
            </a:graphic>
          </wp:inline>
        </w:drawing>
      </w:r>
    </w:p>
    <w:p w14:paraId="57D385BA" w14:textId="77777777" w:rsidR="009873E5" w:rsidRPr="00F16347" w:rsidRDefault="009873E5" w:rsidP="68AD4ADE">
      <w:pPr>
        <w:spacing w:line="276" w:lineRule="auto"/>
        <w:rPr>
          <w:rFonts w:ascii="Arial" w:eastAsia="Arial" w:hAnsi="Arial" w:cs="Arial"/>
          <w:sz w:val="22"/>
          <w:szCs w:val="22"/>
        </w:rPr>
      </w:pPr>
    </w:p>
    <w:p w14:paraId="0EFCB370" w14:textId="6911DCF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3.1.1.3) </w:t>
      </w:r>
      <w:r w:rsidR="009873E5" w:rsidRPr="00F16347">
        <w:rPr>
          <w:rFonts w:ascii="Arial" w:hAnsi="Arial" w:cs="Arial"/>
          <w:noProof/>
          <w:sz w:val="22"/>
          <w:szCs w:val="22"/>
        </w:rPr>
        <w:drawing>
          <wp:inline distT="0" distB="0" distL="0" distR="0" wp14:anchorId="1B661713" wp14:editId="0D4D08D3">
            <wp:extent cx="6858000" cy="2362835"/>
            <wp:effectExtent l="0" t="0" r="0" b="0"/>
            <wp:docPr id="209" name="Picture 2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858000" cy="2362835"/>
                    </a:xfrm>
                    <a:prstGeom prst="rect">
                      <a:avLst/>
                    </a:prstGeom>
                  </pic:spPr>
                </pic:pic>
              </a:graphicData>
            </a:graphic>
          </wp:inline>
        </w:drawing>
      </w:r>
    </w:p>
    <w:p w14:paraId="1F35F054" w14:textId="52EA7F43" w:rsidR="00E55A63" w:rsidRPr="00F16347" w:rsidRDefault="00E55A63" w:rsidP="68AD4ADE">
      <w:pPr>
        <w:spacing w:line="276" w:lineRule="auto"/>
        <w:rPr>
          <w:rFonts w:ascii="Arial" w:eastAsia="Arial" w:hAnsi="Arial" w:cs="Arial"/>
          <w:sz w:val="22"/>
          <w:szCs w:val="22"/>
        </w:rPr>
      </w:pPr>
    </w:p>
    <w:p w14:paraId="092116EB" w14:textId="6E6FED34"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3.1.2) </w:t>
      </w:r>
      <w:proofErr w:type="spellStart"/>
      <w:proofErr w:type="gramStart"/>
      <w:r w:rsidRPr="00F16347">
        <w:rPr>
          <w:rFonts w:ascii="Arial" w:eastAsia="Arial" w:hAnsi="Arial" w:cs="Arial"/>
          <w:sz w:val="22"/>
          <w:szCs w:val="22"/>
        </w:rPr>
        <w:t>Diet:Exposure</w:t>
      </w:r>
      <w:proofErr w:type="spellEnd"/>
      <w:proofErr w:type="gramEnd"/>
    </w:p>
    <w:p w14:paraId="56EBD09C" w14:textId="2FAEE017" w:rsidR="009873E5" w:rsidRPr="00F16347" w:rsidRDefault="009873E5" w:rsidP="68AD4ADE">
      <w:pPr>
        <w:spacing w:line="276" w:lineRule="auto"/>
        <w:rPr>
          <w:rFonts w:ascii="Arial" w:eastAsia="Arial" w:hAnsi="Arial" w:cs="Arial"/>
          <w:sz w:val="22"/>
          <w:szCs w:val="22"/>
        </w:rPr>
      </w:pPr>
    </w:p>
    <w:p w14:paraId="62D7B004" w14:textId="6D55E4D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3.1.2.1) </w:t>
      </w:r>
      <w:r w:rsidR="009873E5" w:rsidRPr="00F16347">
        <w:rPr>
          <w:rFonts w:ascii="Arial" w:hAnsi="Arial" w:cs="Arial"/>
          <w:noProof/>
          <w:sz w:val="22"/>
          <w:szCs w:val="22"/>
        </w:rPr>
        <w:drawing>
          <wp:inline distT="0" distB="0" distL="0" distR="0" wp14:anchorId="0F374A93" wp14:editId="1FA88439">
            <wp:extent cx="6858000" cy="5871212"/>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58000" cy="5871212"/>
                    </a:xfrm>
                    <a:prstGeom prst="rect">
                      <a:avLst/>
                    </a:prstGeom>
                  </pic:spPr>
                </pic:pic>
              </a:graphicData>
            </a:graphic>
          </wp:inline>
        </w:drawing>
      </w:r>
    </w:p>
    <w:p w14:paraId="2BF61702" w14:textId="1337E28C"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3.1.2.2)</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4CB0C151" wp14:editId="041BB718">
            <wp:extent cx="6858000" cy="4979036"/>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139">
                      <a:extLst>
                        <a:ext uri="{28A0092B-C50C-407E-A947-70E740481C1C}">
                          <a14:useLocalDpi xmlns:a14="http://schemas.microsoft.com/office/drawing/2010/main" val="0"/>
                        </a:ext>
                      </a:extLst>
                    </a:blip>
                    <a:stretch>
                      <a:fillRect/>
                    </a:stretch>
                  </pic:blipFill>
                  <pic:spPr>
                    <a:xfrm>
                      <a:off x="0" y="0"/>
                      <a:ext cx="6858000" cy="4979036"/>
                    </a:xfrm>
                    <a:prstGeom prst="rect">
                      <a:avLst/>
                    </a:prstGeom>
                  </pic:spPr>
                </pic:pic>
              </a:graphicData>
            </a:graphic>
          </wp:inline>
        </w:drawing>
      </w:r>
    </w:p>
    <w:p w14:paraId="1ADD7CC6" w14:textId="61FAC663"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3.1.2.3)</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795A25A4" wp14:editId="3302C073">
            <wp:extent cx="6858000" cy="7583169"/>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858000" cy="7583169"/>
                    </a:xfrm>
                    <a:prstGeom prst="rect">
                      <a:avLst/>
                    </a:prstGeom>
                  </pic:spPr>
                </pic:pic>
              </a:graphicData>
            </a:graphic>
          </wp:inline>
        </w:drawing>
      </w:r>
    </w:p>
    <w:p w14:paraId="081CC627" w14:textId="02A64650" w:rsidR="009873E5" w:rsidRPr="00F16347" w:rsidRDefault="009873E5" w:rsidP="68AD4ADE">
      <w:pPr>
        <w:spacing w:line="276" w:lineRule="auto"/>
        <w:rPr>
          <w:rFonts w:ascii="Arial" w:eastAsia="Arial" w:hAnsi="Arial" w:cs="Arial"/>
          <w:sz w:val="22"/>
          <w:szCs w:val="22"/>
        </w:rPr>
      </w:pPr>
    </w:p>
    <w:p w14:paraId="3FE41493" w14:textId="77777777" w:rsidR="009873E5" w:rsidRPr="00F16347" w:rsidRDefault="009873E5" w:rsidP="68AD4ADE">
      <w:pPr>
        <w:spacing w:line="276" w:lineRule="auto"/>
        <w:rPr>
          <w:rFonts w:ascii="Arial" w:eastAsia="Arial" w:hAnsi="Arial" w:cs="Arial"/>
          <w:sz w:val="22"/>
          <w:szCs w:val="22"/>
        </w:rPr>
      </w:pPr>
    </w:p>
    <w:p w14:paraId="3D63669D" w14:textId="2D2A886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3.2) Beta-diversity</w:t>
      </w:r>
    </w:p>
    <w:p w14:paraId="6C55C35E" w14:textId="1EF785E9"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3.2.1) </w:t>
      </w:r>
      <w:r w:rsidR="00E55A63" w:rsidRPr="00F16347">
        <w:rPr>
          <w:rFonts w:ascii="Arial" w:hAnsi="Arial" w:cs="Arial"/>
          <w:noProof/>
          <w:sz w:val="22"/>
          <w:szCs w:val="22"/>
        </w:rPr>
        <w:drawing>
          <wp:inline distT="0" distB="0" distL="0" distR="0" wp14:anchorId="37FDA19F" wp14:editId="07762852">
            <wp:extent cx="4991102"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41">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561F1838" w14:textId="0576C4D6"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3.2.2) </w:t>
      </w:r>
      <w:r w:rsidR="00E55A63" w:rsidRPr="00F16347">
        <w:rPr>
          <w:rFonts w:ascii="Arial" w:hAnsi="Arial" w:cs="Arial"/>
          <w:noProof/>
          <w:sz w:val="22"/>
          <w:szCs w:val="22"/>
        </w:rPr>
        <w:drawing>
          <wp:inline distT="0" distB="0" distL="0" distR="0" wp14:anchorId="2621BD5D" wp14:editId="0E017306">
            <wp:extent cx="4991102"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42">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62739796" w14:textId="279F5C8E"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3.2.3</w:t>
      </w:r>
      <w:r w:rsidR="00E55A63" w:rsidRPr="00F16347">
        <w:rPr>
          <w:rFonts w:ascii="Arial" w:hAnsi="Arial" w:cs="Arial"/>
          <w:noProof/>
          <w:sz w:val="22"/>
          <w:szCs w:val="22"/>
        </w:rPr>
        <w:drawing>
          <wp:inline distT="0" distB="0" distL="0" distR="0" wp14:anchorId="2F6F1390" wp14:editId="389FA6F8">
            <wp:extent cx="4991102"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43">
                      <a:extLst>
                        <a:ext uri="{28A0092B-C50C-407E-A947-70E740481C1C}">
                          <a14:useLocalDpi xmlns:a14="http://schemas.microsoft.com/office/drawing/2010/main" val="0"/>
                        </a:ext>
                      </a:extLst>
                    </a:blip>
                    <a:stretch>
                      <a:fillRect/>
                    </a:stretch>
                  </pic:blipFill>
                  <pic:spPr>
                    <a:xfrm>
                      <a:off x="0" y="0"/>
                      <a:ext cx="4991102" cy="2984500"/>
                    </a:xfrm>
                    <a:prstGeom prst="rect">
                      <a:avLst/>
                    </a:prstGeom>
                  </pic:spPr>
                </pic:pic>
              </a:graphicData>
            </a:graphic>
          </wp:inline>
        </w:drawing>
      </w:r>
    </w:p>
    <w:p w14:paraId="6A5B2F79" w14:textId="703DFCC2" w:rsidR="00E55A63" w:rsidRPr="00F16347" w:rsidRDefault="00E55A63" w:rsidP="68AD4ADE">
      <w:pPr>
        <w:spacing w:line="276" w:lineRule="auto"/>
        <w:rPr>
          <w:rFonts w:ascii="Arial" w:eastAsia="Arial" w:hAnsi="Arial" w:cs="Arial"/>
          <w:sz w:val="22"/>
          <w:szCs w:val="22"/>
        </w:rPr>
      </w:pPr>
    </w:p>
    <w:p w14:paraId="15169AD3" w14:textId="1F3E4195" w:rsidR="00A20E83" w:rsidRPr="00F16347" w:rsidRDefault="00A20E83" w:rsidP="68AD4ADE">
      <w:pPr>
        <w:spacing w:line="276" w:lineRule="auto"/>
        <w:rPr>
          <w:rFonts w:ascii="Arial" w:eastAsia="Arial" w:hAnsi="Arial" w:cs="Arial"/>
          <w:sz w:val="22"/>
          <w:szCs w:val="22"/>
        </w:rPr>
      </w:pPr>
    </w:p>
    <w:p w14:paraId="3266BC0F" w14:textId="77777777" w:rsidR="00A20E83" w:rsidRPr="00F16347" w:rsidRDefault="00A20E83" w:rsidP="68AD4ADE">
      <w:pPr>
        <w:spacing w:line="276" w:lineRule="auto"/>
        <w:rPr>
          <w:rFonts w:ascii="Arial" w:eastAsia="Arial" w:hAnsi="Arial" w:cs="Arial"/>
          <w:sz w:val="22"/>
          <w:szCs w:val="22"/>
        </w:rPr>
      </w:pPr>
    </w:p>
    <w:p w14:paraId="4392A9DB" w14:textId="78BC0B94" w:rsidR="00B004EB"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3.3) Beta-Dispersion</w:t>
      </w:r>
    </w:p>
    <w:p w14:paraId="547F29CC" w14:textId="77777777" w:rsidR="00B004EB" w:rsidRPr="00F16347" w:rsidRDefault="00B004EB" w:rsidP="68AD4ADE">
      <w:pPr>
        <w:spacing w:line="276" w:lineRule="auto"/>
        <w:rPr>
          <w:rFonts w:ascii="Arial" w:eastAsia="Arial" w:hAnsi="Arial" w:cs="Arial"/>
          <w:sz w:val="22"/>
          <w:szCs w:val="22"/>
        </w:rPr>
      </w:pPr>
    </w:p>
    <w:p w14:paraId="611537D5" w14:textId="3506B612"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 Exposure per diet</w:t>
      </w:r>
    </w:p>
    <w:p w14:paraId="7249CF0F" w14:textId="71B5213D" w:rsidR="3C213A3E" w:rsidRPr="00F16347" w:rsidRDefault="3C213A3E" w:rsidP="68AD4ADE">
      <w:pPr>
        <w:spacing w:line="276" w:lineRule="auto"/>
        <w:rPr>
          <w:rFonts w:ascii="Arial" w:eastAsia="Arial" w:hAnsi="Arial" w:cs="Arial"/>
          <w:sz w:val="22"/>
          <w:szCs w:val="22"/>
        </w:rPr>
      </w:pPr>
    </w:p>
    <w:p w14:paraId="4A26D7AC" w14:textId="54392A5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3.3.1.1) Gemma</w:t>
      </w:r>
    </w:p>
    <w:tbl>
      <w:tblPr>
        <w:tblStyle w:val="TableGrid"/>
        <w:tblW w:w="0" w:type="auto"/>
        <w:tblLook w:val="04A0" w:firstRow="1" w:lastRow="0" w:firstColumn="1" w:lastColumn="0" w:noHBand="0" w:noVBand="1"/>
      </w:tblPr>
      <w:tblGrid>
        <w:gridCol w:w="5064"/>
        <w:gridCol w:w="13"/>
        <w:gridCol w:w="5064"/>
        <w:gridCol w:w="649"/>
      </w:tblGrid>
      <w:tr w:rsidR="00B004EB" w:rsidRPr="00F16347" w14:paraId="3C871254" w14:textId="77777777" w:rsidTr="68AD4ADE">
        <w:tc>
          <w:tcPr>
            <w:tcW w:w="5395" w:type="dxa"/>
            <w:gridSpan w:val="2"/>
          </w:tcPr>
          <w:p w14:paraId="6B83F1F6" w14:textId="4CBF7769" w:rsidR="008175DD"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71BD6C60" w14:textId="6787821B"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66E816" wp14:editId="5EE12EA3">
                  <wp:extent cx="3276600" cy="2019300"/>
                  <wp:effectExtent l="0" t="0" r="0" b="0"/>
                  <wp:docPr id="1200033316" name="Picture 12000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AF38D79" w14:textId="68AA6704"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6506B9" wp14:editId="418AD8BA">
                  <wp:extent cx="3276600" cy="723900"/>
                  <wp:effectExtent l="0" t="0" r="0" b="0"/>
                  <wp:docPr id="746527483" name="Picture 74652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7083128F" wp14:editId="20E5DEA0">
                  <wp:extent cx="1371600" cy="1627002"/>
                  <wp:effectExtent l="0" t="0" r="0" b="0"/>
                  <wp:docPr id="1535305131" name="Picture 15353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371600" cy="1627002"/>
                          </a:xfrm>
                          <a:prstGeom prst="rect">
                            <a:avLst/>
                          </a:prstGeom>
                        </pic:spPr>
                      </pic:pic>
                    </a:graphicData>
                  </a:graphic>
                </wp:inline>
              </w:drawing>
            </w:r>
          </w:p>
        </w:tc>
      </w:tr>
      <w:tr w:rsidR="00B004EB" w:rsidRPr="00F16347" w14:paraId="4D148650" w14:textId="77777777" w:rsidTr="68AD4ADE">
        <w:tc>
          <w:tcPr>
            <w:tcW w:w="5395" w:type="dxa"/>
            <w:gridSpan w:val="2"/>
          </w:tcPr>
          <w:p w14:paraId="1C288CF4" w14:textId="0A7E526A" w:rsidR="00E76C84"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4D70346" w14:textId="219DDC52"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6B49681" wp14:editId="63665DEF">
                  <wp:extent cx="3276600" cy="2019300"/>
                  <wp:effectExtent l="0" t="0" r="0" b="0"/>
                  <wp:docPr id="35525335" name="Picture 3552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67A55757" w14:textId="5610C0D3"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EB5ACC7" wp14:editId="254753CB">
                  <wp:extent cx="3276600" cy="714375"/>
                  <wp:effectExtent l="0" t="0" r="0" b="0"/>
                  <wp:docPr id="1841353205" name="Picture 184135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276600" cy="714375"/>
                          </a:xfrm>
                          <a:prstGeom prst="rect">
                            <a:avLst/>
                          </a:prstGeom>
                        </pic:spPr>
                      </pic:pic>
                    </a:graphicData>
                  </a:graphic>
                </wp:inline>
              </w:drawing>
            </w:r>
            <w:r w:rsidRPr="00F16347">
              <w:rPr>
                <w:rFonts w:ascii="Arial" w:hAnsi="Arial" w:cs="Arial"/>
                <w:noProof/>
                <w:sz w:val="22"/>
                <w:szCs w:val="22"/>
              </w:rPr>
              <w:drawing>
                <wp:inline distT="0" distB="0" distL="0" distR="0" wp14:anchorId="2216D233" wp14:editId="458F2C01">
                  <wp:extent cx="1373095" cy="1628775"/>
                  <wp:effectExtent l="0" t="0" r="0" b="0"/>
                  <wp:docPr id="1231468762" name="Picture 123146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73095" cy="1628775"/>
                          </a:xfrm>
                          <a:prstGeom prst="rect">
                            <a:avLst/>
                          </a:prstGeom>
                        </pic:spPr>
                      </pic:pic>
                    </a:graphicData>
                  </a:graphic>
                </wp:inline>
              </w:drawing>
            </w:r>
          </w:p>
        </w:tc>
      </w:tr>
      <w:tr w:rsidR="3C213A3E" w:rsidRPr="00F16347" w14:paraId="72B0197B" w14:textId="77777777" w:rsidTr="68AD4ADE">
        <w:trPr>
          <w:gridAfter w:val="1"/>
          <w:wAfter w:w="1440" w:type="dxa"/>
        </w:trPr>
        <w:tc>
          <w:tcPr>
            <w:tcW w:w="5395" w:type="dxa"/>
          </w:tcPr>
          <w:p w14:paraId="1F2D1F6F" w14:textId="57F57A81"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87D1EB9" w14:textId="1036DE52"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8091155" wp14:editId="78137C57">
                  <wp:extent cx="3276600" cy="2019300"/>
                  <wp:effectExtent l="0" t="0" r="0" b="0"/>
                  <wp:docPr id="875230146" name="Picture 8752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41FDB1D" w14:textId="75F71AE8"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720A375" wp14:editId="62CF494C">
                  <wp:extent cx="3276600" cy="723900"/>
                  <wp:effectExtent l="0" t="0" r="0" b="0"/>
                  <wp:docPr id="1206760119" name="Picture 12067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3D15E423" wp14:editId="4456B113">
                  <wp:extent cx="1308857" cy="1552575"/>
                  <wp:effectExtent l="0" t="0" r="0" b="0"/>
                  <wp:docPr id="1748146970" name="Picture 17481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08857" cy="1552575"/>
                          </a:xfrm>
                          <a:prstGeom prst="rect">
                            <a:avLst/>
                          </a:prstGeom>
                        </pic:spPr>
                      </pic:pic>
                    </a:graphicData>
                  </a:graphic>
                </wp:inline>
              </w:drawing>
            </w:r>
          </w:p>
        </w:tc>
      </w:tr>
    </w:tbl>
    <w:p w14:paraId="5E5286B3" w14:textId="77777777" w:rsidR="00B004EB" w:rsidRPr="00F16347" w:rsidRDefault="00B004EB" w:rsidP="68AD4ADE">
      <w:pPr>
        <w:spacing w:line="276" w:lineRule="auto"/>
        <w:rPr>
          <w:rFonts w:ascii="Arial" w:eastAsia="Arial" w:hAnsi="Arial" w:cs="Arial"/>
          <w:sz w:val="22"/>
          <w:szCs w:val="22"/>
        </w:rPr>
      </w:pPr>
    </w:p>
    <w:p w14:paraId="608113D9" w14:textId="507DA1F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3.3.1.2) Watts</w:t>
      </w:r>
    </w:p>
    <w:tbl>
      <w:tblPr>
        <w:tblStyle w:val="TableGrid"/>
        <w:tblW w:w="0" w:type="auto"/>
        <w:tblLook w:val="04A0" w:firstRow="1" w:lastRow="0" w:firstColumn="1" w:lastColumn="0" w:noHBand="0" w:noVBand="1"/>
      </w:tblPr>
      <w:tblGrid>
        <w:gridCol w:w="5395"/>
        <w:gridCol w:w="5395"/>
      </w:tblGrid>
      <w:tr w:rsidR="3C213A3E" w:rsidRPr="00F16347" w14:paraId="6B432974" w14:textId="77777777" w:rsidTr="68AD4ADE">
        <w:tc>
          <w:tcPr>
            <w:tcW w:w="5395" w:type="dxa"/>
          </w:tcPr>
          <w:p w14:paraId="00E3CBB1" w14:textId="1397E444"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1ED4B8F" w14:textId="00E3A4C0" w:rsidR="3C213A3E" w:rsidRPr="00F16347" w:rsidRDefault="3C213A3E" w:rsidP="68AD4ADE">
            <w:pPr>
              <w:spacing w:line="276" w:lineRule="auto"/>
              <w:rPr>
                <w:rFonts w:ascii="Arial" w:eastAsia="Arial" w:hAnsi="Arial" w:cs="Arial"/>
                <w:sz w:val="22"/>
                <w:szCs w:val="22"/>
              </w:rPr>
            </w:pPr>
          </w:p>
          <w:p w14:paraId="0AF35518" w14:textId="5CE60397"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C4AD2A7" wp14:editId="27D4BF69">
                  <wp:extent cx="3276600" cy="2019300"/>
                  <wp:effectExtent l="0" t="0" r="0" b="0"/>
                  <wp:docPr id="2092105331" name="Picture 20921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E3499EF" w14:textId="5DD58142" w:rsidR="3C213A3E" w:rsidRPr="00F16347" w:rsidRDefault="3C213A3E" w:rsidP="68AD4ADE">
            <w:pPr>
              <w:spacing w:line="276" w:lineRule="auto"/>
              <w:rPr>
                <w:rFonts w:ascii="Arial" w:eastAsia="Arial" w:hAnsi="Arial" w:cs="Arial"/>
                <w:sz w:val="22"/>
                <w:szCs w:val="22"/>
              </w:rPr>
            </w:pPr>
          </w:p>
        </w:tc>
        <w:tc>
          <w:tcPr>
            <w:tcW w:w="5395" w:type="dxa"/>
          </w:tcPr>
          <w:p w14:paraId="17208445" w14:textId="6F9CA60A"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826355" wp14:editId="6C069592">
                  <wp:extent cx="3276600" cy="733425"/>
                  <wp:effectExtent l="0" t="0" r="0" b="0"/>
                  <wp:docPr id="1939723153" name="Picture 193972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079066E6" wp14:editId="60A09BFF">
                  <wp:extent cx="1457325" cy="1728689"/>
                  <wp:effectExtent l="0" t="0" r="0" b="0"/>
                  <wp:docPr id="1435096854" name="Picture 143509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57325" cy="1728689"/>
                          </a:xfrm>
                          <a:prstGeom prst="rect">
                            <a:avLst/>
                          </a:prstGeom>
                        </pic:spPr>
                      </pic:pic>
                    </a:graphicData>
                  </a:graphic>
                </wp:inline>
              </w:drawing>
            </w:r>
          </w:p>
        </w:tc>
      </w:tr>
      <w:tr w:rsidR="3C213A3E" w:rsidRPr="00F16347" w14:paraId="3B2D3BF0" w14:textId="77777777" w:rsidTr="68AD4ADE">
        <w:tc>
          <w:tcPr>
            <w:tcW w:w="5395" w:type="dxa"/>
          </w:tcPr>
          <w:p w14:paraId="04758B59" w14:textId="0BE2512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E6BE0B8" w14:textId="0B1E4A3D" w:rsidR="3C213A3E" w:rsidRPr="00F16347" w:rsidRDefault="3C213A3E" w:rsidP="68AD4ADE">
            <w:pPr>
              <w:spacing w:line="276" w:lineRule="auto"/>
              <w:rPr>
                <w:rFonts w:ascii="Arial" w:eastAsia="Arial" w:hAnsi="Arial" w:cs="Arial"/>
                <w:sz w:val="22"/>
                <w:szCs w:val="22"/>
              </w:rPr>
            </w:pPr>
          </w:p>
          <w:p w14:paraId="48571E6A" w14:textId="00C68CB6"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07C1EB4" wp14:editId="74583D19">
                  <wp:extent cx="3276600" cy="2019300"/>
                  <wp:effectExtent l="0" t="0" r="0" b="0"/>
                  <wp:docPr id="1437377937" name="Picture 14373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5AED1D9" w14:textId="6100B536" w:rsidR="3C213A3E" w:rsidRPr="00F16347" w:rsidRDefault="3C213A3E" w:rsidP="68AD4ADE">
            <w:pPr>
              <w:spacing w:line="276" w:lineRule="auto"/>
              <w:rPr>
                <w:rFonts w:ascii="Arial" w:eastAsia="Arial" w:hAnsi="Arial" w:cs="Arial"/>
                <w:sz w:val="22"/>
                <w:szCs w:val="22"/>
              </w:rPr>
            </w:pPr>
          </w:p>
        </w:tc>
        <w:tc>
          <w:tcPr>
            <w:tcW w:w="5395" w:type="dxa"/>
          </w:tcPr>
          <w:p w14:paraId="7C277EAD" w14:textId="28D3E62F"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3D0CEF5" wp14:editId="516A85E4">
                  <wp:extent cx="3228975" cy="719792"/>
                  <wp:effectExtent l="0" t="0" r="0" b="0"/>
                  <wp:docPr id="1689637439" name="Picture 168963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28975" cy="719792"/>
                          </a:xfrm>
                          <a:prstGeom prst="rect">
                            <a:avLst/>
                          </a:prstGeom>
                        </pic:spPr>
                      </pic:pic>
                    </a:graphicData>
                  </a:graphic>
                </wp:inline>
              </w:drawing>
            </w:r>
            <w:r w:rsidRPr="00F16347">
              <w:rPr>
                <w:rFonts w:ascii="Arial" w:hAnsi="Arial" w:cs="Arial"/>
                <w:noProof/>
                <w:sz w:val="22"/>
                <w:szCs w:val="22"/>
              </w:rPr>
              <w:drawing>
                <wp:inline distT="0" distB="0" distL="0" distR="0" wp14:anchorId="78FDA5DE" wp14:editId="3339048D">
                  <wp:extent cx="1485900" cy="1765426"/>
                  <wp:effectExtent l="0" t="0" r="0" b="0"/>
                  <wp:docPr id="1255774300" name="Picture 12557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85900" cy="1765426"/>
                          </a:xfrm>
                          <a:prstGeom prst="rect">
                            <a:avLst/>
                          </a:prstGeom>
                        </pic:spPr>
                      </pic:pic>
                    </a:graphicData>
                  </a:graphic>
                </wp:inline>
              </w:drawing>
            </w:r>
          </w:p>
        </w:tc>
      </w:tr>
      <w:tr w:rsidR="3C213A3E" w:rsidRPr="00F16347" w14:paraId="5CC62102" w14:textId="77777777" w:rsidTr="68AD4ADE">
        <w:tc>
          <w:tcPr>
            <w:tcW w:w="5395" w:type="dxa"/>
          </w:tcPr>
          <w:p w14:paraId="5082F6F8" w14:textId="01F4A70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6FB187D" w14:textId="66EE03FE" w:rsidR="3C213A3E" w:rsidRPr="00F16347" w:rsidRDefault="3C213A3E" w:rsidP="68AD4ADE">
            <w:pPr>
              <w:spacing w:line="276" w:lineRule="auto"/>
              <w:rPr>
                <w:rFonts w:ascii="Arial" w:eastAsia="Arial" w:hAnsi="Arial" w:cs="Arial"/>
                <w:sz w:val="22"/>
                <w:szCs w:val="22"/>
              </w:rPr>
            </w:pPr>
          </w:p>
          <w:p w14:paraId="1F6F43BF" w14:textId="6A3FF8F9"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C8661F" wp14:editId="14554ABA">
                  <wp:extent cx="3276600" cy="2019300"/>
                  <wp:effectExtent l="0" t="0" r="0" b="0"/>
                  <wp:docPr id="1548234435" name="Picture 154823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125BCA1" w14:textId="39711E13" w:rsidR="3C213A3E" w:rsidRPr="00F16347" w:rsidRDefault="3C213A3E" w:rsidP="68AD4ADE">
            <w:pPr>
              <w:spacing w:line="276" w:lineRule="auto"/>
              <w:rPr>
                <w:rFonts w:ascii="Arial" w:eastAsia="Arial" w:hAnsi="Arial" w:cs="Arial"/>
                <w:sz w:val="22"/>
                <w:szCs w:val="22"/>
              </w:rPr>
            </w:pPr>
          </w:p>
        </w:tc>
        <w:tc>
          <w:tcPr>
            <w:tcW w:w="5395" w:type="dxa"/>
          </w:tcPr>
          <w:p w14:paraId="3CF35F1F" w14:textId="531F8283"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B208A06" wp14:editId="702227FF">
                  <wp:extent cx="3276600" cy="733425"/>
                  <wp:effectExtent l="0" t="0" r="0" b="0"/>
                  <wp:docPr id="8517851" name="Picture 851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2FA20683" wp14:editId="3BABFE67">
                  <wp:extent cx="1581150" cy="1875571"/>
                  <wp:effectExtent l="0" t="0" r="0" b="0"/>
                  <wp:docPr id="1453231979" name="Picture 145323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81150" cy="1875571"/>
                          </a:xfrm>
                          <a:prstGeom prst="rect">
                            <a:avLst/>
                          </a:prstGeom>
                        </pic:spPr>
                      </pic:pic>
                    </a:graphicData>
                  </a:graphic>
                </wp:inline>
              </w:drawing>
            </w:r>
          </w:p>
        </w:tc>
      </w:tr>
    </w:tbl>
    <w:p w14:paraId="08467B58" w14:textId="77777777" w:rsidR="3C213A3E" w:rsidRPr="00F16347" w:rsidRDefault="3C213A3E" w:rsidP="68AD4ADE">
      <w:pPr>
        <w:spacing w:line="276" w:lineRule="auto"/>
        <w:rPr>
          <w:rFonts w:ascii="Arial" w:eastAsia="Arial" w:hAnsi="Arial" w:cs="Arial"/>
          <w:sz w:val="22"/>
          <w:szCs w:val="22"/>
        </w:rPr>
      </w:pPr>
    </w:p>
    <w:p w14:paraId="68A69D2A" w14:textId="6F8756F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3.3.1.3) ZIRC</w:t>
      </w:r>
    </w:p>
    <w:tbl>
      <w:tblPr>
        <w:tblStyle w:val="TableGrid"/>
        <w:tblW w:w="0" w:type="auto"/>
        <w:tblLook w:val="04A0" w:firstRow="1" w:lastRow="0" w:firstColumn="1" w:lastColumn="0" w:noHBand="0" w:noVBand="1"/>
      </w:tblPr>
      <w:tblGrid>
        <w:gridCol w:w="5350"/>
        <w:gridCol w:w="5440"/>
      </w:tblGrid>
      <w:tr w:rsidR="3C213A3E" w:rsidRPr="00F16347" w14:paraId="6D0D7CE5" w14:textId="77777777" w:rsidTr="68AD4ADE">
        <w:tc>
          <w:tcPr>
            <w:tcW w:w="5395" w:type="dxa"/>
          </w:tcPr>
          <w:p w14:paraId="4508ACDE" w14:textId="2988D6ED"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F08EE75" w14:textId="18C0EC14"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B57A175" wp14:editId="6F72E686">
                  <wp:extent cx="3276600" cy="2019300"/>
                  <wp:effectExtent l="0" t="0" r="0" b="0"/>
                  <wp:docPr id="1906853996" name="Picture 190685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5EE76884" w14:textId="4B25A551"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28C913" wp14:editId="3F499CAE">
                  <wp:extent cx="3276600" cy="733425"/>
                  <wp:effectExtent l="0" t="0" r="0" b="0"/>
                  <wp:docPr id="1130325956" name="Picture 113032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345D9C46" wp14:editId="5401A9C8">
                  <wp:extent cx="1266825" cy="1502717"/>
                  <wp:effectExtent l="0" t="0" r="0" b="0"/>
                  <wp:docPr id="796032265" name="Picture 79603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66825" cy="1502717"/>
                          </a:xfrm>
                          <a:prstGeom prst="rect">
                            <a:avLst/>
                          </a:prstGeom>
                        </pic:spPr>
                      </pic:pic>
                    </a:graphicData>
                  </a:graphic>
                </wp:inline>
              </w:drawing>
            </w:r>
          </w:p>
        </w:tc>
      </w:tr>
      <w:tr w:rsidR="3C213A3E" w:rsidRPr="00F16347" w14:paraId="6FB3470A" w14:textId="77777777" w:rsidTr="68AD4ADE">
        <w:tc>
          <w:tcPr>
            <w:tcW w:w="5395" w:type="dxa"/>
          </w:tcPr>
          <w:p w14:paraId="2172FF3A" w14:textId="38E39EE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419C2E34" w14:textId="70B909E3"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739F35" wp14:editId="593F8050">
                  <wp:extent cx="3276600" cy="2019300"/>
                  <wp:effectExtent l="0" t="0" r="0" b="0"/>
                  <wp:docPr id="502826908" name="Picture 50282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46441B81" w14:textId="52D2ACC5"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072CF5A" wp14:editId="35917FE5">
                  <wp:extent cx="3332860" cy="742950"/>
                  <wp:effectExtent l="0" t="0" r="0" b="0"/>
                  <wp:docPr id="835591602" name="Picture 83559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332860" cy="742950"/>
                          </a:xfrm>
                          <a:prstGeom prst="rect">
                            <a:avLst/>
                          </a:prstGeom>
                        </pic:spPr>
                      </pic:pic>
                    </a:graphicData>
                  </a:graphic>
                </wp:inline>
              </w:drawing>
            </w:r>
            <w:r w:rsidRPr="00F16347">
              <w:rPr>
                <w:rFonts w:ascii="Arial" w:hAnsi="Arial" w:cs="Arial"/>
                <w:noProof/>
                <w:sz w:val="22"/>
                <w:szCs w:val="22"/>
              </w:rPr>
              <w:drawing>
                <wp:inline distT="0" distB="0" distL="0" distR="0" wp14:anchorId="2682DB2E" wp14:editId="383B6B14">
                  <wp:extent cx="1314450" cy="1561723"/>
                  <wp:effectExtent l="0" t="0" r="0" b="0"/>
                  <wp:docPr id="650863627" name="Picture 6508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314450" cy="1561723"/>
                          </a:xfrm>
                          <a:prstGeom prst="rect">
                            <a:avLst/>
                          </a:prstGeom>
                        </pic:spPr>
                      </pic:pic>
                    </a:graphicData>
                  </a:graphic>
                </wp:inline>
              </w:drawing>
            </w:r>
          </w:p>
        </w:tc>
      </w:tr>
      <w:tr w:rsidR="3C213A3E" w:rsidRPr="00F16347" w14:paraId="7259AB67" w14:textId="77777777" w:rsidTr="68AD4ADE">
        <w:tc>
          <w:tcPr>
            <w:tcW w:w="5395" w:type="dxa"/>
          </w:tcPr>
          <w:p w14:paraId="41382820" w14:textId="51B2D215"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F820ACC" w14:textId="316B20C0"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0DAACD" wp14:editId="0E303BBC">
                  <wp:extent cx="3276600" cy="2019300"/>
                  <wp:effectExtent l="0" t="0" r="0" b="0"/>
                  <wp:docPr id="610977081" name="Picture 61097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0E114326" w14:textId="24A0631E"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14B83C7" wp14:editId="4F6E9BC9">
                  <wp:extent cx="3333750" cy="743149"/>
                  <wp:effectExtent l="0" t="0" r="0" b="0"/>
                  <wp:docPr id="60503386" name="Picture 605033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33750" cy="743149"/>
                          </a:xfrm>
                          <a:prstGeom prst="rect">
                            <a:avLst/>
                          </a:prstGeom>
                        </pic:spPr>
                      </pic:pic>
                    </a:graphicData>
                  </a:graphic>
                </wp:inline>
              </w:drawing>
            </w:r>
            <w:r w:rsidRPr="00F16347">
              <w:rPr>
                <w:rFonts w:ascii="Arial" w:hAnsi="Arial" w:cs="Arial"/>
                <w:noProof/>
                <w:sz w:val="22"/>
                <w:szCs w:val="22"/>
              </w:rPr>
              <w:drawing>
                <wp:inline distT="0" distB="0" distL="0" distR="0" wp14:anchorId="3823F332" wp14:editId="134CD997">
                  <wp:extent cx="1247775" cy="1482505"/>
                  <wp:effectExtent l="0" t="0" r="0" b="0"/>
                  <wp:docPr id="1344071112" name="Picture 13440711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47775" cy="1482505"/>
                          </a:xfrm>
                          <a:prstGeom prst="rect">
                            <a:avLst/>
                          </a:prstGeom>
                        </pic:spPr>
                      </pic:pic>
                    </a:graphicData>
                  </a:graphic>
                </wp:inline>
              </w:drawing>
            </w:r>
          </w:p>
        </w:tc>
      </w:tr>
    </w:tbl>
    <w:p w14:paraId="5FEB568C" w14:textId="77777777" w:rsidR="3C213A3E" w:rsidRPr="00F16347" w:rsidRDefault="3C213A3E" w:rsidP="68AD4ADE">
      <w:pPr>
        <w:spacing w:line="276" w:lineRule="auto"/>
        <w:rPr>
          <w:rFonts w:ascii="Arial" w:eastAsia="Arial" w:hAnsi="Arial" w:cs="Arial"/>
          <w:sz w:val="22"/>
          <w:szCs w:val="22"/>
        </w:rPr>
      </w:pPr>
    </w:p>
    <w:p w14:paraId="10D42229" w14:textId="79EEB5D1" w:rsidR="3C213A3E" w:rsidRPr="00F16347" w:rsidRDefault="3C213A3E" w:rsidP="68AD4ADE">
      <w:pPr>
        <w:spacing w:line="276" w:lineRule="auto"/>
        <w:rPr>
          <w:rFonts w:ascii="Arial" w:eastAsia="Arial" w:hAnsi="Arial" w:cs="Arial"/>
          <w:sz w:val="22"/>
          <w:szCs w:val="22"/>
        </w:rPr>
      </w:pPr>
    </w:p>
    <w:p w14:paraId="630A7F9C" w14:textId="7B7CEBD4" w:rsidR="3C213A3E" w:rsidRPr="00F16347" w:rsidRDefault="3C213A3E" w:rsidP="68AD4ADE">
      <w:pPr>
        <w:spacing w:line="276" w:lineRule="auto"/>
        <w:rPr>
          <w:rFonts w:ascii="Arial" w:eastAsia="Arial" w:hAnsi="Arial" w:cs="Arial"/>
          <w:sz w:val="22"/>
          <w:szCs w:val="22"/>
        </w:rPr>
      </w:pPr>
    </w:p>
    <w:p w14:paraId="3DEAC17F" w14:textId="2CCA0C9C"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3.3.2) </w:t>
      </w:r>
      <w:proofErr w:type="spellStart"/>
      <w:proofErr w:type="gramStart"/>
      <w:r w:rsidRPr="00F16347">
        <w:rPr>
          <w:rFonts w:ascii="Arial" w:eastAsia="Arial" w:hAnsi="Arial" w:cs="Arial"/>
          <w:sz w:val="22"/>
          <w:szCs w:val="22"/>
        </w:rPr>
        <w:t>Diet:Exposure</w:t>
      </w:r>
      <w:proofErr w:type="spellEnd"/>
      <w:proofErr w:type="gramEnd"/>
    </w:p>
    <w:tbl>
      <w:tblPr>
        <w:tblStyle w:val="TableGrid"/>
        <w:tblW w:w="10790" w:type="dxa"/>
        <w:tblLook w:val="04A0" w:firstRow="1" w:lastRow="0" w:firstColumn="1" w:lastColumn="0" w:noHBand="0" w:noVBand="1"/>
      </w:tblPr>
      <w:tblGrid>
        <w:gridCol w:w="7416"/>
        <w:gridCol w:w="3374"/>
      </w:tblGrid>
      <w:tr w:rsidR="00B62682" w:rsidRPr="00F16347" w14:paraId="55EAD76D" w14:textId="151DB537" w:rsidTr="68AD4ADE">
        <w:tc>
          <w:tcPr>
            <w:tcW w:w="7285" w:type="dxa"/>
          </w:tcPr>
          <w:p w14:paraId="109D40AD"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125489C4" w14:textId="4A7549CE"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0339FA5" wp14:editId="54A209A4">
                  <wp:extent cx="4572000" cy="2824056"/>
                  <wp:effectExtent l="0" t="0" r="0" b="0"/>
                  <wp:docPr id="213" name="Picture 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171">
                            <a:extLst>
                              <a:ext uri="{28A0092B-C50C-407E-A947-70E740481C1C}">
                                <a14:useLocalDpi xmlns:a14="http://schemas.microsoft.com/office/drawing/2010/main" val="0"/>
                              </a:ext>
                            </a:extLst>
                          </a:blip>
                          <a:stretch>
                            <a:fillRect/>
                          </a:stretch>
                        </pic:blipFill>
                        <pic:spPr>
                          <a:xfrm>
                            <a:off x="0" y="0"/>
                            <a:ext cx="4572000" cy="2824056"/>
                          </a:xfrm>
                          <a:prstGeom prst="rect">
                            <a:avLst/>
                          </a:prstGeom>
                        </pic:spPr>
                      </pic:pic>
                    </a:graphicData>
                  </a:graphic>
                </wp:inline>
              </w:drawing>
            </w:r>
          </w:p>
          <w:p w14:paraId="6D150094" w14:textId="5035E9E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5A8075" wp14:editId="4AAA012C">
                  <wp:extent cx="2514600" cy="572072"/>
                  <wp:effectExtent l="0" t="0" r="0" b="0"/>
                  <wp:docPr id="220" name="Picture 2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2FBDCAF6" w14:textId="21849C2E"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68672D" wp14:editId="6A50F4DD">
                  <wp:extent cx="1216152" cy="4325165"/>
                  <wp:effectExtent l="0" t="0" r="0" b="0"/>
                  <wp:docPr id="223" name="Picture 2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173">
                            <a:extLst>
                              <a:ext uri="{28A0092B-C50C-407E-A947-70E740481C1C}">
                                <a14:useLocalDpi xmlns:a14="http://schemas.microsoft.com/office/drawing/2010/main" val="0"/>
                              </a:ext>
                            </a:extLst>
                          </a:blip>
                          <a:stretch>
                            <a:fillRect/>
                          </a:stretch>
                        </pic:blipFill>
                        <pic:spPr>
                          <a:xfrm>
                            <a:off x="0" y="0"/>
                            <a:ext cx="1216152" cy="4325165"/>
                          </a:xfrm>
                          <a:prstGeom prst="rect">
                            <a:avLst/>
                          </a:prstGeom>
                        </pic:spPr>
                      </pic:pic>
                    </a:graphicData>
                  </a:graphic>
                </wp:inline>
              </w:drawing>
            </w:r>
          </w:p>
        </w:tc>
      </w:tr>
      <w:tr w:rsidR="00B62682" w:rsidRPr="00F16347" w14:paraId="51B81AFD" w14:textId="41369231" w:rsidTr="68AD4ADE">
        <w:tc>
          <w:tcPr>
            <w:tcW w:w="7285" w:type="dxa"/>
          </w:tcPr>
          <w:p w14:paraId="237A62F7"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53A5C8C7" w14:textId="2A1FDD52"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6AFAC1" wp14:editId="498B83AF">
                  <wp:extent cx="4572000" cy="2824057"/>
                  <wp:effectExtent l="0" t="0" r="0" b="0"/>
                  <wp:docPr id="214" name="Picture 2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pic:nvPicPr>
                        <pic:blipFill>
                          <a:blip r:embed="rId174">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2D5756A7" w14:textId="58D314FA"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4D898C8" wp14:editId="049935E2">
                  <wp:extent cx="2514600" cy="572072"/>
                  <wp:effectExtent l="0" t="0" r="0" b="0"/>
                  <wp:docPr id="221" name="Picture 2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65932CE1" w14:textId="41BBDE52"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4CCF05" wp14:editId="23B05C2D">
                  <wp:extent cx="1216152" cy="5046857"/>
                  <wp:effectExtent l="0" t="0" r="3175" b="0"/>
                  <wp:docPr id="224" name="Picture 2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176">
                            <a:extLst>
                              <a:ext uri="{28A0092B-C50C-407E-A947-70E740481C1C}">
                                <a14:useLocalDpi xmlns:a14="http://schemas.microsoft.com/office/drawing/2010/main" val="0"/>
                              </a:ext>
                            </a:extLst>
                          </a:blip>
                          <a:stretch>
                            <a:fillRect/>
                          </a:stretch>
                        </pic:blipFill>
                        <pic:spPr>
                          <a:xfrm>
                            <a:off x="0" y="0"/>
                            <a:ext cx="1216152" cy="5046857"/>
                          </a:xfrm>
                          <a:prstGeom prst="rect">
                            <a:avLst/>
                          </a:prstGeom>
                        </pic:spPr>
                      </pic:pic>
                    </a:graphicData>
                  </a:graphic>
                </wp:inline>
              </w:drawing>
            </w:r>
          </w:p>
        </w:tc>
      </w:tr>
      <w:tr w:rsidR="00B62682" w:rsidRPr="00F16347" w14:paraId="1312B872" w14:textId="2717CDDC" w:rsidTr="68AD4ADE">
        <w:tc>
          <w:tcPr>
            <w:tcW w:w="7285" w:type="dxa"/>
          </w:tcPr>
          <w:p w14:paraId="7B4FA998"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52B5A620" w14:textId="1F9A3E2B"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4F16BB8" wp14:editId="2FB469C0">
                  <wp:extent cx="4572000" cy="2824057"/>
                  <wp:effectExtent l="0" t="0" r="0" b="0"/>
                  <wp:docPr id="215" name="Picture 2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177">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1EF040D7" w14:textId="1A89813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82E384D" wp14:editId="6400B0D6">
                  <wp:extent cx="2514600" cy="581386"/>
                  <wp:effectExtent l="0" t="0" r="0" b="0"/>
                  <wp:docPr id="222" name="Picture 2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178">
                            <a:extLst>
                              <a:ext uri="{28A0092B-C50C-407E-A947-70E740481C1C}">
                                <a14:useLocalDpi xmlns:a14="http://schemas.microsoft.com/office/drawing/2010/main" val="0"/>
                              </a:ext>
                            </a:extLst>
                          </a:blip>
                          <a:stretch>
                            <a:fillRect/>
                          </a:stretch>
                        </pic:blipFill>
                        <pic:spPr>
                          <a:xfrm>
                            <a:off x="0" y="0"/>
                            <a:ext cx="2514600" cy="581386"/>
                          </a:xfrm>
                          <a:prstGeom prst="rect">
                            <a:avLst/>
                          </a:prstGeom>
                        </pic:spPr>
                      </pic:pic>
                    </a:graphicData>
                  </a:graphic>
                </wp:inline>
              </w:drawing>
            </w:r>
          </w:p>
        </w:tc>
        <w:tc>
          <w:tcPr>
            <w:tcW w:w="3505" w:type="dxa"/>
          </w:tcPr>
          <w:p w14:paraId="57413FE5" w14:textId="27BF0BED"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67395DC2" wp14:editId="0792327C">
                  <wp:extent cx="1216152" cy="5477818"/>
                  <wp:effectExtent l="0" t="0" r="0" b="0"/>
                  <wp:docPr id="225" name="Picture 2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179">
                            <a:extLst>
                              <a:ext uri="{28A0092B-C50C-407E-A947-70E740481C1C}">
                                <a14:useLocalDpi xmlns:a14="http://schemas.microsoft.com/office/drawing/2010/main" val="0"/>
                              </a:ext>
                            </a:extLst>
                          </a:blip>
                          <a:stretch>
                            <a:fillRect/>
                          </a:stretch>
                        </pic:blipFill>
                        <pic:spPr>
                          <a:xfrm>
                            <a:off x="0" y="0"/>
                            <a:ext cx="1216152" cy="5477818"/>
                          </a:xfrm>
                          <a:prstGeom prst="rect">
                            <a:avLst/>
                          </a:prstGeom>
                        </pic:spPr>
                      </pic:pic>
                    </a:graphicData>
                  </a:graphic>
                </wp:inline>
              </w:drawing>
            </w:r>
          </w:p>
        </w:tc>
      </w:tr>
    </w:tbl>
    <w:p w14:paraId="4A54A851" w14:textId="27717F82" w:rsidR="00B004EB" w:rsidRPr="00F16347" w:rsidRDefault="00B004EB" w:rsidP="68AD4ADE">
      <w:pPr>
        <w:spacing w:line="276" w:lineRule="auto"/>
        <w:rPr>
          <w:rFonts w:ascii="Arial" w:eastAsia="Arial" w:hAnsi="Arial" w:cs="Arial"/>
          <w:sz w:val="22"/>
          <w:szCs w:val="22"/>
        </w:rPr>
      </w:pPr>
    </w:p>
    <w:p w14:paraId="48356CE7" w14:textId="77777777" w:rsidR="00B004EB" w:rsidRPr="00F16347" w:rsidRDefault="00B004EB" w:rsidP="68AD4ADE">
      <w:pPr>
        <w:spacing w:line="276" w:lineRule="auto"/>
        <w:rPr>
          <w:rFonts w:ascii="Arial" w:eastAsia="Arial" w:hAnsi="Arial" w:cs="Arial"/>
          <w:sz w:val="22"/>
          <w:szCs w:val="22"/>
        </w:rPr>
      </w:pPr>
    </w:p>
    <w:p w14:paraId="52101AA8" w14:textId="162FD1D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3.4) Differential Abundance</w:t>
      </w:r>
    </w:p>
    <w:p w14:paraId="62F3C75F" w14:textId="1FFB0493"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3.4.1)</w:t>
      </w:r>
      <w:r w:rsidR="00E55A63" w:rsidRPr="00F16347">
        <w:rPr>
          <w:rFonts w:ascii="Arial" w:hAnsi="Arial" w:cs="Arial"/>
          <w:noProof/>
          <w:sz w:val="22"/>
          <w:szCs w:val="22"/>
        </w:rPr>
        <w:drawing>
          <wp:inline distT="0" distB="0" distL="0" distR="0" wp14:anchorId="0709FBAC" wp14:editId="60D134D3">
            <wp:extent cx="6858000" cy="5715000"/>
            <wp:effectExtent l="0" t="0" r="0"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80">
                      <a:extLst>
                        <a:ext uri="{28A0092B-C50C-407E-A947-70E740481C1C}">
                          <a14:useLocalDpi xmlns:a14="http://schemas.microsoft.com/office/drawing/2010/main" val="0"/>
                        </a:ext>
                      </a:extLst>
                    </a:blip>
                    <a:stretch>
                      <a:fillRect/>
                    </a:stretch>
                  </pic:blipFill>
                  <pic:spPr>
                    <a:xfrm>
                      <a:off x="0" y="0"/>
                      <a:ext cx="6858000" cy="5715000"/>
                    </a:xfrm>
                    <a:prstGeom prst="rect">
                      <a:avLst/>
                    </a:prstGeom>
                  </pic:spPr>
                </pic:pic>
              </a:graphicData>
            </a:graphic>
          </wp:inline>
        </w:drawing>
      </w:r>
    </w:p>
    <w:p w14:paraId="077A19D9" w14:textId="723E4A02" w:rsidR="00D3022B" w:rsidRPr="00F16347" w:rsidRDefault="0083691A" w:rsidP="68AD4ADE">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FB41C12" wp14:editId="5EE38EE1">
            <wp:extent cx="5570854" cy="9144000"/>
            <wp:effectExtent l="0" t="0" r="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570854" cy="9144000"/>
                    </a:xfrm>
                    <a:prstGeom prst="rect">
                      <a:avLst/>
                    </a:prstGeom>
                  </pic:spPr>
                </pic:pic>
              </a:graphicData>
            </a:graphic>
          </wp:inline>
        </w:drawing>
      </w:r>
    </w:p>
    <w:p w14:paraId="5AAA270F" w14:textId="7BEB419B"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3.4.2)</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68CD2FF1" wp14:editId="0FA35699">
            <wp:extent cx="6858000" cy="4286250"/>
            <wp:effectExtent l="0" t="0" r="0" b="6350"/>
            <wp:docPr id="193" name="Picture 1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B5CDBB5" w14:textId="7E1B3CE2" w:rsidR="009034EC" w:rsidRPr="00F16347" w:rsidRDefault="00A44CE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5FBA907" wp14:editId="03091A33">
            <wp:extent cx="6858000" cy="1321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22AB38EB" w14:textId="1DB36564" w:rsidR="00D3022B" w:rsidRPr="00F16347" w:rsidRDefault="00D3022B" w:rsidP="68AD4ADE">
      <w:pPr>
        <w:spacing w:line="276" w:lineRule="auto"/>
        <w:rPr>
          <w:rFonts w:ascii="Arial" w:eastAsia="Arial" w:hAnsi="Arial" w:cs="Arial"/>
          <w:sz w:val="22"/>
          <w:szCs w:val="22"/>
        </w:rPr>
      </w:pPr>
    </w:p>
    <w:p w14:paraId="064574E3" w14:textId="2CE39044"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3.4.3)</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3212CDCB" wp14:editId="488A9E82">
            <wp:extent cx="6858000" cy="4286250"/>
            <wp:effectExtent l="0" t="0" r="0" b="6350"/>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184">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C7D6FE" w14:textId="2F7DCA25" w:rsidR="009034E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07C0B9B9" wp14:editId="45DADAD1">
            <wp:extent cx="6858000" cy="1811020"/>
            <wp:effectExtent l="0" t="0" r="0" b="0"/>
            <wp:docPr id="203" name="Picture 2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858000" cy="1811020"/>
                    </a:xfrm>
                    <a:prstGeom prst="rect">
                      <a:avLst/>
                    </a:prstGeom>
                  </pic:spPr>
                </pic:pic>
              </a:graphicData>
            </a:graphic>
          </wp:inline>
        </w:drawing>
      </w:r>
    </w:p>
    <w:p w14:paraId="540AFC0F" w14:textId="7E5CB950" w:rsidR="000871F7"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3.4.4) </w:t>
      </w:r>
      <w:r w:rsidR="000871F7" w:rsidRPr="00F16347">
        <w:rPr>
          <w:rFonts w:ascii="Arial" w:hAnsi="Arial" w:cs="Arial"/>
          <w:noProof/>
          <w:sz w:val="22"/>
          <w:szCs w:val="22"/>
        </w:rPr>
        <w:drawing>
          <wp:inline distT="0" distB="0" distL="0" distR="0" wp14:anchorId="0E398911" wp14:editId="040E5EEB">
            <wp:extent cx="6858000" cy="4286250"/>
            <wp:effectExtent l="0" t="0" r="0" b="6350"/>
            <wp:docPr id="198" name="Picture 1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186">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3E278D" w14:textId="773113BB" w:rsidR="0025553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30CEE066" wp14:editId="2C1D5862">
            <wp:extent cx="6858000" cy="2088515"/>
            <wp:effectExtent l="0" t="0" r="0" b="0"/>
            <wp:docPr id="202" name="Picture 2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inline>
        </w:drawing>
      </w:r>
    </w:p>
    <w:p w14:paraId="1B7568DB" w14:textId="070E5FC6"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3.4.5) </w:t>
      </w:r>
      <w:r w:rsidR="00054119" w:rsidRPr="00F16347">
        <w:rPr>
          <w:rFonts w:ascii="Arial" w:hAnsi="Arial" w:cs="Arial"/>
          <w:noProof/>
          <w:sz w:val="22"/>
          <w:szCs w:val="22"/>
        </w:rPr>
        <w:drawing>
          <wp:inline distT="0" distB="0" distL="0" distR="0" wp14:anchorId="0E7AC6A3" wp14:editId="0C276E1F">
            <wp:extent cx="6858000" cy="4286250"/>
            <wp:effectExtent l="0" t="0" r="0" b="6350"/>
            <wp:docPr id="199" name="Picture 1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188">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D7CD811" w14:textId="3530C2BA" w:rsidR="0043350F" w:rsidRPr="00F16347" w:rsidRDefault="0025553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2AAB3489" wp14:editId="0F065F2D">
            <wp:extent cx="6858000" cy="308356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858000" cy="3083560"/>
                    </a:xfrm>
                    <a:prstGeom prst="rect">
                      <a:avLst/>
                    </a:prstGeom>
                  </pic:spPr>
                </pic:pic>
              </a:graphicData>
            </a:graphic>
          </wp:inline>
        </w:drawing>
      </w:r>
    </w:p>
    <w:p w14:paraId="4A9FD48E" w14:textId="0B58C81D"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3.4.6) </w:t>
      </w:r>
      <w:r w:rsidR="0043350F" w:rsidRPr="00F16347">
        <w:rPr>
          <w:rFonts w:ascii="Arial" w:hAnsi="Arial" w:cs="Arial"/>
          <w:noProof/>
          <w:sz w:val="22"/>
          <w:szCs w:val="22"/>
        </w:rPr>
        <w:drawing>
          <wp:inline distT="0" distB="0" distL="0" distR="0" wp14:anchorId="6801B4FC" wp14:editId="49BA75C9">
            <wp:extent cx="6858000" cy="3086735"/>
            <wp:effectExtent l="0" t="0" r="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858000" cy="3086735"/>
                    </a:xfrm>
                    <a:prstGeom prst="rect">
                      <a:avLst/>
                    </a:prstGeom>
                  </pic:spPr>
                </pic:pic>
              </a:graphicData>
            </a:graphic>
          </wp:inline>
        </w:drawing>
      </w:r>
    </w:p>
    <w:p w14:paraId="624B0EB1" w14:textId="5E292356" w:rsidR="00331F4C" w:rsidRPr="00F16347" w:rsidRDefault="00331F4C" w:rsidP="68AD4ADE">
      <w:pPr>
        <w:spacing w:line="276" w:lineRule="auto"/>
        <w:rPr>
          <w:rFonts w:ascii="Arial" w:eastAsia="Arial" w:hAnsi="Arial" w:cs="Arial"/>
          <w:noProof/>
          <w:sz w:val="22"/>
          <w:szCs w:val="22"/>
        </w:rPr>
      </w:pPr>
    </w:p>
    <w:p w14:paraId="6B3D6FE2" w14:textId="427D1A6D"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 Infection</w:t>
      </w:r>
    </w:p>
    <w:p w14:paraId="06C764F4" w14:textId="6C6F21BA" w:rsidR="00550300"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3.5.1</w:t>
      </w:r>
      <w:r w:rsidR="00FB0816" w:rsidRPr="00F16347">
        <w:rPr>
          <w:rFonts w:ascii="Arial" w:eastAsia="Arial" w:hAnsi="Arial" w:cs="Arial"/>
          <w:noProof/>
          <w:sz w:val="22"/>
          <w:szCs w:val="22"/>
        </w:rPr>
        <w:t>.1</w:t>
      </w:r>
      <w:r w:rsidR="008701C2" w:rsidRPr="00F16347">
        <w:rPr>
          <w:rFonts w:ascii="Arial" w:eastAsia="Arial" w:hAnsi="Arial" w:cs="Arial"/>
          <w:noProof/>
          <w:sz w:val="22"/>
          <w:szCs w:val="22"/>
        </w:rPr>
        <w:t>.1</w:t>
      </w:r>
      <w:r w:rsidRPr="00F16347">
        <w:rPr>
          <w:rFonts w:ascii="Arial" w:eastAsia="Arial" w:hAnsi="Arial" w:cs="Arial"/>
          <w:noProof/>
          <w:sz w:val="22"/>
          <w:szCs w:val="22"/>
        </w:rPr>
        <w:t xml:space="preserve">) </w:t>
      </w:r>
      <w:r w:rsidR="008701C2" w:rsidRPr="00F16347">
        <w:rPr>
          <w:rFonts w:ascii="Arial" w:hAnsi="Arial" w:cs="Arial"/>
          <w:noProof/>
          <w:sz w:val="22"/>
          <w:szCs w:val="22"/>
        </w:rPr>
        <w:t xml:space="preserve">Males and </w:t>
      </w:r>
      <w:r w:rsidR="008701C2" w:rsidRPr="00F16347">
        <w:rPr>
          <w:rFonts w:ascii="Arial" w:hAnsi="Arial" w:cs="Arial"/>
          <w:noProof/>
          <w:sz w:val="22"/>
          <w:szCs w:val="22"/>
        </w:rPr>
        <w:t>f</w:t>
      </w:r>
      <w:r w:rsidR="008701C2" w:rsidRPr="00F16347">
        <w:rPr>
          <w:rFonts w:ascii="Arial" w:hAnsi="Arial" w:cs="Arial"/>
          <w:noProof/>
          <w:sz w:val="22"/>
          <w:szCs w:val="22"/>
        </w:rPr>
        <w:t>emales I</w:t>
      </w:r>
      <w:r w:rsidR="008701C2" w:rsidRPr="00F16347">
        <w:rPr>
          <w:rFonts w:ascii="Arial" w:hAnsi="Arial" w:cs="Arial"/>
          <w:noProof/>
          <w:sz w:val="22"/>
          <w:szCs w:val="22"/>
        </w:rPr>
        <w:t>i</w:t>
      </w:r>
      <w:r w:rsidR="008701C2" w:rsidRPr="00F16347">
        <w:rPr>
          <w:rFonts w:ascii="Arial" w:hAnsi="Arial" w:cs="Arial"/>
          <w:noProof/>
          <w:sz w:val="22"/>
          <w:szCs w:val="22"/>
        </w:rPr>
        <w:t xml:space="preserve">nfection </w:t>
      </w:r>
      <w:r w:rsidR="008701C2" w:rsidRPr="00F16347">
        <w:rPr>
          <w:rFonts w:ascii="Arial" w:hAnsi="Arial" w:cs="Arial"/>
          <w:noProof/>
          <w:sz w:val="22"/>
          <w:szCs w:val="22"/>
        </w:rPr>
        <w:t>c</w:t>
      </w:r>
      <w:r w:rsidR="008701C2" w:rsidRPr="00F16347">
        <w:rPr>
          <w:rFonts w:ascii="Arial" w:hAnsi="Arial" w:cs="Arial"/>
          <w:noProof/>
          <w:sz w:val="22"/>
          <w:szCs w:val="22"/>
        </w:rPr>
        <w:t>ounts</w:t>
      </w:r>
      <w:r w:rsidR="000722DC" w:rsidRPr="00F16347">
        <w:rPr>
          <w:rFonts w:ascii="Arial" w:hAnsi="Arial" w:cs="Arial"/>
          <w:noProof/>
          <w:sz w:val="22"/>
          <w:szCs w:val="22"/>
        </w:rPr>
        <w:t xml:space="preserve"> table</w:t>
      </w:r>
    </w:p>
    <w:p w14:paraId="546BAFE6" w14:textId="203BD228" w:rsidR="00331F4C"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 xml:space="preserve"> </w:t>
      </w:r>
      <w:r w:rsidRPr="00F16347">
        <w:rPr>
          <w:rFonts w:ascii="Arial" w:eastAsia="Arial" w:hAnsi="Arial" w:cs="Arial"/>
          <w:noProof/>
          <w:sz w:val="22"/>
          <w:szCs w:val="22"/>
        </w:rPr>
        <w:drawing>
          <wp:inline distT="0" distB="0" distL="0" distR="0" wp14:anchorId="30AF9795" wp14:editId="5B56FB2E">
            <wp:extent cx="2425700" cy="21082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1"/>
                    <a:stretch>
                      <a:fillRect/>
                    </a:stretch>
                  </pic:blipFill>
                  <pic:spPr>
                    <a:xfrm>
                      <a:off x="0" y="0"/>
                      <a:ext cx="2425700" cy="2108200"/>
                    </a:xfrm>
                    <a:prstGeom prst="rect">
                      <a:avLst/>
                    </a:prstGeom>
                  </pic:spPr>
                </pic:pic>
              </a:graphicData>
            </a:graphic>
          </wp:inline>
        </w:drawing>
      </w:r>
    </w:p>
    <w:p w14:paraId="31FA0C1E" w14:textId="414F07E7" w:rsidR="00FB0816"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3.5.1.</w:t>
      </w:r>
      <w:r w:rsidR="008701C2" w:rsidRPr="00F16347">
        <w:rPr>
          <w:rFonts w:ascii="Arial" w:hAnsi="Arial" w:cs="Arial"/>
          <w:noProof/>
          <w:sz w:val="22"/>
          <w:szCs w:val="22"/>
        </w:rPr>
        <w:t>1</w:t>
      </w:r>
      <w:r w:rsidR="00176D32" w:rsidRPr="00F16347">
        <w:rPr>
          <w:rFonts w:ascii="Arial" w:hAnsi="Arial" w:cs="Arial"/>
          <w:noProof/>
          <w:sz w:val="22"/>
          <w:szCs w:val="22"/>
        </w:rPr>
        <w:t>.</w:t>
      </w:r>
      <w:r w:rsidR="008701C2" w:rsidRPr="00F16347">
        <w:rPr>
          <w:rFonts w:ascii="Arial" w:hAnsi="Arial" w:cs="Arial"/>
          <w:noProof/>
          <w:sz w:val="22"/>
          <w:szCs w:val="22"/>
        </w:rPr>
        <w:t>2</w:t>
      </w:r>
      <w:r w:rsidRPr="00F16347">
        <w:rPr>
          <w:rFonts w:ascii="Arial" w:hAnsi="Arial" w:cs="Arial"/>
          <w:noProof/>
          <w:sz w:val="22"/>
          <w:szCs w:val="22"/>
        </w:rPr>
        <w:t>)</w:t>
      </w:r>
      <w:r w:rsidR="00176D32" w:rsidRPr="00F16347">
        <w:rPr>
          <w:rFonts w:ascii="Arial" w:hAnsi="Arial" w:cs="Arial"/>
          <w:noProof/>
          <w:sz w:val="22"/>
          <w:szCs w:val="22"/>
        </w:rPr>
        <w:t xml:space="preserve"> Males and </w:t>
      </w:r>
      <w:r w:rsidR="008701C2" w:rsidRPr="00F16347">
        <w:rPr>
          <w:rFonts w:ascii="Arial" w:hAnsi="Arial" w:cs="Arial"/>
          <w:noProof/>
          <w:sz w:val="22"/>
          <w:szCs w:val="22"/>
        </w:rPr>
        <w:t>f</w:t>
      </w:r>
      <w:r w:rsidR="00176D32" w:rsidRPr="00F16347">
        <w:rPr>
          <w:rFonts w:ascii="Arial" w:hAnsi="Arial" w:cs="Arial"/>
          <w:noProof/>
          <w:sz w:val="22"/>
          <w:szCs w:val="22"/>
        </w:rPr>
        <w:t>emales</w:t>
      </w:r>
      <w:r w:rsidR="008701C2" w:rsidRPr="00F16347">
        <w:rPr>
          <w:rFonts w:ascii="Arial" w:hAnsi="Arial" w:cs="Arial"/>
          <w:noProof/>
          <w:sz w:val="22"/>
          <w:szCs w:val="22"/>
        </w:rPr>
        <w:t xml:space="preserve"> infection counts</w:t>
      </w:r>
      <w:r w:rsidR="00176D32" w:rsidRPr="00F16347">
        <w:rPr>
          <w:rFonts w:ascii="Arial" w:hAnsi="Arial" w:cs="Arial"/>
          <w:noProof/>
          <w:sz w:val="22"/>
          <w:szCs w:val="22"/>
        </w:rPr>
        <w:t xml:space="preserve"> </w:t>
      </w:r>
      <w:r w:rsidR="008701C2" w:rsidRPr="00F16347">
        <w:rPr>
          <w:rFonts w:ascii="Arial" w:hAnsi="Arial" w:cs="Arial"/>
          <w:noProof/>
          <w:sz w:val="22"/>
          <w:szCs w:val="22"/>
        </w:rPr>
        <w:t>Chi-Square</w:t>
      </w:r>
    </w:p>
    <w:p w14:paraId="4EC62404"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 (Gemma, Watts, ZIRC)</w:t>
      </w:r>
    </w:p>
    <w:p w14:paraId="22608BDD"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p &lt;- c( 6, 9, 18)  # Positive</w:t>
      </w:r>
    </w:p>
    <w:p w14:paraId="6CE27207"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n &lt;- c( 9, 19, 5 )  # Negative</w:t>
      </w:r>
    </w:p>
    <w:p w14:paraId="463D6117" w14:textId="77777777" w:rsidR="00FB0816" w:rsidRPr="00F16347" w:rsidRDefault="00FB0816" w:rsidP="00FB0816">
      <w:pPr>
        <w:spacing w:line="276" w:lineRule="auto"/>
        <w:rPr>
          <w:rFonts w:ascii="Arial" w:hAnsi="Arial" w:cs="Arial"/>
          <w:noProof/>
          <w:sz w:val="22"/>
          <w:szCs w:val="22"/>
        </w:rPr>
      </w:pPr>
    </w:p>
    <w:p w14:paraId="3BC29496"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rbind( p, n)</w:t>
      </w:r>
    </w:p>
    <w:p w14:paraId="32CB012E"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as.table(d)</w:t>
      </w:r>
    </w:p>
    <w:p w14:paraId="334CDB28" w14:textId="45EF0D0F"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coin::chisq_test(d)</w:t>
      </w:r>
    </w:p>
    <w:p w14:paraId="7ED4DEB9" w14:textId="77777777" w:rsidR="00FB0816" w:rsidRPr="00F16347" w:rsidRDefault="00FB0816" w:rsidP="00FB0816">
      <w:pPr>
        <w:spacing w:line="276" w:lineRule="auto"/>
        <w:rPr>
          <w:rFonts w:ascii="Arial" w:hAnsi="Arial" w:cs="Arial"/>
          <w:noProof/>
          <w:sz w:val="22"/>
          <w:szCs w:val="22"/>
        </w:rPr>
      </w:pPr>
    </w:p>
    <w:p w14:paraId="49844425" w14:textId="400CF274"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72371741" w14:textId="77777777"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08DF273D" w14:textId="2A842F90"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2C2171A5" w14:textId="1889BCDB" w:rsidR="00176D32" w:rsidRPr="00F16347" w:rsidRDefault="00176D32" w:rsidP="00FB0816">
      <w:pPr>
        <w:spacing w:line="276" w:lineRule="auto"/>
        <w:rPr>
          <w:rFonts w:ascii="Arial" w:eastAsia="Arial" w:hAnsi="Arial" w:cs="Arial"/>
          <w:noProof/>
          <w:sz w:val="22"/>
          <w:szCs w:val="22"/>
        </w:rPr>
      </w:pPr>
    </w:p>
    <w:p w14:paraId="56D425B3" w14:textId="7688497E" w:rsidR="00176D32" w:rsidRPr="00F16347" w:rsidRDefault="00176D32" w:rsidP="00176D32">
      <w:pPr>
        <w:spacing w:line="276" w:lineRule="auto"/>
        <w:rPr>
          <w:rFonts w:ascii="Arial" w:hAnsi="Arial" w:cs="Arial"/>
          <w:noProof/>
          <w:sz w:val="22"/>
          <w:szCs w:val="22"/>
        </w:rPr>
      </w:pPr>
      <w:r w:rsidRPr="00F16347">
        <w:rPr>
          <w:rFonts w:ascii="Arial" w:hAnsi="Arial" w:cs="Arial"/>
          <w:noProof/>
          <w:sz w:val="22"/>
          <w:szCs w:val="22"/>
        </w:rPr>
        <w:t>3.5.1.2.</w:t>
      </w:r>
      <w:r w:rsidR="008701C2" w:rsidRPr="00F16347">
        <w:rPr>
          <w:rFonts w:ascii="Arial" w:hAnsi="Arial" w:cs="Arial"/>
          <w:noProof/>
          <w:sz w:val="22"/>
          <w:szCs w:val="22"/>
        </w:rPr>
        <w:t>1</w:t>
      </w:r>
      <w:r w:rsidRPr="00F16347">
        <w:rPr>
          <w:rFonts w:ascii="Arial" w:hAnsi="Arial" w:cs="Arial"/>
          <w:noProof/>
          <w:sz w:val="22"/>
          <w:szCs w:val="22"/>
        </w:rPr>
        <w:t xml:space="preserve">) Males </w:t>
      </w:r>
      <w:r w:rsidRPr="00F16347">
        <w:rPr>
          <w:rFonts w:ascii="Arial" w:hAnsi="Arial" w:cs="Arial"/>
          <w:noProof/>
          <w:sz w:val="22"/>
          <w:szCs w:val="22"/>
        </w:rPr>
        <w:t xml:space="preserve">only </w:t>
      </w:r>
      <w:r w:rsidRPr="00F16347">
        <w:rPr>
          <w:rFonts w:ascii="Arial" w:hAnsi="Arial" w:cs="Arial"/>
          <w:noProof/>
          <w:sz w:val="22"/>
          <w:szCs w:val="22"/>
        </w:rPr>
        <w:t>Infection Counts</w:t>
      </w:r>
      <w:r w:rsidR="000722DC" w:rsidRPr="00F16347">
        <w:rPr>
          <w:rFonts w:ascii="Arial" w:hAnsi="Arial" w:cs="Arial"/>
          <w:noProof/>
          <w:sz w:val="22"/>
          <w:szCs w:val="22"/>
        </w:rPr>
        <w:t xml:space="preserve"> table</w:t>
      </w:r>
    </w:p>
    <w:p w14:paraId="6711DC4A" w14:textId="45C01083" w:rsidR="008701C2" w:rsidRPr="00F16347" w:rsidRDefault="00C84C67" w:rsidP="00176D32">
      <w:pPr>
        <w:spacing w:line="276" w:lineRule="auto"/>
        <w:rPr>
          <w:rFonts w:ascii="Arial" w:hAnsi="Arial" w:cs="Arial"/>
          <w:noProof/>
          <w:sz w:val="22"/>
          <w:szCs w:val="22"/>
        </w:rPr>
      </w:pPr>
      <w:r w:rsidRPr="00F16347">
        <w:rPr>
          <w:rFonts w:ascii="Arial" w:hAnsi="Arial" w:cs="Arial"/>
          <w:noProof/>
          <w:sz w:val="22"/>
          <w:szCs w:val="22"/>
        </w:rPr>
        <w:lastRenderedPageBreak/>
        <w:drawing>
          <wp:inline distT="0" distB="0" distL="0" distR="0" wp14:anchorId="6BE20A57" wp14:editId="1FF2A68C">
            <wp:extent cx="2779059" cy="2280745"/>
            <wp:effectExtent l="0" t="0" r="2540" b="5715"/>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192"/>
                    <a:stretch>
                      <a:fillRect/>
                    </a:stretch>
                  </pic:blipFill>
                  <pic:spPr>
                    <a:xfrm>
                      <a:off x="0" y="0"/>
                      <a:ext cx="2787033" cy="2287289"/>
                    </a:xfrm>
                    <a:prstGeom prst="rect">
                      <a:avLst/>
                    </a:prstGeom>
                  </pic:spPr>
                </pic:pic>
              </a:graphicData>
            </a:graphic>
          </wp:inline>
        </w:drawing>
      </w:r>
    </w:p>
    <w:p w14:paraId="7446480E" w14:textId="77777777" w:rsidR="00C84C67" w:rsidRPr="00F16347" w:rsidRDefault="00C84C67" w:rsidP="00176D32">
      <w:pPr>
        <w:spacing w:line="276" w:lineRule="auto"/>
        <w:rPr>
          <w:rFonts w:ascii="Arial" w:hAnsi="Arial" w:cs="Arial"/>
          <w:noProof/>
          <w:sz w:val="22"/>
          <w:szCs w:val="22"/>
        </w:rPr>
      </w:pPr>
    </w:p>
    <w:p w14:paraId="7C089715" w14:textId="178AC1CC" w:rsidR="008701C2" w:rsidRPr="00F16347" w:rsidRDefault="008701C2" w:rsidP="00176D32">
      <w:pPr>
        <w:spacing w:line="276" w:lineRule="auto"/>
        <w:rPr>
          <w:rFonts w:ascii="Arial" w:hAnsi="Arial" w:cs="Arial"/>
          <w:noProof/>
          <w:sz w:val="22"/>
          <w:szCs w:val="22"/>
        </w:rPr>
      </w:pPr>
      <w:r w:rsidRPr="00F16347">
        <w:rPr>
          <w:rFonts w:ascii="Arial" w:hAnsi="Arial" w:cs="Arial"/>
          <w:noProof/>
          <w:sz w:val="22"/>
          <w:szCs w:val="22"/>
        </w:rPr>
        <w:t>3.5.1.2.2) Males only infection counts Chi-Square</w:t>
      </w:r>
    </w:p>
    <w:p w14:paraId="592BC724" w14:textId="375911A9" w:rsidR="008701C2" w:rsidRPr="00F16347" w:rsidRDefault="008701C2" w:rsidP="00176D32">
      <w:pPr>
        <w:spacing w:line="276" w:lineRule="auto"/>
        <w:rPr>
          <w:rFonts w:ascii="Arial" w:hAnsi="Arial" w:cs="Arial"/>
          <w:noProof/>
          <w:sz w:val="22"/>
          <w:szCs w:val="22"/>
        </w:rPr>
      </w:pPr>
    </w:p>
    <w:p w14:paraId="2119239E" w14:textId="77777777" w:rsidR="000722DC" w:rsidRPr="00F16347" w:rsidRDefault="000722DC" w:rsidP="000722DC">
      <w:pPr>
        <w:spacing w:line="276" w:lineRule="auto"/>
        <w:rPr>
          <w:rFonts w:ascii="Arial" w:hAnsi="Arial" w:cs="Arial"/>
          <w:noProof/>
          <w:sz w:val="22"/>
          <w:szCs w:val="22"/>
        </w:rPr>
      </w:pPr>
    </w:p>
    <w:p w14:paraId="5C782CB4"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 (Gemma, Watts, ZIRC)</w:t>
      </w:r>
    </w:p>
    <w:p w14:paraId="0957DA19"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p &lt;- c( 6, 9, 18)  # Positive</w:t>
      </w:r>
    </w:p>
    <w:p w14:paraId="0A56A95B"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n &lt;- c( 9, 19, 5 )  # Negative</w:t>
      </w:r>
    </w:p>
    <w:p w14:paraId="39ABCB58" w14:textId="77777777" w:rsidR="000722DC" w:rsidRPr="00F16347" w:rsidRDefault="000722DC" w:rsidP="000722DC">
      <w:pPr>
        <w:spacing w:line="276" w:lineRule="auto"/>
        <w:rPr>
          <w:rFonts w:ascii="Arial" w:hAnsi="Arial" w:cs="Arial"/>
          <w:noProof/>
          <w:sz w:val="22"/>
          <w:szCs w:val="22"/>
        </w:rPr>
      </w:pPr>
    </w:p>
    <w:p w14:paraId="0EA4CD28"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rbind( p, n)</w:t>
      </w:r>
    </w:p>
    <w:p w14:paraId="635F375E"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as.table(d)</w:t>
      </w:r>
    </w:p>
    <w:p w14:paraId="6F07597B" w14:textId="56DC080F"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coin::chisq_test(d)</w:t>
      </w:r>
    </w:p>
    <w:p w14:paraId="7DEA2D3D" w14:textId="77777777" w:rsidR="008701C2" w:rsidRPr="00F16347" w:rsidRDefault="008701C2" w:rsidP="00176D32">
      <w:pPr>
        <w:spacing w:line="276" w:lineRule="auto"/>
        <w:rPr>
          <w:rFonts w:ascii="Arial" w:hAnsi="Arial" w:cs="Arial"/>
          <w:noProof/>
          <w:sz w:val="22"/>
          <w:szCs w:val="22"/>
        </w:rPr>
      </w:pPr>
    </w:p>
    <w:p w14:paraId="3AB01228" w14:textId="5C6D777C"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0FB565F9" w14:textId="77777777" w:rsidR="000722DC" w:rsidRPr="00F16347" w:rsidRDefault="000722DC" w:rsidP="000722DC">
      <w:pPr>
        <w:spacing w:line="276" w:lineRule="auto"/>
        <w:rPr>
          <w:rFonts w:ascii="Arial" w:eastAsia="Arial" w:hAnsi="Arial" w:cs="Arial"/>
          <w:noProof/>
          <w:sz w:val="22"/>
          <w:szCs w:val="22"/>
        </w:rPr>
      </w:pPr>
    </w:p>
    <w:p w14:paraId="3D15B8FB" w14:textId="77777777"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771ED288" w14:textId="05663F84" w:rsidR="00176D32"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399C667E" w14:textId="1C2B713A" w:rsidR="00176D32" w:rsidRDefault="00176D32" w:rsidP="00FB0816">
      <w:pPr>
        <w:spacing w:line="276" w:lineRule="auto"/>
        <w:rPr>
          <w:ins w:id="167" w:author="Sieler Jr, Michael James" w:date="2022-12-20T11:42:00Z"/>
          <w:rFonts w:ascii="Arial" w:eastAsia="Arial" w:hAnsi="Arial" w:cs="Arial"/>
          <w:noProof/>
          <w:sz w:val="22"/>
          <w:szCs w:val="22"/>
        </w:rPr>
      </w:pPr>
    </w:p>
    <w:p w14:paraId="49A370A6" w14:textId="3F375EED" w:rsidR="007649D7" w:rsidRDefault="007649D7" w:rsidP="00FB0816">
      <w:pPr>
        <w:spacing w:line="276" w:lineRule="auto"/>
        <w:rPr>
          <w:ins w:id="168" w:author="Sieler Jr, Michael James" w:date="2022-12-20T11:42:00Z"/>
          <w:rFonts w:ascii="Arial" w:eastAsia="Arial" w:hAnsi="Arial" w:cs="Arial"/>
          <w:noProof/>
          <w:sz w:val="22"/>
          <w:szCs w:val="22"/>
        </w:rPr>
      </w:pPr>
      <w:ins w:id="169" w:author="Sieler Jr, Michael James" w:date="2022-12-20T11:42:00Z">
        <w:r>
          <w:rPr>
            <w:rFonts w:ascii="Arial" w:eastAsia="Arial" w:hAnsi="Arial" w:cs="Arial"/>
            <w:noProof/>
            <w:sz w:val="22"/>
            <w:szCs w:val="22"/>
          </w:rPr>
          <w:t>3.5.1.3) Microbiome sample subset</w:t>
        </w:r>
      </w:ins>
    </w:p>
    <w:p w14:paraId="3DAE4AF0" w14:textId="77777777" w:rsidR="007649D7" w:rsidRPr="00F16347" w:rsidRDefault="007649D7" w:rsidP="00FB0816">
      <w:pPr>
        <w:spacing w:line="276" w:lineRule="auto"/>
        <w:rPr>
          <w:rFonts w:ascii="Arial" w:eastAsia="Arial" w:hAnsi="Arial" w:cs="Arial"/>
          <w:noProof/>
          <w:sz w:val="22"/>
          <w:szCs w:val="22"/>
        </w:rPr>
      </w:pPr>
    </w:p>
    <w:p w14:paraId="094FFB2B" w14:textId="47DB41B5" w:rsidR="00331F4C" w:rsidRDefault="007649D7" w:rsidP="68AD4ADE">
      <w:pPr>
        <w:spacing w:line="276" w:lineRule="auto"/>
        <w:rPr>
          <w:ins w:id="170" w:author="Sieler Jr, Michael James" w:date="2022-12-20T11:42:00Z"/>
          <w:rFonts w:ascii="Arial" w:eastAsia="Arial" w:hAnsi="Arial" w:cs="Arial"/>
          <w:noProof/>
          <w:sz w:val="22"/>
          <w:szCs w:val="22"/>
        </w:rPr>
      </w:pPr>
      <w:ins w:id="171" w:author="Sieler Jr, Michael James" w:date="2022-12-20T11:42:00Z">
        <w:r>
          <w:rPr>
            <w:rFonts w:ascii="Arial" w:eastAsia="Arial" w:hAnsi="Arial" w:cs="Arial"/>
            <w:noProof/>
            <w:sz w:val="22"/>
            <w:szCs w:val="22"/>
          </w:rPr>
          <w:t>3.5.1.3.1)</w:t>
        </w:r>
      </w:ins>
      <w:ins w:id="172" w:author="Sieler Jr, Michael James" w:date="2022-12-20T11:43:00Z">
        <w:r w:rsidR="00373482">
          <w:rPr>
            <w:rFonts w:ascii="Arial" w:eastAsia="Arial" w:hAnsi="Arial" w:cs="Arial"/>
            <w:noProof/>
            <w:sz w:val="22"/>
            <w:szCs w:val="22"/>
          </w:rPr>
          <w:t xml:space="preserve"> Infection counts table</w:t>
        </w:r>
      </w:ins>
    </w:p>
    <w:p w14:paraId="1FD2BD26" w14:textId="61D703F0" w:rsidR="007649D7" w:rsidRDefault="007649D7" w:rsidP="68AD4ADE">
      <w:pPr>
        <w:spacing w:line="276" w:lineRule="auto"/>
        <w:rPr>
          <w:ins w:id="173" w:author="Sieler Jr, Michael James" w:date="2022-12-20T11:42:00Z"/>
          <w:rFonts w:ascii="Arial" w:eastAsia="Arial" w:hAnsi="Arial" w:cs="Arial"/>
          <w:noProof/>
          <w:sz w:val="22"/>
          <w:szCs w:val="22"/>
        </w:rPr>
      </w:pPr>
    </w:p>
    <w:p w14:paraId="10BF0301" w14:textId="0CE65933" w:rsidR="007649D7" w:rsidRDefault="007649D7" w:rsidP="68AD4ADE">
      <w:pPr>
        <w:spacing w:line="276" w:lineRule="auto"/>
        <w:rPr>
          <w:ins w:id="174" w:author="Sieler Jr, Michael James" w:date="2022-12-20T11:42:00Z"/>
          <w:rFonts w:ascii="Arial" w:eastAsia="Arial" w:hAnsi="Arial" w:cs="Arial"/>
          <w:noProof/>
          <w:sz w:val="22"/>
          <w:szCs w:val="22"/>
        </w:rPr>
      </w:pPr>
      <w:ins w:id="175" w:author="Sieler Jr, Michael James" w:date="2022-12-20T11:43:00Z">
        <w:r w:rsidRPr="007649D7">
          <w:rPr>
            <w:rFonts w:ascii="Arial" w:eastAsia="Arial" w:hAnsi="Arial" w:cs="Arial"/>
            <w:noProof/>
            <w:sz w:val="22"/>
            <w:szCs w:val="22"/>
          </w:rPr>
          <w:drawing>
            <wp:inline distT="0" distB="0" distL="0" distR="0" wp14:anchorId="7BF8AEF3" wp14:editId="67CAABE2">
              <wp:extent cx="2259106" cy="2001356"/>
              <wp:effectExtent l="0" t="0" r="190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64899" cy="2006488"/>
                      </a:xfrm>
                      <a:prstGeom prst="rect">
                        <a:avLst/>
                      </a:prstGeom>
                    </pic:spPr>
                  </pic:pic>
                </a:graphicData>
              </a:graphic>
            </wp:inline>
          </w:drawing>
        </w:r>
      </w:ins>
    </w:p>
    <w:p w14:paraId="09D9250A" w14:textId="08961609" w:rsidR="007649D7" w:rsidRDefault="007649D7" w:rsidP="68AD4ADE">
      <w:pPr>
        <w:spacing w:line="276" w:lineRule="auto"/>
        <w:rPr>
          <w:ins w:id="176" w:author="Sieler Jr, Michael James" w:date="2022-12-20T11:42:00Z"/>
          <w:rFonts w:ascii="Arial" w:eastAsia="Arial" w:hAnsi="Arial" w:cs="Arial"/>
          <w:noProof/>
          <w:sz w:val="22"/>
          <w:szCs w:val="22"/>
        </w:rPr>
      </w:pPr>
    </w:p>
    <w:p w14:paraId="00D7FD43" w14:textId="59957E3D" w:rsidR="007649D7" w:rsidRDefault="007649D7" w:rsidP="68AD4ADE">
      <w:pPr>
        <w:spacing w:line="276" w:lineRule="auto"/>
        <w:rPr>
          <w:ins w:id="177" w:author="Sieler Jr, Michael James" w:date="2022-12-20T11:42:00Z"/>
          <w:rFonts w:ascii="Arial" w:eastAsia="Arial" w:hAnsi="Arial" w:cs="Arial"/>
          <w:noProof/>
          <w:sz w:val="22"/>
          <w:szCs w:val="22"/>
        </w:rPr>
      </w:pPr>
      <w:ins w:id="178" w:author="Sieler Jr, Michael James" w:date="2022-12-20T11:42:00Z">
        <w:r>
          <w:rPr>
            <w:rFonts w:ascii="Arial" w:eastAsia="Arial" w:hAnsi="Arial" w:cs="Arial"/>
            <w:noProof/>
            <w:sz w:val="22"/>
            <w:szCs w:val="22"/>
          </w:rPr>
          <w:t>3.5.1.3.2)</w:t>
        </w:r>
      </w:ins>
      <w:ins w:id="179" w:author="Sieler Jr, Michael James" w:date="2022-12-20T11:43:00Z">
        <w:r w:rsidR="00373482">
          <w:rPr>
            <w:rFonts w:ascii="Arial" w:eastAsia="Arial" w:hAnsi="Arial" w:cs="Arial"/>
            <w:noProof/>
            <w:sz w:val="22"/>
            <w:szCs w:val="22"/>
          </w:rPr>
          <w:t xml:space="preserve"> Chi-Square T</w:t>
        </w:r>
      </w:ins>
      <w:ins w:id="180" w:author="Sieler Jr, Michael James" w:date="2022-12-20T11:44:00Z">
        <w:r w:rsidR="00373482">
          <w:rPr>
            <w:rFonts w:ascii="Arial" w:eastAsia="Arial" w:hAnsi="Arial" w:cs="Arial"/>
            <w:noProof/>
            <w:sz w:val="22"/>
            <w:szCs w:val="22"/>
          </w:rPr>
          <w:t>est</w:t>
        </w:r>
      </w:ins>
    </w:p>
    <w:p w14:paraId="30D81318" w14:textId="4BAB1080" w:rsidR="007649D7" w:rsidRDefault="007649D7" w:rsidP="68AD4ADE">
      <w:pPr>
        <w:spacing w:line="276" w:lineRule="auto"/>
        <w:rPr>
          <w:ins w:id="181" w:author="Sieler Jr, Michael James" w:date="2022-12-20T11:42:00Z"/>
          <w:rFonts w:ascii="Arial" w:eastAsia="Arial" w:hAnsi="Arial" w:cs="Arial"/>
          <w:noProof/>
          <w:sz w:val="22"/>
          <w:szCs w:val="22"/>
        </w:rPr>
      </w:pPr>
    </w:p>
    <w:p w14:paraId="22996DDA" w14:textId="77777777" w:rsidR="007649D7" w:rsidRPr="007649D7" w:rsidRDefault="007649D7" w:rsidP="007649D7">
      <w:pPr>
        <w:spacing w:line="276" w:lineRule="auto"/>
        <w:rPr>
          <w:ins w:id="182" w:author="Sieler Jr, Michael James" w:date="2022-12-20T11:42:00Z"/>
          <w:rFonts w:ascii="Arial" w:eastAsia="Arial" w:hAnsi="Arial" w:cs="Arial"/>
          <w:noProof/>
          <w:sz w:val="22"/>
          <w:szCs w:val="22"/>
        </w:rPr>
      </w:pPr>
      <w:ins w:id="183" w:author="Sieler Jr, Michael James" w:date="2022-12-20T11:42:00Z">
        <w:r w:rsidRPr="007649D7">
          <w:rPr>
            <w:rFonts w:ascii="Arial" w:eastAsia="Arial" w:hAnsi="Arial" w:cs="Arial"/>
            <w:noProof/>
            <w:sz w:val="22"/>
            <w:szCs w:val="22"/>
          </w:rPr>
          <w:lastRenderedPageBreak/>
          <w:t># (Gemma, Watts, ZIRC)</w:t>
        </w:r>
      </w:ins>
    </w:p>
    <w:p w14:paraId="73181A5C" w14:textId="77777777" w:rsidR="007649D7" w:rsidRPr="007649D7" w:rsidRDefault="007649D7" w:rsidP="007649D7">
      <w:pPr>
        <w:spacing w:line="276" w:lineRule="auto"/>
        <w:rPr>
          <w:ins w:id="184" w:author="Sieler Jr, Michael James" w:date="2022-12-20T11:42:00Z"/>
          <w:rFonts w:ascii="Arial" w:eastAsia="Arial" w:hAnsi="Arial" w:cs="Arial"/>
          <w:noProof/>
          <w:sz w:val="22"/>
          <w:szCs w:val="22"/>
        </w:rPr>
      </w:pPr>
      <w:ins w:id="185" w:author="Sieler Jr, Michael James" w:date="2022-12-20T11:42:00Z">
        <w:r w:rsidRPr="007649D7">
          <w:rPr>
            <w:rFonts w:ascii="Arial" w:eastAsia="Arial" w:hAnsi="Arial" w:cs="Arial"/>
            <w:noProof/>
            <w:sz w:val="22"/>
            <w:szCs w:val="22"/>
          </w:rPr>
          <w:t>p &lt;- c( 6, 6, 11)  # Positive</w:t>
        </w:r>
      </w:ins>
    </w:p>
    <w:p w14:paraId="7EB83746" w14:textId="77777777" w:rsidR="007649D7" w:rsidRPr="007649D7" w:rsidRDefault="007649D7" w:rsidP="007649D7">
      <w:pPr>
        <w:spacing w:line="276" w:lineRule="auto"/>
        <w:rPr>
          <w:ins w:id="186" w:author="Sieler Jr, Michael James" w:date="2022-12-20T11:42:00Z"/>
          <w:rFonts w:ascii="Arial" w:eastAsia="Arial" w:hAnsi="Arial" w:cs="Arial"/>
          <w:noProof/>
          <w:sz w:val="22"/>
          <w:szCs w:val="22"/>
        </w:rPr>
      </w:pPr>
      <w:ins w:id="187" w:author="Sieler Jr, Michael James" w:date="2022-12-20T11:42:00Z">
        <w:r w:rsidRPr="007649D7">
          <w:rPr>
            <w:rFonts w:ascii="Arial" w:eastAsia="Arial" w:hAnsi="Arial" w:cs="Arial"/>
            <w:noProof/>
            <w:sz w:val="22"/>
            <w:szCs w:val="22"/>
          </w:rPr>
          <w:t>n &lt;- c( 8, 9, 4 )  # Negative</w:t>
        </w:r>
      </w:ins>
    </w:p>
    <w:p w14:paraId="7C2D825F" w14:textId="77777777" w:rsidR="007649D7" w:rsidRPr="007649D7" w:rsidRDefault="007649D7" w:rsidP="007649D7">
      <w:pPr>
        <w:spacing w:line="276" w:lineRule="auto"/>
        <w:rPr>
          <w:ins w:id="188" w:author="Sieler Jr, Michael James" w:date="2022-12-20T11:42:00Z"/>
          <w:rFonts w:ascii="Arial" w:eastAsia="Arial" w:hAnsi="Arial" w:cs="Arial"/>
          <w:noProof/>
          <w:sz w:val="22"/>
          <w:szCs w:val="22"/>
        </w:rPr>
      </w:pPr>
    </w:p>
    <w:p w14:paraId="78EF5FC8" w14:textId="77777777" w:rsidR="007649D7" w:rsidRPr="007649D7" w:rsidRDefault="007649D7" w:rsidP="007649D7">
      <w:pPr>
        <w:spacing w:line="276" w:lineRule="auto"/>
        <w:rPr>
          <w:ins w:id="189" w:author="Sieler Jr, Michael James" w:date="2022-12-20T11:42:00Z"/>
          <w:rFonts w:ascii="Arial" w:eastAsia="Arial" w:hAnsi="Arial" w:cs="Arial"/>
          <w:noProof/>
          <w:sz w:val="22"/>
          <w:szCs w:val="22"/>
        </w:rPr>
      </w:pPr>
      <w:ins w:id="190" w:author="Sieler Jr, Michael James" w:date="2022-12-20T11:42:00Z">
        <w:r w:rsidRPr="007649D7">
          <w:rPr>
            <w:rFonts w:ascii="Arial" w:eastAsia="Arial" w:hAnsi="Arial" w:cs="Arial"/>
            <w:noProof/>
            <w:sz w:val="22"/>
            <w:szCs w:val="22"/>
          </w:rPr>
          <w:t>d &lt;- rbind( p, n)</w:t>
        </w:r>
      </w:ins>
    </w:p>
    <w:p w14:paraId="123A83CE" w14:textId="77777777" w:rsidR="007649D7" w:rsidRPr="007649D7" w:rsidRDefault="007649D7" w:rsidP="007649D7">
      <w:pPr>
        <w:spacing w:line="276" w:lineRule="auto"/>
        <w:rPr>
          <w:ins w:id="191" w:author="Sieler Jr, Michael James" w:date="2022-12-20T11:42:00Z"/>
          <w:rFonts w:ascii="Arial" w:eastAsia="Arial" w:hAnsi="Arial" w:cs="Arial"/>
          <w:noProof/>
          <w:sz w:val="22"/>
          <w:szCs w:val="22"/>
        </w:rPr>
      </w:pPr>
      <w:ins w:id="192" w:author="Sieler Jr, Michael James" w:date="2022-12-20T11:42:00Z">
        <w:r w:rsidRPr="007649D7">
          <w:rPr>
            <w:rFonts w:ascii="Arial" w:eastAsia="Arial" w:hAnsi="Arial" w:cs="Arial"/>
            <w:noProof/>
            <w:sz w:val="22"/>
            <w:szCs w:val="22"/>
          </w:rPr>
          <w:t>d &lt;- as.table(d)</w:t>
        </w:r>
      </w:ins>
    </w:p>
    <w:p w14:paraId="7CA4EE97" w14:textId="7D8F7F2F" w:rsidR="007649D7" w:rsidRDefault="007649D7" w:rsidP="007649D7">
      <w:pPr>
        <w:spacing w:line="276" w:lineRule="auto"/>
        <w:rPr>
          <w:ins w:id="193" w:author="Sieler Jr, Michael James" w:date="2022-12-20T11:42:00Z"/>
          <w:rFonts w:ascii="Arial" w:eastAsia="Arial" w:hAnsi="Arial" w:cs="Arial"/>
          <w:noProof/>
          <w:sz w:val="22"/>
          <w:szCs w:val="22"/>
        </w:rPr>
      </w:pPr>
      <w:ins w:id="194" w:author="Sieler Jr, Michael James" w:date="2022-12-20T11:42:00Z">
        <w:r w:rsidRPr="007649D7">
          <w:rPr>
            <w:rFonts w:ascii="Arial" w:eastAsia="Arial" w:hAnsi="Arial" w:cs="Arial"/>
            <w:noProof/>
            <w:sz w:val="22"/>
            <w:szCs w:val="22"/>
          </w:rPr>
          <w:t>coin::chisq_test(d)</w:t>
        </w:r>
      </w:ins>
    </w:p>
    <w:p w14:paraId="050F1B66" w14:textId="2F67EDFA" w:rsidR="007649D7" w:rsidRDefault="007649D7" w:rsidP="007649D7">
      <w:pPr>
        <w:spacing w:line="276" w:lineRule="auto"/>
        <w:rPr>
          <w:ins w:id="195" w:author="Sieler Jr, Michael James" w:date="2022-12-20T11:42:00Z"/>
          <w:rFonts w:ascii="Arial" w:eastAsia="Arial" w:hAnsi="Arial" w:cs="Arial"/>
          <w:noProof/>
          <w:sz w:val="22"/>
          <w:szCs w:val="22"/>
        </w:rPr>
      </w:pPr>
    </w:p>
    <w:p w14:paraId="484174DA" w14:textId="52762821" w:rsidR="007649D7" w:rsidRPr="007649D7" w:rsidRDefault="007649D7" w:rsidP="007649D7">
      <w:pPr>
        <w:spacing w:line="276" w:lineRule="auto"/>
        <w:rPr>
          <w:ins w:id="196" w:author="Sieler Jr, Michael James" w:date="2022-12-20T11:43:00Z"/>
          <w:rFonts w:ascii="Arial" w:eastAsia="Arial" w:hAnsi="Arial" w:cs="Arial"/>
          <w:noProof/>
          <w:sz w:val="22"/>
          <w:szCs w:val="22"/>
        </w:rPr>
      </w:pPr>
      <w:ins w:id="197" w:author="Sieler Jr, Michael James" w:date="2022-12-20T11:43:00Z">
        <w:r w:rsidRPr="007649D7">
          <w:rPr>
            <w:rFonts w:ascii="Arial" w:eastAsia="Arial" w:hAnsi="Arial" w:cs="Arial"/>
            <w:noProof/>
            <w:sz w:val="22"/>
            <w:szCs w:val="22"/>
          </w:rPr>
          <w:t>Asymptotic Pearson Chi-Squared Test</w:t>
        </w:r>
      </w:ins>
    </w:p>
    <w:p w14:paraId="122CB4F3" w14:textId="77777777" w:rsidR="007649D7" w:rsidRPr="007649D7" w:rsidRDefault="007649D7" w:rsidP="007649D7">
      <w:pPr>
        <w:spacing w:line="276" w:lineRule="auto"/>
        <w:rPr>
          <w:ins w:id="198" w:author="Sieler Jr, Michael James" w:date="2022-12-20T11:43:00Z"/>
          <w:rFonts w:ascii="Arial" w:eastAsia="Arial" w:hAnsi="Arial" w:cs="Arial"/>
          <w:noProof/>
          <w:sz w:val="22"/>
          <w:szCs w:val="22"/>
        </w:rPr>
      </w:pPr>
    </w:p>
    <w:p w14:paraId="58269B61" w14:textId="77777777" w:rsidR="007649D7" w:rsidRPr="007649D7" w:rsidRDefault="007649D7" w:rsidP="007649D7">
      <w:pPr>
        <w:spacing w:line="276" w:lineRule="auto"/>
        <w:rPr>
          <w:ins w:id="199" w:author="Sieler Jr, Michael James" w:date="2022-12-20T11:43:00Z"/>
          <w:rFonts w:ascii="Arial" w:eastAsia="Arial" w:hAnsi="Arial" w:cs="Arial"/>
          <w:noProof/>
          <w:sz w:val="22"/>
          <w:szCs w:val="22"/>
        </w:rPr>
      </w:pPr>
      <w:ins w:id="200" w:author="Sieler Jr, Michael James" w:date="2022-12-20T11:43:00Z">
        <w:r w:rsidRPr="007649D7">
          <w:rPr>
            <w:rFonts w:ascii="Arial" w:eastAsia="Arial" w:hAnsi="Arial" w:cs="Arial"/>
            <w:noProof/>
            <w:sz w:val="22"/>
            <w:szCs w:val="22"/>
          </w:rPr>
          <w:t>data:  Var2 by Var1 (p, n)</w:t>
        </w:r>
      </w:ins>
    </w:p>
    <w:p w14:paraId="41215A86" w14:textId="5C23AE8E" w:rsidR="007649D7" w:rsidRDefault="007649D7" w:rsidP="007649D7">
      <w:pPr>
        <w:spacing w:line="276" w:lineRule="auto"/>
        <w:rPr>
          <w:ins w:id="201" w:author="Sieler Jr, Michael James" w:date="2022-12-20T11:42:00Z"/>
          <w:rFonts w:ascii="Arial" w:eastAsia="Arial" w:hAnsi="Arial" w:cs="Arial"/>
          <w:noProof/>
          <w:sz w:val="22"/>
          <w:szCs w:val="22"/>
        </w:rPr>
      </w:pPr>
      <w:ins w:id="202" w:author="Sieler Jr, Michael James" w:date="2022-12-20T11:43:00Z">
        <w:r w:rsidRPr="007649D7">
          <w:rPr>
            <w:rFonts w:ascii="Arial" w:eastAsia="Arial" w:hAnsi="Arial" w:cs="Arial"/>
            <w:noProof/>
            <w:sz w:val="22"/>
            <w:szCs w:val="22"/>
          </w:rPr>
          <w:t>chi-squared = 4.0699, df = 2, p-value = 0.1307</w:t>
        </w:r>
      </w:ins>
    </w:p>
    <w:p w14:paraId="5AF24D22" w14:textId="77777777" w:rsidR="007649D7" w:rsidRPr="00F16347" w:rsidRDefault="007649D7" w:rsidP="68AD4ADE">
      <w:pPr>
        <w:spacing w:line="276" w:lineRule="auto"/>
        <w:rPr>
          <w:rFonts w:ascii="Arial" w:eastAsia="Arial" w:hAnsi="Arial" w:cs="Arial"/>
          <w:noProof/>
          <w:sz w:val="22"/>
          <w:szCs w:val="22"/>
        </w:rPr>
      </w:pPr>
    </w:p>
    <w:p w14:paraId="748CF071" w14:textId="3D03D54C"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3.5.2)</w:t>
      </w:r>
      <w:r w:rsidR="00692C9B" w:rsidRPr="00F16347">
        <w:rPr>
          <w:rFonts w:ascii="Arial" w:hAnsi="Arial" w:cs="Arial"/>
          <w:noProof/>
          <w:sz w:val="22"/>
          <w:szCs w:val="22"/>
        </w:rPr>
        <w:drawing>
          <wp:inline distT="0" distB="0" distL="0" distR="0" wp14:anchorId="571A9D40" wp14:editId="35054ED0">
            <wp:extent cx="6858000" cy="212471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858000" cy="2124710"/>
                    </a:xfrm>
                    <a:prstGeom prst="rect">
                      <a:avLst/>
                    </a:prstGeom>
                  </pic:spPr>
                </pic:pic>
              </a:graphicData>
            </a:graphic>
          </wp:inline>
        </w:drawing>
      </w:r>
      <w:r w:rsidRPr="00F16347">
        <w:rPr>
          <w:rFonts w:ascii="Arial" w:eastAsia="Arial" w:hAnsi="Arial" w:cs="Arial"/>
          <w:noProof/>
          <w:sz w:val="22"/>
          <w:szCs w:val="22"/>
        </w:rPr>
        <w:t xml:space="preserve"> </w:t>
      </w:r>
    </w:p>
    <w:p w14:paraId="18438FBB" w14:textId="28519E03"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3.5.3)</w:t>
      </w:r>
      <w:r w:rsidR="00692C9B" w:rsidRPr="00F16347">
        <w:rPr>
          <w:rFonts w:ascii="Arial" w:hAnsi="Arial" w:cs="Arial"/>
          <w:noProof/>
          <w:sz w:val="22"/>
          <w:szCs w:val="22"/>
        </w:rPr>
        <w:drawing>
          <wp:inline distT="0" distB="0" distL="0" distR="0" wp14:anchorId="5E27B3D4" wp14:editId="4045EECD">
            <wp:extent cx="6858000" cy="5568952"/>
            <wp:effectExtent l="0" t="0" r="0"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858000" cy="5568952"/>
                    </a:xfrm>
                    <a:prstGeom prst="rect">
                      <a:avLst/>
                    </a:prstGeom>
                  </pic:spPr>
                </pic:pic>
              </a:graphicData>
            </a:graphic>
          </wp:inline>
        </w:drawing>
      </w:r>
    </w:p>
    <w:p w14:paraId="7DCACFA4" w14:textId="3CBF09D8"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3.5.4) </w:t>
      </w:r>
      <w:r w:rsidR="00692C9B" w:rsidRPr="00F16347">
        <w:rPr>
          <w:rFonts w:ascii="Arial" w:hAnsi="Arial" w:cs="Arial"/>
          <w:noProof/>
          <w:sz w:val="22"/>
          <w:szCs w:val="22"/>
        </w:rPr>
        <w:drawing>
          <wp:inline distT="0" distB="0" distL="0" distR="0" wp14:anchorId="5B6EB1C4" wp14:editId="77617510">
            <wp:extent cx="6858000" cy="4217670"/>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196">
                      <a:extLst>
                        <a:ext uri="{28A0092B-C50C-407E-A947-70E740481C1C}">
                          <a14:useLocalDpi xmlns:a14="http://schemas.microsoft.com/office/drawing/2010/main" val="0"/>
                        </a:ext>
                      </a:extLst>
                    </a:blip>
                    <a:stretch>
                      <a:fillRect/>
                    </a:stretch>
                  </pic:blipFill>
                  <pic:spPr>
                    <a:xfrm>
                      <a:off x="0" y="0"/>
                      <a:ext cx="6858000" cy="4217670"/>
                    </a:xfrm>
                    <a:prstGeom prst="rect">
                      <a:avLst/>
                    </a:prstGeom>
                  </pic:spPr>
                </pic:pic>
              </a:graphicData>
            </a:graphic>
          </wp:inline>
        </w:drawing>
      </w:r>
    </w:p>
    <w:p w14:paraId="4FFD5099" w14:textId="5AA08301"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3.5.5) </w:t>
      </w:r>
      <w:r w:rsidR="00D4068E" w:rsidRPr="00F16347">
        <w:rPr>
          <w:rFonts w:ascii="Arial" w:hAnsi="Arial" w:cs="Arial"/>
          <w:noProof/>
          <w:sz w:val="22"/>
          <w:szCs w:val="22"/>
        </w:rPr>
        <w:drawing>
          <wp:inline distT="0" distB="0" distL="0" distR="0" wp14:anchorId="5ACE9D32" wp14:editId="598D1428">
            <wp:extent cx="6858000" cy="4351655"/>
            <wp:effectExtent l="0" t="0" r="0" b="0"/>
            <wp:docPr id="229" name="Picture 2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858000" cy="4351655"/>
                    </a:xfrm>
                    <a:prstGeom prst="rect">
                      <a:avLst/>
                    </a:prstGeom>
                  </pic:spPr>
                </pic:pic>
              </a:graphicData>
            </a:graphic>
          </wp:inline>
        </w:drawing>
      </w:r>
    </w:p>
    <w:p w14:paraId="483E200B" w14:textId="77777777" w:rsidR="00692C9B" w:rsidRPr="00F16347" w:rsidRDefault="00692C9B" w:rsidP="68AD4ADE">
      <w:pPr>
        <w:spacing w:line="276" w:lineRule="auto"/>
        <w:rPr>
          <w:rFonts w:ascii="Arial" w:eastAsia="Arial" w:hAnsi="Arial" w:cs="Arial"/>
          <w:noProof/>
          <w:sz w:val="22"/>
          <w:szCs w:val="22"/>
        </w:rPr>
      </w:pPr>
    </w:p>
    <w:p w14:paraId="0F24CA39" w14:textId="77777777" w:rsidR="00692C9B" w:rsidRPr="00F16347" w:rsidRDefault="00692C9B" w:rsidP="68AD4ADE">
      <w:pPr>
        <w:rPr>
          <w:rFonts w:ascii="Arial" w:eastAsia="Arial" w:hAnsi="Arial" w:cs="Arial"/>
          <w:noProof/>
          <w:sz w:val="22"/>
          <w:szCs w:val="22"/>
        </w:rPr>
      </w:pPr>
      <w:r w:rsidRPr="00F16347">
        <w:rPr>
          <w:rFonts w:ascii="Arial" w:eastAsia="Arial" w:hAnsi="Arial" w:cs="Arial"/>
          <w:noProof/>
          <w:sz w:val="22"/>
          <w:szCs w:val="22"/>
        </w:rPr>
        <w:br w:type="page"/>
      </w:r>
    </w:p>
    <w:p w14:paraId="680E86BA" w14:textId="1260302C"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3.6) Physiology</w:t>
      </w:r>
    </w:p>
    <w:p w14:paraId="66BF458E" w14:textId="42867B55" w:rsidR="00331F4C" w:rsidRPr="00F16347" w:rsidRDefault="00331F4C" w:rsidP="68AD4ADE">
      <w:pPr>
        <w:spacing w:line="276" w:lineRule="auto"/>
        <w:rPr>
          <w:rFonts w:ascii="Arial" w:eastAsia="Arial" w:hAnsi="Arial" w:cs="Arial"/>
          <w:noProof/>
          <w:sz w:val="22"/>
          <w:szCs w:val="22"/>
        </w:rPr>
      </w:pPr>
    </w:p>
    <w:p w14:paraId="3C364D5C" w14:textId="7BD6B230"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3.6.1) </w:t>
      </w:r>
      <w:r w:rsidR="00331F4C" w:rsidRPr="00F16347">
        <w:rPr>
          <w:rFonts w:ascii="Arial" w:hAnsi="Arial" w:cs="Arial"/>
          <w:noProof/>
          <w:sz w:val="22"/>
          <w:szCs w:val="22"/>
        </w:rPr>
        <w:drawing>
          <wp:inline distT="0" distB="0" distL="0" distR="0" wp14:anchorId="767EE048" wp14:editId="1466F1F6">
            <wp:extent cx="6858000" cy="34290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98">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14:paraId="1C3BFECA" w14:textId="0B40DF15"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3.6.2) </w:t>
      </w:r>
      <w:r w:rsidR="00331F4C" w:rsidRPr="00F16347">
        <w:rPr>
          <w:rFonts w:ascii="Arial" w:hAnsi="Arial" w:cs="Arial"/>
          <w:noProof/>
          <w:sz w:val="22"/>
          <w:szCs w:val="22"/>
        </w:rPr>
        <w:drawing>
          <wp:inline distT="0" distB="0" distL="0" distR="0" wp14:anchorId="5D7562A4" wp14:editId="22BAFC2C">
            <wp:extent cx="6858000" cy="251079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858000" cy="2510790"/>
                    </a:xfrm>
                    <a:prstGeom prst="rect">
                      <a:avLst/>
                    </a:prstGeom>
                  </pic:spPr>
                </pic:pic>
              </a:graphicData>
            </a:graphic>
          </wp:inline>
        </w:drawing>
      </w:r>
    </w:p>
    <w:p w14:paraId="7B3388EB" w14:textId="02044408" w:rsidR="59506F59" w:rsidRPr="00F16347" w:rsidRDefault="59506F59" w:rsidP="68AD4ADE">
      <w:pPr>
        <w:rPr>
          <w:rFonts w:ascii="Arial" w:eastAsia="Arial" w:hAnsi="Arial" w:cs="Arial"/>
          <w:sz w:val="22"/>
          <w:szCs w:val="22"/>
        </w:rPr>
      </w:pPr>
      <w:r w:rsidRPr="007827A4">
        <w:rPr>
          <w:rFonts w:ascii="Arial" w:eastAsia="Arial" w:hAnsi="Arial" w:cs="Arial"/>
          <w:sz w:val="22"/>
          <w:szCs w:val="22"/>
        </w:rPr>
        <w:br w:type="page"/>
      </w:r>
      <w:r w:rsidR="68AD4ADE" w:rsidRPr="007827A4">
        <w:rPr>
          <w:rFonts w:ascii="Arial" w:eastAsia="Arial" w:hAnsi="Arial" w:cs="Arial"/>
          <w:sz w:val="22"/>
          <w:szCs w:val="22"/>
        </w:rPr>
        <w:lastRenderedPageBreak/>
        <w:t>4) Nutritional Composition Information</w:t>
      </w:r>
    </w:p>
    <w:p w14:paraId="7ED98580" w14:textId="20451F5A" w:rsidR="59506F59" w:rsidRPr="00F16347" w:rsidRDefault="68AD4ADE" w:rsidP="68AD4ADE">
      <w:pPr>
        <w:spacing w:line="276" w:lineRule="auto"/>
        <w:rPr>
          <w:rFonts w:ascii="Arial" w:eastAsia="Arial" w:hAnsi="Arial" w:cs="Arial"/>
          <w:sz w:val="22"/>
          <w:szCs w:val="22"/>
        </w:rPr>
      </w:pPr>
      <w:r w:rsidRPr="007827A4">
        <w:rPr>
          <w:rFonts w:ascii="Arial" w:eastAsia="Arial" w:hAnsi="Arial" w:cs="Arial"/>
          <w:sz w:val="22"/>
          <w:szCs w:val="22"/>
        </w:rPr>
        <w:t>4</w:t>
      </w:r>
      <w:r w:rsidRPr="00F16347">
        <w:rPr>
          <w:rFonts w:ascii="Arial" w:eastAsia="Arial" w:hAnsi="Arial" w:cs="Arial"/>
          <w:sz w:val="22"/>
          <w:szCs w:val="22"/>
        </w:rPr>
        <w:t>.1.1</w:t>
      </w:r>
      <w:r w:rsidRPr="007827A4">
        <w:rPr>
          <w:rFonts w:ascii="Arial" w:eastAsia="Arial" w:hAnsi="Arial" w:cs="Arial"/>
          <w:sz w:val="22"/>
          <w:szCs w:val="22"/>
        </w:rPr>
        <w:t>)</w:t>
      </w:r>
    </w:p>
    <w:p w14:paraId="6467FC91" w14:textId="162B0267" w:rsidR="59506F59" w:rsidRPr="007827A4" w:rsidRDefault="59506F59" w:rsidP="68AD4ADE">
      <w:pPr>
        <w:spacing w:line="276" w:lineRule="auto"/>
        <w:rPr>
          <w:rFonts w:ascii="Arial" w:eastAsia="Arial" w:hAnsi="Arial" w:cs="Arial"/>
          <w:sz w:val="22"/>
          <w:szCs w:val="22"/>
        </w:rPr>
      </w:pPr>
    </w:p>
    <w:p w14:paraId="2780FED2" w14:textId="5B453F69" w:rsidR="59506F59" w:rsidRPr="007827A4" w:rsidRDefault="59506F59"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7262820" wp14:editId="046D9953">
            <wp:extent cx="4572000" cy="2914650"/>
            <wp:effectExtent l="0" t="0" r="0" b="0"/>
            <wp:docPr id="1034612894" name="Picture 103461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7EAEF5AE" w14:textId="27B74816" w:rsidR="68AD4ADE" w:rsidRPr="007827A4" w:rsidRDefault="68AD4ADE" w:rsidP="68AD4ADE">
      <w:pPr>
        <w:spacing w:line="276" w:lineRule="auto"/>
        <w:rPr>
          <w:rFonts w:ascii="Arial" w:eastAsia="Arial" w:hAnsi="Arial" w:cs="Arial"/>
          <w:sz w:val="22"/>
          <w:szCs w:val="22"/>
        </w:rPr>
      </w:pPr>
    </w:p>
    <w:p w14:paraId="6168A849" w14:textId="0991247B" w:rsidR="68AD4ADE" w:rsidRPr="00F16347" w:rsidRDefault="0D013BC9" w:rsidP="68AD4ADE">
      <w:pPr>
        <w:spacing w:line="276" w:lineRule="auto"/>
        <w:rPr>
          <w:rFonts w:ascii="Arial" w:eastAsia="Arial" w:hAnsi="Arial" w:cs="Arial"/>
          <w:sz w:val="22"/>
          <w:szCs w:val="22"/>
        </w:rPr>
      </w:pPr>
      <w:r w:rsidRPr="007827A4">
        <w:rPr>
          <w:rFonts w:ascii="Arial" w:eastAsia="Arial" w:hAnsi="Arial" w:cs="Arial"/>
          <w:sz w:val="22"/>
          <w:szCs w:val="22"/>
        </w:rPr>
        <w:t xml:space="preserve">4.1.2)  </w:t>
      </w:r>
    </w:p>
    <w:p w14:paraId="5FDE4EA8" w14:textId="400AA19E" w:rsidR="0D013BC9" w:rsidRPr="00F16347" w:rsidRDefault="0D013BC9" w:rsidP="0D013BC9">
      <w:pPr>
        <w:spacing w:line="276" w:lineRule="auto"/>
        <w:rPr>
          <w:rFonts w:ascii="Arial" w:hAnsi="Arial" w:cs="Arial"/>
          <w:sz w:val="22"/>
          <w:szCs w:val="22"/>
        </w:rPr>
      </w:pPr>
    </w:p>
    <w:p w14:paraId="19708CAD" w14:textId="24A766D1" w:rsidR="0D013BC9" w:rsidRPr="00F16347" w:rsidRDefault="01E35CB0" w:rsidP="0D013BC9">
      <w:pPr>
        <w:spacing w:line="276" w:lineRule="auto"/>
        <w:rPr>
          <w:rFonts w:ascii="Arial" w:eastAsia="Arial" w:hAnsi="Arial" w:cs="Arial"/>
          <w:sz w:val="22"/>
          <w:szCs w:val="22"/>
        </w:rPr>
      </w:pPr>
      <w:r w:rsidRPr="00F16347">
        <w:rPr>
          <w:rFonts w:ascii="Arial" w:eastAsia="Arial" w:hAnsi="Arial" w:cs="Arial"/>
          <w:sz w:val="22"/>
          <w:szCs w:val="22"/>
        </w:rPr>
        <w:t>Estimated values based on information provided by diet manufacturers.</w:t>
      </w:r>
    </w:p>
    <w:p w14:paraId="3A3C31B1" w14:textId="167D7766" w:rsidR="68AD4ADE" w:rsidRPr="00F16347" w:rsidRDefault="68AD4ADE" w:rsidP="68AD4ADE">
      <w:pPr>
        <w:spacing w:line="276" w:lineRule="auto"/>
        <w:rPr>
          <w:rFonts w:ascii="Arial" w:hAnsi="Arial" w:cs="Arial"/>
          <w:sz w:val="22"/>
          <w:szCs w:val="22"/>
        </w:rPr>
      </w:pPr>
    </w:p>
    <w:p w14:paraId="0591D0FD" w14:textId="49BEF3F7" w:rsidR="68AD4ADE" w:rsidRPr="00F16347" w:rsidRDefault="68AD4ADE" w:rsidP="68AD4ADE">
      <w:pPr>
        <w:spacing w:line="276" w:lineRule="auto"/>
        <w:rPr>
          <w:rFonts w:ascii="Arial" w:hAnsi="Arial" w:cs="Arial"/>
          <w:sz w:val="22"/>
          <w:szCs w:val="22"/>
        </w:rPr>
      </w:pPr>
      <w:r w:rsidRPr="00F16347">
        <w:rPr>
          <w:rFonts w:ascii="Arial" w:hAnsi="Arial" w:cs="Arial"/>
          <w:noProof/>
          <w:sz w:val="22"/>
          <w:szCs w:val="22"/>
        </w:rPr>
        <w:drawing>
          <wp:inline distT="0" distB="0" distL="0" distR="0" wp14:anchorId="75AB8BA5" wp14:editId="56A8F51F">
            <wp:extent cx="4572000" cy="1209675"/>
            <wp:effectExtent l="0" t="0" r="0" b="0"/>
            <wp:docPr id="334208233" name="Picture 33420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1C4B9BB4" w14:textId="2BF92166" w:rsidR="0D013BC9" w:rsidRPr="00F16347" w:rsidRDefault="0D013BC9" w:rsidP="0D013BC9">
      <w:pPr>
        <w:spacing w:line="276" w:lineRule="auto"/>
        <w:rPr>
          <w:rFonts w:ascii="Arial" w:eastAsia="Arial" w:hAnsi="Arial" w:cs="Arial"/>
          <w:sz w:val="22"/>
          <w:szCs w:val="22"/>
        </w:rPr>
      </w:pPr>
    </w:p>
    <w:p w14:paraId="584A9980" w14:textId="76BE288E" w:rsidR="01E35CB0" w:rsidRPr="007827A4" w:rsidRDefault="01E35CB0" w:rsidP="01E35CB0">
      <w:pPr>
        <w:spacing w:line="276" w:lineRule="auto"/>
        <w:rPr>
          <w:rFonts w:ascii="Arial" w:eastAsia="Arial" w:hAnsi="Arial" w:cs="Arial"/>
          <w:sz w:val="22"/>
          <w:szCs w:val="22"/>
        </w:rPr>
      </w:pPr>
      <w:r w:rsidRPr="007827A4">
        <w:rPr>
          <w:rFonts w:ascii="Arial" w:eastAsia="Arial" w:hAnsi="Arial" w:cs="Arial"/>
          <w:sz w:val="22"/>
          <w:szCs w:val="22"/>
        </w:rPr>
        <w:t>Raw calculations can be found in spreadsheet “Diet_Nutritional_Composition.xlsx”.</w:t>
      </w:r>
    </w:p>
    <w:p w14:paraId="69C5A711" w14:textId="658F592B" w:rsidR="01E35CB0" w:rsidRPr="007827A4" w:rsidRDefault="01E35CB0" w:rsidP="01E35CB0">
      <w:pPr>
        <w:spacing w:line="276" w:lineRule="auto"/>
        <w:rPr>
          <w:rFonts w:ascii="Arial" w:hAnsi="Arial" w:cs="Arial"/>
          <w:sz w:val="22"/>
          <w:szCs w:val="22"/>
        </w:rPr>
      </w:pPr>
    </w:p>
    <w:p w14:paraId="7E08BBC2" w14:textId="5FD9FA82" w:rsidR="0D013BC9" w:rsidRPr="007827A4"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4.2.1) Gemma</w:t>
      </w:r>
    </w:p>
    <w:p w14:paraId="56855FF8" w14:textId="5A67A18A" w:rsidR="0D013BC9" w:rsidRPr="007827A4" w:rsidRDefault="0D013BC9" w:rsidP="0D013BC9">
      <w:pPr>
        <w:spacing w:line="276" w:lineRule="auto"/>
        <w:rPr>
          <w:rFonts w:ascii="Arial" w:eastAsia="Arial" w:hAnsi="Arial" w:cs="Arial"/>
          <w:sz w:val="22"/>
          <w:szCs w:val="22"/>
        </w:rPr>
      </w:pPr>
    </w:p>
    <w:p w14:paraId="09E98C92" w14:textId="63F1430C" w:rsidR="0D013BC9" w:rsidRPr="007827A4"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Juvenile Diet:</w:t>
      </w:r>
    </w:p>
    <w:p w14:paraId="0653D737" w14:textId="71EE5314" w:rsidR="0D013BC9" w:rsidRPr="007827A4" w:rsidRDefault="0D013BC9" w:rsidP="0D013BC9">
      <w:pPr>
        <w:pStyle w:val="ListParagraph"/>
        <w:numPr>
          <w:ilvl w:val="0"/>
          <w:numId w:val="1"/>
        </w:numPr>
        <w:spacing w:line="276" w:lineRule="auto"/>
        <w:rPr>
          <w:rFonts w:ascii="Arial" w:eastAsia="Arial" w:hAnsi="Arial" w:cs="Arial"/>
          <w:sz w:val="22"/>
          <w:szCs w:val="22"/>
        </w:rPr>
      </w:pPr>
      <w:hyperlink r:id="rId202" w:history="1">
        <w:r w:rsidR="01E35CB0" w:rsidRPr="00F16347">
          <w:rPr>
            <w:rStyle w:val="Hyperlink"/>
            <w:rFonts w:ascii="Arial" w:eastAsia="Arial" w:hAnsi="Arial" w:cs="Arial"/>
            <w:sz w:val="22"/>
            <w:szCs w:val="22"/>
          </w:rPr>
          <w:t>Gemma 150 micron</w:t>
        </w:r>
      </w:hyperlink>
    </w:p>
    <w:p w14:paraId="293A2411" w14:textId="116281ED" w:rsidR="0D013BC9" w:rsidRPr="007827A4" w:rsidRDefault="0D013BC9" w:rsidP="0D013BC9">
      <w:pPr>
        <w:pStyle w:val="ListParagraph"/>
        <w:numPr>
          <w:ilvl w:val="0"/>
          <w:numId w:val="1"/>
        </w:numPr>
        <w:spacing w:line="276" w:lineRule="auto"/>
        <w:rPr>
          <w:rFonts w:ascii="Arial" w:hAnsi="Arial" w:cs="Arial"/>
          <w:sz w:val="22"/>
          <w:szCs w:val="22"/>
        </w:rPr>
      </w:pPr>
      <w:hyperlink r:id="rId203" w:history="1">
        <w:r w:rsidR="01E35CB0" w:rsidRPr="00F16347">
          <w:rPr>
            <w:rStyle w:val="Hyperlink"/>
            <w:rFonts w:ascii="Arial" w:eastAsia="Arial" w:hAnsi="Arial" w:cs="Arial"/>
            <w:sz w:val="22"/>
            <w:szCs w:val="22"/>
          </w:rPr>
          <w:t>Gemma 300 micron</w:t>
        </w:r>
      </w:hyperlink>
    </w:p>
    <w:p w14:paraId="02066B15" w14:textId="7D99E6E9" w:rsidR="0D013BC9" w:rsidRPr="007827A4" w:rsidRDefault="0D013BC9" w:rsidP="0D013BC9">
      <w:pPr>
        <w:spacing w:line="276" w:lineRule="auto"/>
        <w:rPr>
          <w:rFonts w:ascii="Arial" w:eastAsia="Arial" w:hAnsi="Arial" w:cs="Arial"/>
          <w:sz w:val="22"/>
          <w:szCs w:val="22"/>
        </w:rPr>
      </w:pPr>
    </w:p>
    <w:p w14:paraId="47A5492E" w14:textId="33B70550" w:rsidR="0D013BC9" w:rsidRPr="007827A4"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Adult Diet:</w:t>
      </w:r>
    </w:p>
    <w:p w14:paraId="267E75D3" w14:textId="583D6686" w:rsidR="0D013BC9" w:rsidRPr="007827A4" w:rsidRDefault="0D013BC9" w:rsidP="0D013BC9">
      <w:pPr>
        <w:pStyle w:val="ListParagraph"/>
        <w:numPr>
          <w:ilvl w:val="0"/>
          <w:numId w:val="2"/>
        </w:numPr>
        <w:spacing w:line="276" w:lineRule="auto"/>
        <w:rPr>
          <w:rFonts w:ascii="Arial" w:eastAsia="Arial" w:hAnsi="Arial" w:cs="Arial"/>
          <w:sz w:val="22"/>
          <w:szCs w:val="22"/>
        </w:rPr>
      </w:pPr>
      <w:hyperlink r:id="rId204" w:history="1">
        <w:r w:rsidR="01E35CB0" w:rsidRPr="00F16347">
          <w:rPr>
            <w:rStyle w:val="Hyperlink"/>
            <w:rFonts w:ascii="Arial" w:eastAsia="Arial" w:hAnsi="Arial" w:cs="Arial"/>
            <w:sz w:val="22"/>
            <w:szCs w:val="22"/>
          </w:rPr>
          <w:t>Gemma 500 micron</w:t>
        </w:r>
      </w:hyperlink>
    </w:p>
    <w:p w14:paraId="35DC4E89" w14:textId="6DE7C0B5" w:rsidR="0D013BC9" w:rsidRPr="007827A4" w:rsidRDefault="0D013BC9" w:rsidP="0D013BC9">
      <w:pPr>
        <w:spacing w:line="276" w:lineRule="auto"/>
        <w:rPr>
          <w:rFonts w:ascii="Arial" w:eastAsia="Arial" w:hAnsi="Arial" w:cs="Arial"/>
          <w:sz w:val="22"/>
          <w:szCs w:val="22"/>
        </w:rPr>
      </w:pPr>
    </w:p>
    <w:p w14:paraId="0BF959B3" w14:textId="549A94FC" w:rsidR="0D013BC9" w:rsidRPr="007827A4" w:rsidRDefault="0D013BC9" w:rsidP="0D013BC9">
      <w:pPr>
        <w:spacing w:line="276" w:lineRule="auto"/>
        <w:rPr>
          <w:rFonts w:ascii="Arial" w:eastAsia="Arial" w:hAnsi="Arial" w:cs="Arial"/>
          <w:sz w:val="22"/>
          <w:szCs w:val="22"/>
        </w:rPr>
      </w:pPr>
    </w:p>
    <w:p w14:paraId="60F6559E" w14:textId="17B36516" w:rsidR="0D013BC9" w:rsidRPr="00F16347"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4.2.2) Watts</w:t>
      </w:r>
    </w:p>
    <w:p w14:paraId="5027FD7D" w14:textId="52A6EC95" w:rsidR="01E35CB0" w:rsidRPr="007827A4" w:rsidRDefault="01E35CB0" w:rsidP="01E35CB0">
      <w:pPr>
        <w:spacing w:line="276" w:lineRule="auto"/>
        <w:rPr>
          <w:rFonts w:ascii="Arial" w:hAnsi="Arial" w:cs="Arial"/>
          <w:sz w:val="22"/>
          <w:szCs w:val="22"/>
        </w:rPr>
      </w:pPr>
    </w:p>
    <w:p w14:paraId="637417B8" w14:textId="090A2D7A" w:rsidR="0D013BC9" w:rsidRPr="007827A4" w:rsidRDefault="0D013BC9" w:rsidP="01E35CB0">
      <w:pPr>
        <w:spacing w:line="276" w:lineRule="auto"/>
        <w:rPr>
          <w:rFonts w:ascii="Arial" w:eastAsia="Arial" w:hAnsi="Arial" w:cs="Arial"/>
          <w:sz w:val="22"/>
          <w:szCs w:val="22"/>
        </w:rPr>
      </w:pPr>
      <w:commentRangeStart w:id="203"/>
      <w:commentRangeStart w:id="204"/>
      <w:r w:rsidRPr="00F16347">
        <w:rPr>
          <w:rFonts w:ascii="Arial" w:hAnsi="Arial" w:cs="Arial"/>
          <w:noProof/>
          <w:sz w:val="22"/>
          <w:szCs w:val="22"/>
        </w:rPr>
        <w:lastRenderedPageBreak/>
        <w:drawing>
          <wp:inline distT="0" distB="0" distL="0" distR="0" wp14:anchorId="0FBDF8DB" wp14:editId="4B71F58D">
            <wp:extent cx="3305175" cy="3743325"/>
            <wp:effectExtent l="0" t="0" r="0" b="0"/>
            <wp:docPr id="255694483" name="Picture 25569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3305175" cy="3743325"/>
                    </a:xfrm>
                    <a:prstGeom prst="rect">
                      <a:avLst/>
                    </a:prstGeom>
                  </pic:spPr>
                </pic:pic>
              </a:graphicData>
            </a:graphic>
          </wp:inline>
        </w:drawing>
      </w:r>
      <w:commentRangeEnd w:id="203"/>
      <w:r w:rsidRPr="00F16347">
        <w:rPr>
          <w:rStyle w:val="CommentReference"/>
          <w:rFonts w:ascii="Arial" w:hAnsi="Arial" w:cs="Arial"/>
          <w:sz w:val="22"/>
          <w:szCs w:val="22"/>
        </w:rPr>
        <w:commentReference w:id="203"/>
      </w:r>
      <w:commentRangeEnd w:id="204"/>
      <w:r w:rsidRPr="00F16347">
        <w:rPr>
          <w:rStyle w:val="CommentReference"/>
          <w:rFonts w:ascii="Arial" w:hAnsi="Arial" w:cs="Arial"/>
          <w:sz w:val="22"/>
          <w:szCs w:val="22"/>
        </w:rPr>
        <w:commentReference w:id="204"/>
      </w:r>
    </w:p>
    <w:p w14:paraId="53CF7440" w14:textId="63F1430C" w:rsidR="0D013BC9" w:rsidRPr="007827A4"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Juvenile Diet:</w:t>
      </w:r>
    </w:p>
    <w:p w14:paraId="5588EE1B" w14:textId="24FC2941" w:rsidR="0D013BC9" w:rsidRPr="007827A4" w:rsidRDefault="0D013BC9" w:rsidP="0D013BC9">
      <w:pPr>
        <w:pStyle w:val="ListParagraph"/>
        <w:numPr>
          <w:ilvl w:val="0"/>
          <w:numId w:val="1"/>
        </w:numPr>
        <w:spacing w:line="276" w:lineRule="auto"/>
        <w:rPr>
          <w:rFonts w:ascii="Arial" w:eastAsia="Arial" w:hAnsi="Arial" w:cs="Arial"/>
          <w:sz w:val="22"/>
          <w:szCs w:val="22"/>
        </w:rPr>
      </w:pPr>
    </w:p>
    <w:p w14:paraId="07848E0F" w14:textId="7D99E6E9" w:rsidR="0D013BC9" w:rsidRPr="007827A4" w:rsidRDefault="0D013BC9" w:rsidP="0D013BC9">
      <w:pPr>
        <w:spacing w:line="276" w:lineRule="auto"/>
        <w:rPr>
          <w:rFonts w:ascii="Arial" w:eastAsia="Arial" w:hAnsi="Arial" w:cs="Arial"/>
          <w:sz w:val="22"/>
          <w:szCs w:val="22"/>
        </w:rPr>
      </w:pPr>
    </w:p>
    <w:p w14:paraId="3AB24556" w14:textId="33B70550" w:rsidR="0D013BC9" w:rsidRPr="007827A4"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Adult Diet:</w:t>
      </w:r>
    </w:p>
    <w:p w14:paraId="69E27E70" w14:textId="7D782102" w:rsidR="0D013BC9" w:rsidRPr="007827A4" w:rsidRDefault="0D013BC9" w:rsidP="0D013BC9">
      <w:pPr>
        <w:pStyle w:val="ListParagraph"/>
        <w:numPr>
          <w:ilvl w:val="0"/>
          <w:numId w:val="2"/>
        </w:numPr>
        <w:spacing w:line="276" w:lineRule="auto"/>
        <w:rPr>
          <w:rFonts w:ascii="Arial" w:eastAsia="Arial" w:hAnsi="Arial" w:cs="Arial"/>
          <w:sz w:val="22"/>
          <w:szCs w:val="22"/>
        </w:rPr>
      </w:pPr>
    </w:p>
    <w:p w14:paraId="31F5EFAB" w14:textId="5B7768D5" w:rsidR="0D013BC9" w:rsidRPr="007827A4" w:rsidRDefault="0D013BC9" w:rsidP="0D013BC9">
      <w:pPr>
        <w:spacing w:line="276" w:lineRule="auto"/>
        <w:rPr>
          <w:rFonts w:ascii="Arial" w:eastAsia="Arial" w:hAnsi="Arial" w:cs="Arial"/>
          <w:sz w:val="22"/>
          <w:szCs w:val="22"/>
        </w:rPr>
      </w:pPr>
    </w:p>
    <w:p w14:paraId="4422C30B" w14:textId="1EC747F1" w:rsidR="0D013BC9" w:rsidRPr="007827A4" w:rsidRDefault="0D013BC9" w:rsidP="0D013BC9">
      <w:pPr>
        <w:spacing w:line="276" w:lineRule="auto"/>
        <w:rPr>
          <w:rFonts w:ascii="Arial" w:eastAsia="Arial" w:hAnsi="Arial" w:cs="Arial"/>
          <w:sz w:val="22"/>
          <w:szCs w:val="22"/>
        </w:rPr>
      </w:pPr>
    </w:p>
    <w:p w14:paraId="558A5037" w14:textId="34129A51" w:rsidR="0D013BC9" w:rsidRPr="007827A4" w:rsidRDefault="01E35CB0" w:rsidP="0D013BC9">
      <w:pPr>
        <w:spacing w:line="276" w:lineRule="auto"/>
        <w:rPr>
          <w:rFonts w:ascii="Arial" w:eastAsia="Arial" w:hAnsi="Arial" w:cs="Arial"/>
          <w:sz w:val="22"/>
          <w:szCs w:val="22"/>
        </w:rPr>
      </w:pPr>
      <w:r w:rsidRPr="007827A4">
        <w:rPr>
          <w:rFonts w:ascii="Arial" w:eastAsia="Arial" w:hAnsi="Arial" w:cs="Arial"/>
          <w:sz w:val="22"/>
          <w:szCs w:val="22"/>
        </w:rPr>
        <w:t>4.2.3) ZIRC</w:t>
      </w:r>
    </w:p>
    <w:p w14:paraId="79E59CA9" w14:textId="41FAA4E8" w:rsidR="0D013BC9" w:rsidRPr="00F16347" w:rsidRDefault="0D013BC9" w:rsidP="01E35CB0">
      <w:pPr>
        <w:spacing w:line="276" w:lineRule="auto"/>
        <w:rPr>
          <w:rFonts w:ascii="Arial" w:eastAsia="Arial" w:hAnsi="Arial" w:cs="Arial"/>
          <w:sz w:val="22"/>
          <w:szCs w:val="22"/>
        </w:rPr>
      </w:pPr>
    </w:p>
    <w:p w14:paraId="7B21041D" w14:textId="63F1430C" w:rsidR="0D013BC9" w:rsidRPr="00F16347"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Juvenile Diet:</w:t>
      </w:r>
    </w:p>
    <w:p w14:paraId="62A843BB" w14:textId="3904C1C3" w:rsidR="0D013BC9" w:rsidRPr="007827A4" w:rsidRDefault="0D013BC9" w:rsidP="007827A4">
      <w:pPr>
        <w:pStyle w:val="ListParagraph"/>
        <w:numPr>
          <w:ilvl w:val="0"/>
          <w:numId w:val="1"/>
        </w:numPr>
        <w:spacing w:line="276" w:lineRule="auto"/>
        <w:rPr>
          <w:rFonts w:ascii="Arial" w:eastAsia="Arial" w:hAnsi="Arial" w:cs="Arial"/>
          <w:sz w:val="22"/>
          <w:szCs w:val="22"/>
        </w:rPr>
      </w:pPr>
      <w:hyperlink r:id="rId206" w:history="1">
        <w:r w:rsidR="01E35CB0" w:rsidRPr="00F16347">
          <w:rPr>
            <w:rStyle w:val="Hyperlink"/>
            <w:rFonts w:ascii="Arial" w:eastAsia="Arial" w:hAnsi="Arial" w:cs="Arial"/>
            <w:sz w:val="22"/>
            <w:szCs w:val="22"/>
          </w:rPr>
          <w:t>Ziegler Larval Diet AP-100</w:t>
        </w:r>
      </w:hyperlink>
    </w:p>
    <w:p w14:paraId="2A44ABC9" w14:textId="135E32B3" w:rsidR="0D013BC9" w:rsidRPr="00F16347" w:rsidRDefault="0D013BC9" w:rsidP="007827A4">
      <w:pPr>
        <w:pStyle w:val="ListParagraph"/>
        <w:numPr>
          <w:ilvl w:val="0"/>
          <w:numId w:val="1"/>
        </w:numPr>
        <w:spacing w:line="276" w:lineRule="auto"/>
        <w:rPr>
          <w:rFonts w:ascii="Arial" w:hAnsi="Arial" w:cs="Arial"/>
          <w:sz w:val="22"/>
          <w:szCs w:val="22"/>
        </w:rPr>
      </w:pPr>
      <w:hyperlink r:id="rId207" w:history="1">
        <w:r w:rsidR="01E35CB0" w:rsidRPr="00F16347">
          <w:rPr>
            <w:rStyle w:val="Hyperlink"/>
            <w:rFonts w:ascii="Arial" w:eastAsia="Arial" w:hAnsi="Arial" w:cs="Arial"/>
            <w:sz w:val="22"/>
            <w:szCs w:val="22"/>
          </w:rPr>
          <w:t>Golden Pearl 200-300</w:t>
        </w:r>
      </w:hyperlink>
    </w:p>
    <w:p w14:paraId="3FA54C98" w14:textId="7D99E6E9" w:rsidR="0D013BC9" w:rsidRPr="007827A4" w:rsidRDefault="0D013BC9" w:rsidP="0D013BC9">
      <w:pPr>
        <w:spacing w:line="276" w:lineRule="auto"/>
        <w:rPr>
          <w:rFonts w:ascii="Arial" w:eastAsia="Arial" w:hAnsi="Arial" w:cs="Arial"/>
          <w:sz w:val="22"/>
          <w:szCs w:val="22"/>
        </w:rPr>
      </w:pPr>
    </w:p>
    <w:p w14:paraId="144D2991" w14:textId="33B70550" w:rsidR="0D013BC9" w:rsidRPr="00F16347" w:rsidRDefault="0D013BC9" w:rsidP="0D013BC9">
      <w:pPr>
        <w:spacing w:line="276" w:lineRule="auto"/>
        <w:rPr>
          <w:rFonts w:ascii="Arial" w:eastAsia="Arial" w:hAnsi="Arial" w:cs="Arial"/>
          <w:sz w:val="22"/>
          <w:szCs w:val="22"/>
        </w:rPr>
      </w:pPr>
      <w:r w:rsidRPr="007827A4">
        <w:rPr>
          <w:rFonts w:ascii="Arial" w:eastAsia="Arial" w:hAnsi="Arial" w:cs="Arial"/>
          <w:sz w:val="22"/>
          <w:szCs w:val="22"/>
        </w:rPr>
        <w:t>Adult Diet:</w:t>
      </w:r>
    </w:p>
    <w:p w14:paraId="12E59A3E" w14:textId="6FE34090" w:rsidR="0D013BC9" w:rsidRPr="007827A4" w:rsidRDefault="0D013BC9" w:rsidP="007827A4">
      <w:pPr>
        <w:pStyle w:val="ListParagraph"/>
        <w:numPr>
          <w:ilvl w:val="0"/>
          <w:numId w:val="2"/>
        </w:numPr>
        <w:spacing w:line="276" w:lineRule="auto"/>
        <w:rPr>
          <w:rFonts w:ascii="Arial" w:eastAsia="Arial" w:hAnsi="Arial" w:cs="Arial"/>
          <w:sz w:val="22"/>
          <w:szCs w:val="22"/>
        </w:rPr>
      </w:pPr>
      <w:hyperlink r:id="rId208" w:history="1">
        <w:r w:rsidR="01E35CB0" w:rsidRPr="00F16347">
          <w:rPr>
            <w:rStyle w:val="Hyperlink"/>
            <w:rFonts w:ascii="Arial" w:eastAsia="Arial" w:hAnsi="Arial" w:cs="Arial"/>
            <w:sz w:val="22"/>
            <w:szCs w:val="22"/>
          </w:rPr>
          <w:t>Ziegler Adult Mix</w:t>
        </w:r>
      </w:hyperlink>
    </w:p>
    <w:p w14:paraId="167B38D6" w14:textId="4F1A9DD8" w:rsidR="0D013BC9" w:rsidRPr="007827A4" w:rsidRDefault="0D013BC9" w:rsidP="007827A4">
      <w:pPr>
        <w:pStyle w:val="ListParagraph"/>
        <w:numPr>
          <w:ilvl w:val="0"/>
          <w:numId w:val="2"/>
        </w:numPr>
        <w:spacing w:line="276" w:lineRule="auto"/>
        <w:rPr>
          <w:rFonts w:ascii="Arial" w:hAnsi="Arial" w:cs="Arial"/>
          <w:sz w:val="22"/>
          <w:szCs w:val="22"/>
        </w:rPr>
      </w:pPr>
      <w:hyperlink r:id="rId209" w:history="1">
        <w:r w:rsidR="01E35CB0" w:rsidRPr="00F16347">
          <w:rPr>
            <w:rStyle w:val="Hyperlink"/>
            <w:rFonts w:ascii="Arial" w:eastAsia="Arial" w:hAnsi="Arial" w:cs="Arial"/>
            <w:sz w:val="22"/>
            <w:szCs w:val="22"/>
          </w:rPr>
          <w:t>OSI Spirulina Flakes</w:t>
        </w:r>
      </w:hyperlink>
    </w:p>
    <w:p w14:paraId="67AF64A4" w14:textId="547567BE" w:rsidR="0D013BC9" w:rsidRPr="007827A4" w:rsidRDefault="0D013BC9" w:rsidP="007827A4">
      <w:pPr>
        <w:pStyle w:val="ListParagraph"/>
        <w:numPr>
          <w:ilvl w:val="0"/>
          <w:numId w:val="2"/>
        </w:numPr>
        <w:spacing w:line="276" w:lineRule="auto"/>
        <w:rPr>
          <w:rFonts w:ascii="Arial" w:hAnsi="Arial" w:cs="Arial"/>
          <w:sz w:val="22"/>
          <w:szCs w:val="22"/>
        </w:rPr>
      </w:pPr>
      <w:hyperlink r:id="rId210" w:history="1">
        <w:r w:rsidR="01E35CB0" w:rsidRPr="00F16347">
          <w:rPr>
            <w:rStyle w:val="Hyperlink"/>
            <w:rFonts w:ascii="Arial" w:eastAsia="Arial" w:hAnsi="Arial" w:cs="Arial"/>
            <w:sz w:val="22"/>
            <w:szCs w:val="22"/>
          </w:rPr>
          <w:t>Golden Pearl 300-500</w:t>
        </w:r>
      </w:hyperlink>
    </w:p>
    <w:p w14:paraId="61E02FD8" w14:textId="59158B96" w:rsidR="0D013BC9" w:rsidRPr="007827A4" w:rsidRDefault="0D013BC9" w:rsidP="007827A4">
      <w:pPr>
        <w:pStyle w:val="ListParagraph"/>
        <w:numPr>
          <w:ilvl w:val="0"/>
          <w:numId w:val="2"/>
        </w:numPr>
        <w:spacing w:line="276" w:lineRule="auto"/>
        <w:rPr>
          <w:rFonts w:ascii="Arial" w:hAnsi="Arial" w:cs="Arial"/>
          <w:sz w:val="22"/>
          <w:szCs w:val="22"/>
        </w:rPr>
      </w:pPr>
      <w:hyperlink r:id="rId211" w:history="1">
        <w:r w:rsidR="01E35CB0" w:rsidRPr="00F16347">
          <w:rPr>
            <w:rStyle w:val="Hyperlink"/>
            <w:rFonts w:ascii="Arial" w:eastAsia="Arial" w:hAnsi="Arial" w:cs="Arial"/>
            <w:sz w:val="22"/>
            <w:szCs w:val="22"/>
          </w:rPr>
          <w:t>Golden Pearl 500-800</w:t>
        </w:r>
      </w:hyperlink>
    </w:p>
    <w:sectPr w:rsidR="0D013BC9" w:rsidRPr="007827A4" w:rsidSect="00061986">
      <w:pgSz w:w="12240" w:h="15840"/>
      <w:pgMar w:top="720" w:right="720" w:bottom="720" w:left="72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arpton, Thomas" w:date="2022-09-28T14:40:00Z" w:initials="ST">
    <w:p w14:paraId="1A3AED03" w14:textId="7A8DFEC9" w:rsidR="00E236B8" w:rsidRDefault="00E236B8">
      <w:pPr>
        <w:pStyle w:val="CommentText"/>
      </w:pPr>
      <w:r>
        <w:rPr>
          <w:rStyle w:val="CommentReference"/>
        </w:rPr>
        <w:annotationRef/>
      </w:r>
      <w:r>
        <w:t>Arial 11 is standard point. FYI.</w:t>
      </w:r>
    </w:p>
  </w:comment>
  <w:comment w:id="1" w:author="Sieler Jr, Michael James" w:date="2022-12-20T09:03:00Z" w:initials="SJMJ">
    <w:p w14:paraId="34B33C34" w14:textId="77777777" w:rsidR="001F0A4E" w:rsidRDefault="001F0A4E" w:rsidP="002B3221">
      <w:r>
        <w:rPr>
          <w:rStyle w:val="CommentReference"/>
        </w:rPr>
        <w:annotationRef/>
      </w:r>
      <w:r>
        <w:rPr>
          <w:sz w:val="20"/>
          <w:szCs w:val="20"/>
        </w:rPr>
        <w:t>Changed this sentence to be more accurate since we didn't rear 60 fish, we actually reared 90 fish, but we only analyzed 60 gut microbiomes</w:t>
      </w:r>
    </w:p>
  </w:comment>
  <w:comment w:id="5" w:author="Sieler Jr, Michael James" w:date="2022-11-30T12:54:00Z" w:initials="SJMJ">
    <w:p w14:paraId="65727363" w14:textId="49075F56" w:rsidR="00E236B8" w:rsidRDefault="00E236B8" w:rsidP="00D25EBF">
      <w:r>
        <w:rPr>
          <w:rStyle w:val="CommentReference"/>
        </w:rPr>
        <w:annotationRef/>
      </w:r>
      <w:r>
        <w:rPr>
          <w:sz w:val="20"/>
          <w:szCs w:val="20"/>
        </w:rPr>
        <w:t>Add citation</w:t>
      </w:r>
    </w:p>
  </w:comment>
  <w:comment w:id="7" w:author="Kent, Michael" w:date="2022-12-06T15:51:00Z" w:initials="KM">
    <w:p w14:paraId="13817F1E" w14:textId="74AC8DD9" w:rsidR="00E236B8" w:rsidRDefault="00E236B8">
      <w:pPr>
        <w:pStyle w:val="CommentText"/>
      </w:pPr>
      <w:r>
        <w:rPr>
          <w:rStyle w:val="CommentReference"/>
        </w:rPr>
        <w:annotationRef/>
      </w:r>
      <w:r>
        <w:t>I believe Zoltan and more information on the Gemma and Ziegler diet make.</w:t>
      </w:r>
    </w:p>
  </w:comment>
  <w:comment w:id="8" w:author="Sieler Jr, Michael James" w:date="2022-12-20T09:04:00Z" w:initials="SJMJ">
    <w:p w14:paraId="0689E3FC" w14:textId="77777777" w:rsidR="00FD1A6F" w:rsidRDefault="001F0A4E" w:rsidP="000D56A8">
      <w:r>
        <w:rPr>
          <w:rStyle w:val="CommentReference"/>
        </w:rPr>
        <w:annotationRef/>
      </w:r>
      <w:r w:rsidR="00FD1A6F">
        <w:rPr>
          <w:sz w:val="20"/>
          <w:szCs w:val="20"/>
        </w:rPr>
        <w:t>I’ve included all the information Zoltan has provided us in the past. You can find this in supplementary section 4. If there is additional information needed for the paper can you ask Zoltan?</w:t>
      </w:r>
    </w:p>
  </w:comment>
  <w:comment w:id="9" w:author="Thomas Sharpton" w:date="2022-11-08T06:53:00Z" w:initials="TS">
    <w:p w14:paraId="186FCBF2" w14:textId="44DF313F" w:rsidR="00E236B8" w:rsidRDefault="00E236B8">
      <w:pPr>
        <w:pStyle w:val="CommentText"/>
      </w:pPr>
      <w:r>
        <w:t>Can you point to a table?</w:t>
      </w:r>
      <w:r>
        <w:rPr>
          <w:rStyle w:val="CommentReference"/>
        </w:rPr>
        <w:annotationRef/>
      </w:r>
    </w:p>
  </w:comment>
  <w:comment w:id="10" w:author="Michael James Sieler Jr" w:date="2022-11-29T18:30:00Z" w:initials="MJ">
    <w:p w14:paraId="365CD2BB" w14:textId="7C54735E" w:rsidR="00E236B8" w:rsidRDefault="00E236B8">
      <w:pPr>
        <w:pStyle w:val="CommentText"/>
      </w:pPr>
      <w:r>
        <w:t xml:space="preserve">I've constructed a table myself, but it's a rough estimate based on the information the commercial diets provide. The only diet I have complete information for is the Watts diet. </w:t>
      </w:r>
      <w:r>
        <w:rPr>
          <w:rStyle w:val="CommentReference"/>
        </w:rPr>
        <w:annotationRef/>
      </w:r>
    </w:p>
    <w:p w14:paraId="48AD5B4E" w14:textId="2DC960F7" w:rsidR="00E236B8" w:rsidRDefault="00E236B8">
      <w:pPr>
        <w:pStyle w:val="CommentText"/>
      </w:pPr>
    </w:p>
    <w:p w14:paraId="5BB3ABE6" w14:textId="7F8C5BDC" w:rsidR="00E236B8" w:rsidRDefault="00E236B8">
      <w:pPr>
        <w:pStyle w:val="CommentText"/>
      </w:pPr>
      <w:r>
        <w:t>Should I include the table I made, and include as much information as I can, noting where information is missing?</w:t>
      </w:r>
    </w:p>
  </w:comment>
  <w:comment w:id="11" w:author="Michael James Sieler Jr" w:date="2022-11-30T12:44:00Z" w:initials="MJ">
    <w:p w14:paraId="348BF5BA" w14:textId="646C1E18" w:rsidR="00E236B8" w:rsidRDefault="00E236B8">
      <w:pPr>
        <w:pStyle w:val="CommentText"/>
      </w:pPr>
      <w:r>
        <w:t>See Supplementary section 4 for some tables and further information about diets</w:t>
      </w:r>
      <w:r>
        <w:rPr>
          <w:rStyle w:val="CommentReference"/>
        </w:rPr>
        <w:annotationRef/>
      </w:r>
    </w:p>
  </w:comment>
  <w:comment w:id="12" w:author="Michael James Sieler Jr" w:date="2022-11-25T11:26:00Z" w:initials="SJMJ">
    <w:p w14:paraId="00E4A4A5" w14:textId="77777777" w:rsidR="00E236B8" w:rsidRDefault="00E236B8" w:rsidP="00D25EBF">
      <w:r>
        <w:rPr>
          <w:rStyle w:val="CommentReference"/>
        </w:rPr>
        <w:annotationRef/>
      </w:r>
      <w:r>
        <w:rPr>
          <w:sz w:val="20"/>
          <w:szCs w:val="20"/>
        </w:rPr>
        <w:t>…across fish diet and development.</w:t>
      </w:r>
      <w:r>
        <w:rPr>
          <w:rStyle w:val="CommentReference"/>
        </w:rPr>
        <w:annotationRef/>
      </w:r>
    </w:p>
  </w:comment>
  <w:comment w:id="13" w:author="Sieler Jr, Michael James" w:date="2022-12-20T12:52:00Z" w:initials="SJMJ">
    <w:p w14:paraId="67BB21DB" w14:textId="77777777" w:rsidR="00FD1A6F" w:rsidRDefault="00FD1A6F" w:rsidP="00A44E6E">
      <w:r>
        <w:rPr>
          <w:rStyle w:val="CommentReference"/>
        </w:rPr>
        <w:annotationRef/>
      </w:r>
      <w:r>
        <w:rPr>
          <w:sz w:val="20"/>
          <w:szCs w:val="20"/>
        </w:rPr>
        <w:t>Mike, I’m not sure what you’re trying to say here. If you want me to include a reference, can you please leave a common at the sentence you want it at with the authors/title/year, etc. Thanks!</w:t>
      </w:r>
    </w:p>
  </w:comment>
  <w:comment w:id="49" w:author="Thomas Sharpton" w:date="2022-11-15T11:37:00Z" w:initials="TS">
    <w:p w14:paraId="75DAEB98" w14:textId="7079A6AC" w:rsidR="00E236B8" w:rsidRDefault="00E236B8">
      <w:pPr>
        <w:pStyle w:val="CommentText"/>
      </w:pPr>
      <w:r>
        <w:t>In general or in 3mpf fish?</w:t>
      </w:r>
      <w:r>
        <w:rPr>
          <w:rStyle w:val="CommentReference"/>
        </w:rPr>
        <w:annotationRef/>
      </w:r>
      <w:r>
        <w:rPr>
          <w:rStyle w:val="CommentReference"/>
        </w:rPr>
        <w:annotationRef/>
      </w:r>
    </w:p>
  </w:comment>
  <w:comment w:id="50" w:author="Thomas Sharpton" w:date="2022-11-15T11:27:00Z" w:initials="TS">
    <w:p w14:paraId="07E33CB9" w14:textId="07A94007" w:rsidR="00E236B8" w:rsidRDefault="00E236B8">
      <w:pPr>
        <w:pStyle w:val="CommentText"/>
      </w:pPr>
      <w:r>
        <w:t>You need to be clear about what group of fish you are referring to.</w:t>
      </w:r>
      <w:r>
        <w:rPr>
          <w:rStyle w:val="CommentReference"/>
        </w:rPr>
        <w:annotationRef/>
      </w:r>
      <w:r>
        <w:rPr>
          <w:rStyle w:val="CommentReference"/>
        </w:rPr>
        <w:annotationRef/>
      </w:r>
    </w:p>
  </w:comment>
  <w:comment w:id="51" w:author="Sieler Jr, Michael James" w:date="2022-08-31T17:02:00Z" w:initials="SJMJ">
    <w:p w14:paraId="4B6344EB" w14:textId="205C111E" w:rsidR="00E236B8" w:rsidRDefault="00E236B8" w:rsidP="009F7EC7">
      <w:r>
        <w:rPr>
          <w:rStyle w:val="CommentReference"/>
        </w:rPr>
        <w:annotationRef/>
      </w:r>
      <w:r>
        <w:rPr>
          <w:sz w:val="20"/>
          <w:szCs w:val="20"/>
        </w:rPr>
        <w:t xml:space="preserve">Shannon wasn’t significant between ZIRC and Gemma, but Simpson’s is, so I elected to put Simpson here. Is that fair, or should I keep a consistent metric throughout and reference the significance in a table or </w:t>
      </w:r>
      <w:r>
        <w:rPr>
          <w:sz w:val="20"/>
          <w:szCs w:val="20"/>
        </w:rPr>
        <w:t>suppl figure?</w:t>
      </w:r>
    </w:p>
  </w:comment>
  <w:comment w:id="52" w:author="Sharpton, Thomas" w:date="2022-09-28T14:51:00Z" w:initials="ST">
    <w:p w14:paraId="79AEAB0C" w14:textId="4667ED2E" w:rsidR="00E236B8" w:rsidRDefault="00E236B8">
      <w:pPr>
        <w:pStyle w:val="CommentText"/>
      </w:pPr>
      <w:r>
        <w:rPr>
          <w:rStyle w:val="CommentReference"/>
        </w:rPr>
        <w:annotationRef/>
      </w:r>
      <w:r>
        <w:t>This is OK, just be prepared to discuss in review.</w:t>
      </w:r>
    </w:p>
  </w:comment>
  <w:comment w:id="53" w:author="Thomas Sharpton" w:date="2022-11-15T10:26:00Z" w:initials="TS">
    <w:p w14:paraId="4CB9D915" w14:textId="0BD16636" w:rsidR="00E236B8" w:rsidRDefault="00E236B8" w:rsidP="315B2B79">
      <w:pPr>
        <w:pStyle w:val="CommentText"/>
      </w:pPr>
      <w:r>
        <w:t xml:space="preserve">What happened up to 1 </w:t>
      </w:r>
      <w:r>
        <w:t>mpf?</w:t>
      </w:r>
      <w:r>
        <w:rPr>
          <w:rStyle w:val="CommentReference"/>
        </w:rPr>
        <w:annotationRef/>
      </w:r>
      <w:r>
        <w:rPr>
          <w:rStyle w:val="CommentReference"/>
        </w:rPr>
        <w:annotationRef/>
      </w:r>
    </w:p>
  </w:comment>
  <w:comment w:id="54" w:author="Sharpton, Thomas" w:date="2022-09-28T14:56:00Z" w:initials="ST">
    <w:p w14:paraId="0B8059FD" w14:textId="77777777" w:rsidR="00E236B8" w:rsidRDefault="00E236B8">
      <w:pPr>
        <w:pStyle w:val="CommentText"/>
      </w:pPr>
      <w:r>
        <w:rPr>
          <w:rStyle w:val="CommentReference"/>
        </w:rPr>
        <w:annotationRef/>
      </w:r>
      <w:r>
        <w:t>This change is important and needs to be reflected throughout, unless you clarify somewhere that ZIRC, Gemma and Watts mean diets.</w:t>
      </w:r>
      <w:r>
        <w:rPr>
          <w:rStyle w:val="CommentReference"/>
        </w:rPr>
        <w:annotationRef/>
      </w:r>
    </w:p>
  </w:comment>
  <w:comment w:id="55" w:author="Sieler Jr, Michael James" w:date="2022-09-29T09:03:00Z" w:initials="SJMJ">
    <w:p w14:paraId="5608EAE4" w14:textId="77777777" w:rsidR="00E236B8" w:rsidRDefault="00E236B8" w:rsidP="009F7EC7">
      <w:r>
        <w:rPr>
          <w:rStyle w:val="CommentReference"/>
        </w:rPr>
        <w:annotationRef/>
      </w:r>
      <w:r>
        <w:rPr>
          <w:sz w:val="20"/>
          <w:szCs w:val="20"/>
        </w:rPr>
        <w:t>Got it.</w:t>
      </w:r>
      <w:r>
        <w:rPr>
          <w:rStyle w:val="CommentReference"/>
        </w:rPr>
        <w:annotationRef/>
      </w:r>
    </w:p>
  </w:comment>
  <w:comment w:id="56" w:author="Sharpton, Thomas" w:date="2022-09-28T15:07:00Z" w:initials="ST">
    <w:p w14:paraId="2F281E92" w14:textId="77777777" w:rsidR="00E236B8" w:rsidRDefault="00E236B8">
      <w:pPr>
        <w:pStyle w:val="CommentText"/>
      </w:pPr>
      <w:r>
        <w:rPr>
          <w:rStyle w:val="CommentReference"/>
        </w:rPr>
        <w:annotationRef/>
      </w:r>
      <w:r>
        <w:t>Spending a lot of time here on these results. What are you learning through these comparisons that advances the story?</w:t>
      </w:r>
    </w:p>
  </w:comment>
  <w:comment w:id="57" w:author="Sieler Jr, Michael James" w:date="2022-11-03T12:36:00Z" w:initials="SJMJ">
    <w:p w14:paraId="2AE0C746" w14:textId="77777777" w:rsidR="00E236B8" w:rsidRDefault="00E236B8" w:rsidP="00D25EBF">
      <w:r>
        <w:rPr>
          <w:rStyle w:val="CommentReference"/>
        </w:rPr>
        <w:annotationRef/>
      </w:r>
      <w:r>
        <w:rPr>
          <w:sz w:val="20"/>
          <w:szCs w:val="20"/>
        </w:rPr>
        <w:t>I’m not sure where or how to justify this assertion in the second half of this sentence.</w:t>
      </w:r>
      <w:r>
        <w:rPr>
          <w:rStyle w:val="CommentReference"/>
        </w:rPr>
        <w:annotationRef/>
      </w:r>
    </w:p>
  </w:comment>
  <w:comment w:id="58" w:author="Thomas Sharpton" w:date="2022-11-15T11:53:00Z" w:initials="TS">
    <w:p w14:paraId="060D6E5A" w14:textId="7A6A477E" w:rsidR="00E236B8" w:rsidRDefault="00E236B8">
      <w:pPr>
        <w:pStyle w:val="CommentText"/>
      </w:pPr>
      <w:r>
        <w:t>What about microbiome by BCS? Didn't you do that too? Should report that result.</w:t>
      </w:r>
      <w:r>
        <w:rPr>
          <w:rStyle w:val="CommentReference"/>
        </w:rPr>
        <w:annotationRef/>
      </w:r>
    </w:p>
  </w:comment>
  <w:comment w:id="59" w:author="Michael James Sieler Jr" w:date="2022-11-30T08:50:00Z" w:initials="MJ">
    <w:p w14:paraId="5F122B72" w14:textId="2EACC5CF" w:rsidR="00E236B8" w:rsidRDefault="00E236B8">
      <w:pPr>
        <w:pStyle w:val="CommentText"/>
      </w:pPr>
      <w:r>
        <w:t xml:space="preserve">I report this in Section 3 because it encapsulates both 4mo and 7mo time points, and shows the BCS ~ Alpha diversity connection with ZIRC-diet fed fish. </w:t>
      </w:r>
      <w:r>
        <w:rPr>
          <w:rStyle w:val="CommentReference"/>
        </w:rPr>
        <w:annotationRef/>
      </w:r>
    </w:p>
    <w:p w14:paraId="278ABA17" w14:textId="1D871FBB" w:rsidR="00E236B8" w:rsidRDefault="00E236B8">
      <w:pPr>
        <w:pStyle w:val="CommentText"/>
      </w:pPr>
    </w:p>
    <w:p w14:paraId="3AA35995" w14:textId="70EEB002" w:rsidR="00E236B8" w:rsidRDefault="00E236B8">
      <w:pPr>
        <w:pStyle w:val="CommentText"/>
      </w:pPr>
      <w:r>
        <w:t xml:space="preserve">Do you think </w:t>
      </w:r>
      <w:r>
        <w:t xml:space="preserve">its worth including here too. I don't think there's much of a story at 4mo, tbh. </w:t>
      </w:r>
    </w:p>
  </w:comment>
  <w:comment w:id="65" w:author="Thomas Sharpton" w:date="2022-11-15T12:05:00Z" w:initials="TS">
    <w:p w14:paraId="2EA4645F" w14:textId="59556CB9" w:rsidR="00E236B8" w:rsidRDefault="00E236B8">
      <w:pPr>
        <w:pStyle w:val="CommentText"/>
      </w:pPr>
      <w:r>
        <w:t>can you restate for clarity? I'm not sure what you mean by this.</w:t>
      </w:r>
      <w:r>
        <w:rPr>
          <w:rStyle w:val="CommentReference"/>
        </w:rPr>
        <w:annotationRef/>
      </w:r>
      <w:r>
        <w:rPr>
          <w:rStyle w:val="CommentReference"/>
        </w:rPr>
        <w:annotationRef/>
      </w:r>
    </w:p>
  </w:comment>
  <w:comment w:id="66" w:author="Thomas Sharpton" w:date="2022-11-15T12:03:00Z" w:initials="TS">
    <w:p w14:paraId="60D8F3D1" w14:textId="34050637" w:rsidR="00E236B8" w:rsidRDefault="00E236B8">
      <w:pPr>
        <w:pStyle w:val="CommentText"/>
      </w:pPr>
      <w:r>
        <w:t>be explicit</w:t>
      </w:r>
      <w:r>
        <w:rPr>
          <w:rStyle w:val="CommentReference"/>
        </w:rPr>
        <w:annotationRef/>
      </w:r>
      <w:r>
        <w:rPr>
          <w:rStyle w:val="CommentReference"/>
        </w:rPr>
        <w:annotationRef/>
      </w:r>
    </w:p>
  </w:comment>
  <w:comment w:id="67" w:author="Thomas Sharpton" w:date="2022-11-15T12:01:00Z" w:initials="TS">
    <w:p w14:paraId="2732AD3B" w14:textId="2B2E0771" w:rsidR="00E236B8" w:rsidRDefault="00E236B8">
      <w:pPr>
        <w:pStyle w:val="CommentText"/>
      </w:pPr>
      <w:r>
        <w:t>dispersion?</w:t>
      </w:r>
      <w:r>
        <w:rPr>
          <w:rStyle w:val="CommentReference"/>
        </w:rPr>
        <w:annotationRef/>
      </w:r>
      <w:r>
        <w:rPr>
          <w:rStyle w:val="CommentReference"/>
        </w:rPr>
        <w:annotationRef/>
      </w:r>
    </w:p>
  </w:comment>
  <w:comment w:id="68" w:author="Thomas Sharpton" w:date="2022-09-29T05:45:00Z" w:initials="TS">
    <w:p w14:paraId="374C11D4" w14:textId="77777777" w:rsidR="00E236B8" w:rsidRDefault="00E236B8">
      <w:pPr>
        <w:pStyle w:val="CommentText"/>
      </w:pPr>
      <w:r>
        <w:t>This is awkward.</w:t>
      </w:r>
      <w:r>
        <w:rPr>
          <w:rStyle w:val="CommentReference"/>
        </w:rPr>
        <w:annotationRef/>
      </w:r>
    </w:p>
  </w:comment>
  <w:comment w:id="69" w:author="Thomas Sharpton" w:date="2022-09-29T05:49:00Z" w:initials="TS">
    <w:p w14:paraId="7C54BE5D" w14:textId="77777777" w:rsidR="00E236B8" w:rsidRDefault="00E236B8">
      <w:pPr>
        <w:pStyle w:val="CommentText"/>
      </w:pPr>
      <w:r>
        <w:t>It's important to use all of the words necessary to ensure accurate grammar. Else you will be accused of being a lazy writer.</w:t>
      </w:r>
      <w:r>
        <w:rPr>
          <w:rStyle w:val="CommentReference"/>
        </w:rPr>
        <w:annotationRef/>
      </w:r>
    </w:p>
  </w:comment>
  <w:comment w:id="70" w:author="Thomas Sharpton" w:date="2022-11-15T12:18:00Z" w:initials="TS">
    <w:p w14:paraId="216D2996" w14:textId="0EAAF5ED" w:rsidR="00E236B8" w:rsidRDefault="00E236B8">
      <w:pPr>
        <w:pStyle w:val="CommentText"/>
      </w:pPr>
      <w:r>
        <w:t>What does this mean?</w:t>
      </w:r>
      <w:r>
        <w:rPr>
          <w:rStyle w:val="CommentReference"/>
        </w:rPr>
        <w:annotationRef/>
      </w:r>
      <w:r>
        <w:rPr>
          <w:rStyle w:val="CommentReference"/>
        </w:rPr>
        <w:annotationRef/>
      </w:r>
      <w:r>
        <w:rPr>
          <w:rStyle w:val="CommentReference"/>
        </w:rPr>
        <w:annotationRef/>
      </w:r>
    </w:p>
  </w:comment>
  <w:comment w:id="71" w:author="Thomas Sharpton" w:date="2022-11-15T12:34:00Z" w:initials="TS">
    <w:p w14:paraId="42C4EA10" w14:textId="55E9DCF0" w:rsidR="00E236B8" w:rsidRDefault="00E236B8">
      <w:pPr>
        <w:pStyle w:val="CommentText"/>
      </w:pPr>
      <w:r>
        <w:t>awkward</w:t>
      </w:r>
      <w:r>
        <w:rPr>
          <w:rStyle w:val="CommentReference"/>
        </w:rPr>
        <w:annotationRef/>
      </w:r>
      <w:r>
        <w:rPr>
          <w:rStyle w:val="CommentReference"/>
        </w:rPr>
        <w:annotationRef/>
      </w:r>
      <w:r>
        <w:rPr>
          <w:rStyle w:val="CommentReference"/>
        </w:rPr>
        <w:annotationRef/>
      </w:r>
    </w:p>
  </w:comment>
  <w:comment w:id="72" w:author="Thomas Sharpton" w:date="2022-11-15T12:35:00Z" w:initials="TS">
    <w:p w14:paraId="3248438F" w14:textId="75717103" w:rsidR="00E236B8" w:rsidRDefault="00E236B8">
      <w:pPr>
        <w:pStyle w:val="CommentText"/>
      </w:pPr>
      <w:r>
        <w:t>hard for me to revise given the lack of details, but rather than saying "were some that were enriched", revise to say something like "the taxa that were more abundant included..."</w:t>
      </w:r>
      <w:r>
        <w:rPr>
          <w:rStyle w:val="CommentReference"/>
        </w:rPr>
        <w:annotationRef/>
      </w:r>
      <w:r>
        <w:rPr>
          <w:rStyle w:val="CommentReference"/>
        </w:rPr>
        <w:annotationRef/>
      </w:r>
      <w:r>
        <w:rPr>
          <w:rStyle w:val="CommentReference"/>
        </w:rPr>
        <w:annotationRef/>
      </w:r>
    </w:p>
  </w:comment>
  <w:comment w:id="73" w:author="Thomas Sharpton" w:date="2022-11-15T12:18:00Z" w:initials="TS">
    <w:p w14:paraId="164D4A6D" w14:textId="1604401E" w:rsidR="00E236B8" w:rsidRDefault="00E236B8">
      <w:pPr>
        <w:pStyle w:val="CommentText"/>
      </w:pPr>
      <w:r>
        <w:t>enriched in what?</w:t>
      </w:r>
      <w:r>
        <w:rPr>
          <w:rStyle w:val="CommentReference"/>
        </w:rPr>
        <w:annotationRef/>
      </w:r>
      <w:r>
        <w:rPr>
          <w:rStyle w:val="CommentReference"/>
        </w:rPr>
        <w:annotationRef/>
      </w:r>
      <w:r>
        <w:rPr>
          <w:rStyle w:val="CommentReference"/>
        </w:rPr>
        <w:annotationRef/>
      </w:r>
    </w:p>
  </w:comment>
  <w:comment w:id="74" w:author="Thomas Sharpton" w:date="2022-11-15T12:35:00Z" w:initials="TS">
    <w:p w14:paraId="4D6ECFCF" w14:textId="6B30F8A2" w:rsidR="00E236B8" w:rsidRDefault="00E236B8">
      <w:pPr>
        <w:pStyle w:val="CommentText"/>
      </w:pPr>
      <w:r>
        <w:t>awkward. I'm not sure I follow you here.</w:t>
      </w:r>
      <w:r>
        <w:rPr>
          <w:rStyle w:val="CommentReference"/>
        </w:rPr>
        <w:annotationRef/>
      </w:r>
      <w:r>
        <w:rPr>
          <w:rStyle w:val="CommentReference"/>
        </w:rPr>
        <w:annotationRef/>
      </w:r>
      <w:r>
        <w:rPr>
          <w:rStyle w:val="CommentReference"/>
        </w:rPr>
        <w:annotationRef/>
      </w:r>
    </w:p>
  </w:comment>
  <w:comment w:id="75" w:author="Thomas Sharpton" w:date="2022-11-15T12:36:00Z" w:initials="TS">
    <w:p w14:paraId="4C846E35" w14:textId="4BE53F64" w:rsidR="00E236B8" w:rsidRDefault="00E236B8">
      <w:pPr>
        <w:pStyle w:val="CommentText"/>
      </w:pPr>
      <w:r>
        <w:t>why is this interesting? are they also linked to weight?</w:t>
      </w:r>
      <w:r>
        <w:rPr>
          <w:rStyle w:val="CommentReference"/>
        </w:rPr>
        <w:annotationRef/>
      </w:r>
      <w:r>
        <w:rPr>
          <w:rStyle w:val="CommentReference"/>
        </w:rPr>
        <w:annotationRef/>
      </w:r>
      <w:r>
        <w:rPr>
          <w:rStyle w:val="CommentReference"/>
        </w:rPr>
        <w:annotationRef/>
      </w:r>
    </w:p>
  </w:comment>
  <w:comment w:id="76" w:author="Thomas Sharpton" w:date="2022-11-15T12:39:00Z" w:initials="TS">
    <w:p w14:paraId="3A196A16" w14:textId="0E3B29BF" w:rsidR="00E236B8" w:rsidRDefault="00E236B8">
      <w:pPr>
        <w:pStyle w:val="CommentText"/>
      </w:pPr>
      <w:r>
        <w:t>This might be a stretch. Just point to what is known here, not the speculation, unless you have clearer cut evidence.</w:t>
      </w:r>
      <w:r>
        <w:rPr>
          <w:rStyle w:val="CommentReference"/>
        </w:rPr>
        <w:annotationRef/>
      </w:r>
      <w:r>
        <w:rPr>
          <w:rStyle w:val="CommentReference"/>
        </w:rPr>
        <w:annotationRef/>
      </w:r>
      <w:r>
        <w:rPr>
          <w:rStyle w:val="CommentReference"/>
        </w:rPr>
        <w:annotationRef/>
      </w:r>
    </w:p>
  </w:comment>
  <w:comment w:id="77" w:author="Thomas Sharpton" w:date="2022-11-15T12:40:00Z" w:initials="TS">
    <w:p w14:paraId="32D9517F" w14:textId="107D47A9" w:rsidR="00E236B8" w:rsidRDefault="00E236B8">
      <w:pPr>
        <w:pStyle w:val="CommentText"/>
      </w:pPr>
      <w:r>
        <w:t>awkward. Maybe associated with?</w:t>
      </w:r>
      <w:r>
        <w:rPr>
          <w:rStyle w:val="CommentReference"/>
        </w:rPr>
        <w:annotationRef/>
      </w:r>
      <w:r>
        <w:rPr>
          <w:rStyle w:val="CommentReference"/>
        </w:rPr>
        <w:annotationRef/>
      </w:r>
    </w:p>
  </w:comment>
  <w:comment w:id="78" w:author="Thomas Sharpton" w:date="2022-09-29T05:58:00Z" w:initials="TS">
    <w:p w14:paraId="38BEF4FB" w14:textId="69EBE4EA" w:rsidR="00E236B8" w:rsidRDefault="00E236B8">
      <w:pPr>
        <w:pStyle w:val="CommentText"/>
      </w:pPr>
      <w:r>
        <w:t>Variation in BCS between fish 129 and 214 days old? It's not clear what is being discussed here.</w:t>
      </w:r>
      <w:r>
        <w:rPr>
          <w:rStyle w:val="CommentReference"/>
        </w:rPr>
        <w:annotationRef/>
      </w:r>
      <w:r>
        <w:rPr>
          <w:rStyle w:val="CommentReference"/>
        </w:rPr>
        <w:annotationRef/>
      </w:r>
    </w:p>
  </w:comment>
  <w:comment w:id="79" w:author="Kent, Michael" w:date="2022-12-06T20:23:00Z" w:initials="KM">
    <w:p w14:paraId="0ADCDE7C" w14:textId="7D5C8EDB" w:rsidR="00E236B8" w:rsidRDefault="00E236B8">
      <w:pPr>
        <w:pStyle w:val="CommentText"/>
      </w:pPr>
      <w:r>
        <w:rPr>
          <w:rStyle w:val="CommentReference"/>
        </w:rPr>
        <w:annotationRef/>
      </w:r>
      <w:r>
        <w:t>Michael and Tom, Shouldn’t we include the actual P values?</w:t>
      </w:r>
    </w:p>
  </w:comment>
  <w:comment w:id="80" w:author="Thomas Sharpton" w:date="2022-11-15T12:43:00Z" w:initials="TS">
    <w:p w14:paraId="45E5EF45" w14:textId="17CC5ACB" w:rsidR="00E236B8" w:rsidRDefault="00E236B8">
      <w:pPr>
        <w:pStyle w:val="CommentText"/>
      </w:pPr>
      <w:r>
        <w:t xml:space="preserve">Is this accurate? </w:t>
      </w:r>
      <w:r>
        <w:t>or is it just saying that the differences in body condition score across diets are not impacted by time?</w:t>
      </w:r>
      <w:r>
        <w:rPr>
          <w:rStyle w:val="CommentReference"/>
        </w:rPr>
        <w:annotationRef/>
      </w:r>
    </w:p>
  </w:comment>
  <w:comment w:id="81" w:author="Thomas Sharpton" w:date="2022-11-15T12:44:00Z" w:initials="TS">
    <w:p w14:paraId="4836F959" w14:textId="629BCD90" w:rsidR="00E236B8" w:rsidRDefault="00E236B8">
      <w:pPr>
        <w:pStyle w:val="CommentText"/>
      </w:pPr>
      <w:r>
        <w:t xml:space="preserve">I guess you know that BCS is actually different between 4 and 7 </w:t>
      </w:r>
      <w:r>
        <w:t>mpf, so it can't simply be what I'm saying above. I think you should add that observation to clarify the rationale for your statement about rate.</w:t>
      </w:r>
      <w:r>
        <w:rPr>
          <w:rStyle w:val="CommentReference"/>
        </w:rPr>
        <w:annotationRef/>
      </w:r>
    </w:p>
  </w:comment>
  <w:comment w:id="82" w:author="Sharpton, Thomas" w:date="2022-12-05T13:18:00Z" w:initials="ST">
    <w:p w14:paraId="6616E131" w14:textId="5E1C1FDC" w:rsidR="00E236B8" w:rsidRDefault="00E236B8">
      <w:pPr>
        <w:pStyle w:val="CommentText"/>
      </w:pPr>
      <w:r>
        <w:rPr>
          <w:rStyle w:val="CommentReference"/>
        </w:rPr>
        <w:annotationRef/>
      </w:r>
      <w:r>
        <w:t>I’m not sure it’s worth including this, as it’s very hard to interpret given that we don’t know if it’s M. chelonae or not that we are observing here.</w:t>
      </w:r>
    </w:p>
  </w:comment>
  <w:comment w:id="83" w:author="Michael James Sieler Jr" w:date="2022-11-17T17:14:00Z" w:initials="MJ">
    <w:p w14:paraId="5B2BB37C" w14:textId="4719DE02" w:rsidR="00E236B8" w:rsidRDefault="00E236B8">
      <w:pPr>
        <w:pStyle w:val="CommentText"/>
      </w:pPr>
      <w:r>
        <w:t>Add sentence</w:t>
      </w:r>
      <w:r>
        <w:rPr>
          <w:rStyle w:val="CommentReference"/>
        </w:rPr>
        <w:annotationRef/>
      </w:r>
      <w:r>
        <w:rPr>
          <w:rStyle w:val="CommentReference"/>
        </w:rPr>
        <w:annotationRef/>
      </w:r>
      <w:r>
        <w:rPr>
          <w:rStyle w:val="CommentReference"/>
        </w:rPr>
        <w:annotationRef/>
      </w:r>
    </w:p>
  </w:comment>
  <w:comment w:id="102" w:author="Thomas Sharpton" w:date="2022-11-16T13:56:00Z" w:initials="TS">
    <w:p w14:paraId="1559DB5F" w14:textId="2AB33352" w:rsidR="00E236B8" w:rsidRDefault="00E236B8">
      <w:pPr>
        <w:pStyle w:val="CommentText"/>
      </w:pPr>
      <w:r>
        <w:t>What test?</w:t>
      </w:r>
      <w:r>
        <w:rPr>
          <w:rStyle w:val="CommentReference"/>
        </w:rPr>
        <w:annotationRef/>
      </w:r>
      <w:r>
        <w:rPr>
          <w:rStyle w:val="CommentReference"/>
        </w:rPr>
        <w:annotationRef/>
      </w:r>
    </w:p>
  </w:comment>
  <w:comment w:id="103" w:author="Thomas Sharpton" w:date="2022-09-29T06:19:00Z" w:initials="TS">
    <w:p w14:paraId="076E5BE9" w14:textId="77777777" w:rsidR="00E236B8" w:rsidRDefault="00E236B8">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r>
        <w:rPr>
          <w:rStyle w:val="CommentReference"/>
        </w:rPr>
        <w:annotationRef/>
      </w:r>
      <w:r>
        <w:rPr>
          <w:rStyle w:val="CommentReference"/>
        </w:rPr>
        <w:annotationRef/>
      </w:r>
    </w:p>
  </w:comment>
  <w:comment w:id="104" w:author="Thomas Sharpton" w:date="2022-11-16T13:58:00Z" w:initials="TS">
    <w:p w14:paraId="00BB7565" w14:textId="4C2AB7FA" w:rsidR="00E236B8" w:rsidRDefault="00E236B8">
      <w:pPr>
        <w:pStyle w:val="CommentText"/>
      </w:pPr>
      <w:r>
        <w:t xml:space="preserve">I'm confused - are you saying </w:t>
      </w:r>
      <w:r>
        <w:t>gemma fed fish are not? If so, be explicit.</w:t>
      </w:r>
      <w:r>
        <w:rPr>
          <w:rStyle w:val="CommentReference"/>
        </w:rPr>
        <w:annotationRef/>
      </w:r>
      <w:r>
        <w:rPr>
          <w:rStyle w:val="CommentReference"/>
        </w:rPr>
        <w:annotationRef/>
      </w:r>
    </w:p>
  </w:comment>
  <w:comment w:id="105" w:author="Thomas Sharpton" w:date="2022-11-16T13:59:00Z" w:initials="TS">
    <w:p w14:paraId="5CBE5CF2" w14:textId="0863D6D5" w:rsidR="00E236B8" w:rsidRDefault="00E236B8">
      <w:pPr>
        <w:pStyle w:val="CommentText"/>
      </w:pPr>
      <w:r>
        <w:t xml:space="preserve">Awkward - not entirely sure what you are saying here. Based on the above, it also sounds like diet does mediate this sensitivity to exposure, at least based on the magnitude of the effect. I would try to clarify the findings in this section, because they currently read as being a bit contradictory. </w:t>
      </w:r>
      <w:r>
        <w:rPr>
          <w:rStyle w:val="CommentReference"/>
        </w:rPr>
        <w:annotationRef/>
      </w:r>
      <w:r>
        <w:rPr>
          <w:rStyle w:val="CommentReference"/>
        </w:rPr>
        <w:annotationRef/>
      </w:r>
    </w:p>
  </w:comment>
  <w:comment w:id="106" w:author="Thomas Sharpton" w:date="2022-11-16T14:01:00Z" w:initials="TS">
    <w:p w14:paraId="66E53826" w14:textId="4CF66FF8" w:rsidR="00E236B8" w:rsidRDefault="00E236B8">
      <w:pPr>
        <w:pStyle w:val="CommentText"/>
      </w:pPr>
      <w:r>
        <w:t>Just a heads up, you tend to forget including this word in your writing. Remember, don't be a lazy writer! Use the words required to communicate the ideas you intend (this one is a VERY common habit).</w:t>
      </w:r>
      <w:r>
        <w:rPr>
          <w:rStyle w:val="CommentReference"/>
        </w:rPr>
        <w:annotationRef/>
      </w:r>
      <w:r>
        <w:rPr>
          <w:rStyle w:val="CommentReference"/>
        </w:rPr>
        <w:annotationRef/>
      </w:r>
    </w:p>
  </w:comment>
  <w:comment w:id="107" w:author="Thomas Sharpton" w:date="2022-11-16T14:03:00Z" w:initials="TS">
    <w:p w14:paraId="01F62F45" w14:textId="1C33625E" w:rsidR="00E236B8" w:rsidRDefault="00E236B8">
      <w:pPr>
        <w:pStyle w:val="CommentText"/>
      </w:pPr>
      <w:r>
        <w:t>This is a little confusing to follow, as it reads as being a bit contradictory...</w:t>
      </w:r>
      <w:r>
        <w:rPr>
          <w:rStyle w:val="CommentReference"/>
        </w:rPr>
        <w:annotationRef/>
      </w:r>
      <w:r>
        <w:rPr>
          <w:rStyle w:val="CommentReference"/>
        </w:rPr>
        <w:annotationRef/>
      </w:r>
    </w:p>
  </w:comment>
  <w:comment w:id="108" w:author="Thomas Sharpton" w:date="2022-11-16T14:04:00Z" w:initials="TS">
    <w:p w14:paraId="71B77857" w14:textId="1F4BB4FB" w:rsidR="00E236B8" w:rsidRDefault="00E236B8">
      <w:pPr>
        <w:pStyle w:val="CommentText"/>
      </w:pPr>
      <w:r>
        <w:t>This is a good observation to support the claim below that efforts to integrate data across studies MUST consider diet effects, as they may overwhelm experimental (here infection) effects.</w:t>
      </w:r>
      <w:r>
        <w:rPr>
          <w:rStyle w:val="CommentReference"/>
        </w:rPr>
        <w:annotationRef/>
      </w:r>
      <w:r>
        <w:rPr>
          <w:rStyle w:val="CommentReference"/>
        </w:rPr>
        <w:annotationRef/>
      </w:r>
    </w:p>
  </w:comment>
  <w:comment w:id="109" w:author="Thomas Sharpton" w:date="2022-11-16T14:06:00Z" w:initials="TS">
    <w:p w14:paraId="3BA4C586" w14:textId="6C43AF2F" w:rsidR="00E236B8" w:rsidRDefault="00E236B8">
      <w:pPr>
        <w:pStyle w:val="CommentText"/>
      </w:pPr>
      <w:r>
        <w:t>I think there are words missing here...</w:t>
      </w:r>
      <w:r>
        <w:rPr>
          <w:rStyle w:val="CommentReference"/>
        </w:rPr>
        <w:annotationRef/>
      </w:r>
      <w:r>
        <w:rPr>
          <w:rStyle w:val="CommentReference"/>
        </w:rPr>
        <w:annotationRef/>
      </w:r>
    </w:p>
  </w:comment>
  <w:comment w:id="110" w:author="Thomas Sharpton" w:date="2022-11-16T14:06:00Z" w:initials="TS">
    <w:p w14:paraId="2D4A2858" w14:textId="7057A27D" w:rsidR="00E236B8" w:rsidRDefault="00E236B8">
      <w:pPr>
        <w:pStyle w:val="CommentText"/>
      </w:pPr>
      <w:r>
        <w:t>Same - words missing?</w:t>
      </w:r>
      <w:r>
        <w:rPr>
          <w:rStyle w:val="CommentReference"/>
        </w:rPr>
        <w:annotationRef/>
      </w:r>
      <w:r>
        <w:rPr>
          <w:rStyle w:val="CommentReference"/>
        </w:rPr>
        <w:annotationRef/>
      </w:r>
    </w:p>
  </w:comment>
  <w:comment w:id="111" w:author="Sieler Jr, Michael James" w:date="2022-11-30T12:57:00Z" w:initials="SJMJ">
    <w:p w14:paraId="31386329" w14:textId="77777777" w:rsidR="00E236B8" w:rsidRDefault="00E236B8" w:rsidP="00D25EBF">
      <w:r>
        <w:rPr>
          <w:rStyle w:val="CommentReference"/>
        </w:rPr>
        <w:annotationRef/>
      </w:r>
      <w:r>
        <w:rPr>
          <w:sz w:val="20"/>
          <w:szCs w:val="20"/>
        </w:rPr>
        <w:t>Add citations</w:t>
      </w:r>
    </w:p>
  </w:comment>
  <w:comment w:id="112" w:author="Sharpton, Thomas" w:date="2022-12-05T13:45:00Z" w:initials="ST">
    <w:p w14:paraId="041E2875" w14:textId="10C4DCFD" w:rsidR="00E236B8" w:rsidRDefault="00E236B8">
      <w:pPr>
        <w:pStyle w:val="CommentText"/>
      </w:pPr>
      <w:r>
        <w:rPr>
          <w:rStyle w:val="CommentReference"/>
        </w:rPr>
        <w:annotationRef/>
      </w:r>
      <w:r>
        <w:t>Unpack this. Not quite sure what you mean here.</w:t>
      </w:r>
    </w:p>
  </w:comment>
  <w:comment w:id="117" w:author="Sieler Jr, Michael James" w:date="2022-12-19T17:13:00Z" w:initials="SJMJ">
    <w:p w14:paraId="2A04BDFF" w14:textId="77777777" w:rsidR="009303C6" w:rsidRDefault="009303C6" w:rsidP="009B4C2B">
      <w:r>
        <w:rPr>
          <w:rStyle w:val="CommentReference"/>
        </w:rPr>
        <w:annotationRef/>
      </w:r>
      <w:r>
        <w:rPr>
          <w:sz w:val="20"/>
          <w:szCs w:val="20"/>
        </w:rPr>
        <w:t>Update section to discuss infection results</w:t>
      </w:r>
    </w:p>
  </w:comment>
  <w:comment w:id="118" w:author="Sharpton, Thomas" w:date="2022-12-05T13:45:00Z" w:initials="ST">
    <w:p w14:paraId="27347180" w14:textId="58B297D5" w:rsidR="00E236B8" w:rsidRDefault="00E236B8">
      <w:pPr>
        <w:pStyle w:val="CommentText"/>
      </w:pPr>
      <w:r>
        <w:rPr>
          <w:rStyle w:val="CommentReference"/>
        </w:rPr>
        <w:annotationRef/>
      </w:r>
      <w:r>
        <w:t>Main driver of what?</w:t>
      </w:r>
    </w:p>
  </w:comment>
  <w:comment w:id="149" w:author="Sieler Jr, Michael James" w:date="2022-10-13T10:57:00Z" w:initials="SJMJ">
    <w:p w14:paraId="1ED1C658" w14:textId="5DE8B5CB" w:rsidR="00E236B8" w:rsidRDefault="00E236B8" w:rsidP="009F7EC7">
      <w:r>
        <w:rPr>
          <w:rStyle w:val="CommentReference"/>
        </w:rPr>
        <w:annotationRef/>
      </w:r>
      <w:r>
        <w:rPr>
          <w:sz w:val="20"/>
          <w:szCs w:val="20"/>
        </w:rPr>
        <w:t>Need Mike to review zebrafish methods</w:t>
      </w:r>
    </w:p>
  </w:comment>
  <w:comment w:id="150" w:author="Sieler Jr, Michael James" w:date="2022-11-03T15:56:00Z" w:initials="SJMJ">
    <w:p w14:paraId="57A9A6DF" w14:textId="77777777" w:rsidR="00E236B8" w:rsidRDefault="00E236B8" w:rsidP="00D25EBF">
      <w:r>
        <w:rPr>
          <w:rStyle w:val="CommentReference"/>
        </w:rPr>
        <w:annotationRef/>
      </w:r>
      <w:r>
        <w:rPr>
          <w:sz w:val="20"/>
          <w:szCs w:val="20"/>
        </w:rPr>
        <w:t>Some of these will need updating since we subset fish from the larger experiment</w:t>
      </w:r>
    </w:p>
  </w:comment>
  <w:comment w:id="151" w:author="Sieler Jr, Michael James" w:date="2022-12-20T12:45:00Z" w:initials="SJMJ">
    <w:p w14:paraId="7481C652" w14:textId="77777777" w:rsidR="005F6757" w:rsidRDefault="005F6757" w:rsidP="006D0183">
      <w:r>
        <w:rPr>
          <w:rStyle w:val="CommentReference"/>
        </w:rPr>
        <w:annotationRef/>
      </w:r>
      <w:r>
        <w:rPr>
          <w:sz w:val="20"/>
          <w:szCs w:val="20"/>
        </w:rPr>
        <w:t>Colleen, please review</w:t>
      </w:r>
    </w:p>
  </w:comment>
  <w:comment w:id="152" w:author="Sieler Jr, Michael James" w:date="2022-12-20T12:46:00Z" w:initials="SJMJ">
    <w:p w14:paraId="07ADFCC0" w14:textId="77777777" w:rsidR="005F6757" w:rsidRDefault="005F6757" w:rsidP="00A12260">
      <w:r>
        <w:rPr>
          <w:rStyle w:val="CommentReference"/>
        </w:rPr>
        <w:annotationRef/>
      </w:r>
      <w:r>
        <w:rPr>
          <w:sz w:val="20"/>
          <w:szCs w:val="20"/>
        </w:rPr>
        <w:t>Colleen, please review</w:t>
      </w:r>
    </w:p>
  </w:comment>
  <w:comment w:id="156" w:author="Sieler Jr, Michael James" w:date="2022-12-20T12:46:00Z" w:initials="SJMJ">
    <w:p w14:paraId="50329133" w14:textId="77777777" w:rsidR="005F6757" w:rsidRDefault="005F6757" w:rsidP="00585E7D">
      <w:r>
        <w:rPr>
          <w:rStyle w:val="CommentReference"/>
        </w:rPr>
        <w:annotationRef/>
      </w:r>
      <w:r>
        <w:rPr>
          <w:sz w:val="20"/>
          <w:szCs w:val="20"/>
        </w:rPr>
        <w:t>Colleen, please review</w:t>
      </w:r>
    </w:p>
  </w:comment>
  <w:comment w:id="158" w:author="Sieler Jr, Michael James" w:date="2022-12-20T12:46:00Z" w:initials="SJMJ">
    <w:p w14:paraId="58F3B612" w14:textId="77777777" w:rsidR="005F6757" w:rsidRDefault="005F6757" w:rsidP="00AC5395">
      <w:r>
        <w:rPr>
          <w:rStyle w:val="CommentReference"/>
        </w:rPr>
        <w:annotationRef/>
      </w:r>
      <w:r>
        <w:rPr>
          <w:sz w:val="20"/>
          <w:szCs w:val="20"/>
        </w:rPr>
        <w:t>Colleen, please review</w:t>
      </w:r>
    </w:p>
  </w:comment>
  <w:comment w:id="160" w:author="Sieler Jr, Michael James" w:date="2022-12-20T12:46:00Z" w:initials="SJMJ">
    <w:p w14:paraId="560C1E96" w14:textId="77777777" w:rsidR="005F6757" w:rsidRDefault="005F6757" w:rsidP="00D764D9">
      <w:r>
        <w:rPr>
          <w:rStyle w:val="CommentReference"/>
        </w:rPr>
        <w:annotationRef/>
      </w:r>
      <w:r>
        <w:rPr>
          <w:sz w:val="20"/>
          <w:szCs w:val="20"/>
        </w:rPr>
        <w:t>Colleen, please review</w:t>
      </w:r>
    </w:p>
  </w:comment>
  <w:comment w:id="161" w:author="Sieler Jr, Michael James" w:date="2022-12-20T12:45:00Z" w:initials="SJMJ">
    <w:p w14:paraId="39317E89" w14:textId="60378F2C" w:rsidR="005F6757" w:rsidRDefault="005F6757" w:rsidP="00CD6420">
      <w:r>
        <w:rPr>
          <w:rStyle w:val="CommentReference"/>
        </w:rPr>
        <w:annotationRef/>
      </w:r>
      <w:r>
        <w:rPr>
          <w:sz w:val="20"/>
          <w:szCs w:val="20"/>
        </w:rPr>
        <w:t>Kristin, please review.</w:t>
      </w:r>
    </w:p>
  </w:comment>
  <w:comment w:id="162" w:author="Sieler Jr, Michael James" w:date="2022-10-13T10:56:00Z" w:initials="SJMJ">
    <w:p w14:paraId="4D1AE61C" w14:textId="28DFC2BD" w:rsidR="00E236B8" w:rsidRDefault="00E236B8" w:rsidP="009F7EC7">
      <w:r>
        <w:rPr>
          <w:rStyle w:val="CommentReference"/>
        </w:rPr>
        <w:annotationRef/>
      </w:r>
      <w:r>
        <w:rPr>
          <w:sz w:val="20"/>
          <w:szCs w:val="20"/>
        </w:rPr>
        <w:t>Need to review versions, citations, and packages.</w:t>
      </w:r>
    </w:p>
  </w:comment>
  <w:comment w:id="163" w:author="Sharpton, Thomas" w:date="2022-09-28T14:52:00Z" w:initials="ST">
    <w:p w14:paraId="78201C32" w14:textId="77777777" w:rsidR="00E236B8" w:rsidRDefault="00E236B8" w:rsidP="00B2096E">
      <w:pPr>
        <w:pStyle w:val="CommentText"/>
      </w:pPr>
      <w:r>
        <w:rPr>
          <w:rStyle w:val="CommentReference"/>
        </w:rPr>
        <w:annotationRef/>
      </w:r>
      <w:r>
        <w:t>Methods.</w:t>
      </w:r>
      <w:r>
        <w:rPr>
          <w:rStyle w:val="CommentReference"/>
        </w:rPr>
        <w:annotationRef/>
      </w:r>
    </w:p>
  </w:comment>
  <w:comment w:id="203" w:author="Michael James Sieler Jr" w:date="2022-11-30T12:41:00Z" w:initials="MJ">
    <w:p w14:paraId="06807A4F" w14:textId="0D274454" w:rsidR="00E236B8" w:rsidRDefault="00E236B8">
      <w:pPr>
        <w:pStyle w:val="CommentText"/>
      </w:pPr>
      <w:r>
        <w:t>Need Mike to confirm what the Watts diet nutritional composition is for juvenile and adult formulations.</w:t>
      </w:r>
      <w:r>
        <w:rPr>
          <w:rStyle w:val="CommentReference"/>
        </w:rPr>
        <w:annotationRef/>
      </w:r>
    </w:p>
    <w:p w14:paraId="6827B447" w14:textId="616839A3" w:rsidR="00E236B8" w:rsidRDefault="00E236B8">
      <w:pPr>
        <w:pStyle w:val="CommentText"/>
      </w:pPr>
    </w:p>
    <w:p w14:paraId="03ED7E41" w14:textId="42573984" w:rsidR="00E236B8" w:rsidRDefault="00E236B8">
      <w:pPr>
        <w:pStyle w:val="CommentText"/>
      </w:pPr>
      <w:r>
        <w:t>Z18-Z01 = Adult, Z02 = Juvenile</w:t>
      </w:r>
    </w:p>
    <w:p w14:paraId="7B68C438" w14:textId="76B16AA9" w:rsidR="00E236B8" w:rsidRDefault="00E236B8">
      <w:pPr>
        <w:pStyle w:val="CommentText"/>
      </w:pPr>
    </w:p>
    <w:p w14:paraId="1645F935" w14:textId="526CB78F" w:rsidR="00E236B8" w:rsidRDefault="00E236B8">
      <w:pPr>
        <w:pStyle w:val="CommentText"/>
      </w:pPr>
      <w:r>
        <w:t xml:space="preserve">I have this table from </w:t>
      </w:r>
      <w:r>
        <w:t xml:space="preserve">from the RoL presentation I gave, but I don't know where it orginated from. I don't have a copy in my email history nor locally. </w:t>
      </w:r>
    </w:p>
    <w:p w14:paraId="795DF53B" w14:textId="6E4FBF91" w:rsidR="00E236B8" w:rsidRDefault="00E236B8">
      <w:pPr>
        <w:pStyle w:val="CommentText"/>
      </w:pPr>
    </w:p>
    <w:p w14:paraId="03B93AF1" w14:textId="45238351" w:rsidR="00E236B8" w:rsidRDefault="00E236B8">
      <w:pPr>
        <w:pStyle w:val="CommentText"/>
      </w:pPr>
    </w:p>
  </w:comment>
  <w:comment w:id="204" w:author="Michael James Sieler Jr" w:date="2022-11-30T12:42:00Z" w:initials="MJ">
    <w:p w14:paraId="6E6DE0F0" w14:textId="7A9B03AA" w:rsidR="00E236B8" w:rsidRDefault="00E236B8">
      <w:pPr>
        <w:pStyle w:val="CommentText"/>
      </w:pPr>
      <w:r>
        <w:t>Oddly the table says zebrafish feeds for ZIRC, so I'm not sure what's going on.</w:t>
      </w:r>
      <w:r>
        <w:rPr>
          <w:rStyle w:val="CommentReference"/>
        </w:rPr>
        <w:annotationRef/>
      </w:r>
    </w:p>
    <w:p w14:paraId="25F17A36" w14:textId="31A7F7B4" w:rsidR="00E236B8" w:rsidRDefault="00E236B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1"/>
  <w15:commentEx w15:paraId="34B33C34" w15:done="0"/>
  <w15:commentEx w15:paraId="65727363" w15:done="1"/>
  <w15:commentEx w15:paraId="13817F1E" w15:done="0"/>
  <w15:commentEx w15:paraId="0689E3FC" w15:paraIdParent="13817F1E" w15:done="0"/>
  <w15:commentEx w15:paraId="186FCBF2" w15:done="1"/>
  <w15:commentEx w15:paraId="5BB3ABE6" w15:paraIdParent="186FCBF2" w15:done="1"/>
  <w15:commentEx w15:paraId="348BF5BA" w15:paraIdParent="186FCBF2" w15:done="1"/>
  <w15:commentEx w15:paraId="00E4A4A5" w15:done="1"/>
  <w15:commentEx w15:paraId="67BB21DB" w15:done="0"/>
  <w15:commentEx w15:paraId="75DAEB98" w15:done="1"/>
  <w15:commentEx w15:paraId="07E33CB9" w15:done="1"/>
  <w15:commentEx w15:paraId="4B6344EB" w15:done="1"/>
  <w15:commentEx w15:paraId="79AEAB0C" w15:paraIdParent="4B6344EB" w15:done="1"/>
  <w15:commentEx w15:paraId="4CB9D915" w15:done="1"/>
  <w15:commentEx w15:paraId="0B8059FD" w15:done="1"/>
  <w15:commentEx w15:paraId="5608EAE4" w15:paraIdParent="0B8059FD" w15:done="1"/>
  <w15:commentEx w15:paraId="2F281E92" w15:done="1"/>
  <w15:commentEx w15:paraId="2AE0C746" w15:done="1"/>
  <w15:commentEx w15:paraId="060D6E5A" w15:done="1"/>
  <w15:commentEx w15:paraId="3AA35995" w15:paraIdParent="060D6E5A" w15:done="1"/>
  <w15:commentEx w15:paraId="2EA4645F" w15:done="1"/>
  <w15:commentEx w15:paraId="60D8F3D1" w15:done="1"/>
  <w15:commentEx w15:paraId="2732AD3B" w15:done="1"/>
  <w15:commentEx w15:paraId="374C11D4" w15:done="1"/>
  <w15:commentEx w15:paraId="7C54BE5D" w15:done="1"/>
  <w15:commentEx w15:paraId="216D2996" w15:done="1"/>
  <w15:commentEx w15:paraId="42C4EA10" w15:done="1"/>
  <w15:commentEx w15:paraId="3248438F" w15:done="1"/>
  <w15:commentEx w15:paraId="164D4A6D" w15:done="1"/>
  <w15:commentEx w15:paraId="4D6ECFCF" w15:done="1"/>
  <w15:commentEx w15:paraId="4C846E35" w15:done="1"/>
  <w15:commentEx w15:paraId="3A196A16" w15:done="1"/>
  <w15:commentEx w15:paraId="32D9517F" w15:done="1"/>
  <w15:commentEx w15:paraId="38BEF4FB" w15:done="1"/>
  <w15:commentEx w15:paraId="0ADCDE7C" w15:done="1"/>
  <w15:commentEx w15:paraId="45E5EF45" w15:done="1"/>
  <w15:commentEx w15:paraId="4836F959" w15:paraIdParent="45E5EF45" w15:done="1"/>
  <w15:commentEx w15:paraId="6616E131" w15:done="0"/>
  <w15:commentEx w15:paraId="5B2BB37C" w15:done="1"/>
  <w15:commentEx w15:paraId="1559DB5F" w15:done="1"/>
  <w15:commentEx w15:paraId="076E5BE9" w15:done="1"/>
  <w15:commentEx w15:paraId="00BB7565" w15:done="1"/>
  <w15:commentEx w15:paraId="5CBE5CF2" w15:done="1"/>
  <w15:commentEx w15:paraId="66E53826" w15:done="1"/>
  <w15:commentEx w15:paraId="01F62F45" w15:done="1"/>
  <w15:commentEx w15:paraId="71B77857" w15:done="1"/>
  <w15:commentEx w15:paraId="3BA4C586" w15:done="1"/>
  <w15:commentEx w15:paraId="2D4A2858" w15:done="1"/>
  <w15:commentEx w15:paraId="31386329" w15:done="0"/>
  <w15:commentEx w15:paraId="041E2875" w15:done="1"/>
  <w15:commentEx w15:paraId="2A04BDFF" w15:done="1"/>
  <w15:commentEx w15:paraId="27347180" w15:done="1"/>
  <w15:commentEx w15:paraId="1ED1C658" w15:done="1"/>
  <w15:commentEx w15:paraId="57A9A6DF" w15:paraIdParent="1ED1C658" w15:done="1"/>
  <w15:commentEx w15:paraId="7481C652" w15:done="0"/>
  <w15:commentEx w15:paraId="07ADFCC0" w15:done="0"/>
  <w15:commentEx w15:paraId="50329133" w15:done="0"/>
  <w15:commentEx w15:paraId="58F3B612" w15:done="0"/>
  <w15:commentEx w15:paraId="560C1E96" w15:done="0"/>
  <w15:commentEx w15:paraId="39317E89" w15:done="0"/>
  <w15:commentEx w15:paraId="4D1AE61C" w15:done="0"/>
  <w15:commentEx w15:paraId="78201C32" w15:done="1"/>
  <w15:commentEx w15:paraId="03B93AF1" w15:done="0"/>
  <w15:commentEx w15:paraId="25F17A36" w15:paraIdParent="03B93A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BF8DD" w16cex:dateUtc="2022-12-20T17:03:00Z"/>
  <w16cex:commentExtensible w16cex:durableId="2731D103" w16cex:dateUtc="2022-11-30T20:54:00Z"/>
  <w16cex:commentExtensible w16cex:durableId="274BF905" w16cex:dateUtc="2022-12-20T17:04:00Z"/>
  <w16cex:commentExtensible w16cex:durableId="48C3FCB6" w16cex:dateUtc="2022-11-08T14:53:00Z"/>
  <w16cex:commentExtensible w16cex:durableId="4CBC385B" w16cex:dateUtc="2022-11-30T02:30:00Z"/>
  <w16cex:commentExtensible w16cex:durableId="4A6C4A05" w16cex:dateUtc="2022-11-30T20:44:00Z"/>
  <w16cex:commentExtensible w16cex:durableId="272B2502" w16cex:dateUtc="2022-11-25T19:26:00Z"/>
  <w16cex:commentExtensible w16cex:durableId="274C2EA2" w16cex:dateUtc="2022-12-20T20:52:00Z"/>
  <w16cex:commentExtensible w16cex:durableId="2F4EE959" w16cex:dateUtc="2022-11-15T19:37:00Z"/>
  <w16cex:commentExtensible w16cex:durableId="03218200" w16cex:dateUtc="2022-11-15T19:27:00Z"/>
  <w16cex:commentExtensible w16cex:durableId="26BA1299" w16cex:dateUtc="2022-09-01T00:02:00Z"/>
  <w16cex:commentExtensible w16cex:durableId="3D6C58CD" w16cex:dateUtc="2022-11-15T18:26:00Z"/>
  <w16cex:commentExtensible w16cex:durableId="270D6D1A" w16cex:dateUtc="2022-09-29T16:03:00Z"/>
  <w16cex:commentExtensible w16cex:durableId="270E3441" w16cex:dateUtc="2022-11-03T19:36:00Z"/>
  <w16cex:commentExtensible w16cex:durableId="4359F5AB" w16cex:dateUtc="2022-11-15T19:53:00Z"/>
  <w16cex:commentExtensible w16cex:durableId="2BF3AFE6" w16cex:dateUtc="2022-11-30T16:50:00Z"/>
  <w16cex:commentExtensible w16cex:durableId="2B7917E6" w16cex:dateUtc="2022-11-15T20:05:00Z"/>
  <w16cex:commentExtensible w16cex:durableId="4F574CEA" w16cex:dateUtc="2022-11-15T20:03:00Z"/>
  <w16cex:commentExtensible w16cex:durableId="347BB0C9" w16cex:dateUtc="2022-11-15T20:01:00Z"/>
  <w16cex:commentExtensible w16cex:durableId="270D6D1D" w16cex:dateUtc="2022-09-29T12:45:00Z"/>
  <w16cex:commentExtensible w16cex:durableId="270D6D1E" w16cex:dateUtc="2022-09-29T12:49:00Z"/>
  <w16cex:commentExtensible w16cex:durableId="59A91838" w16cex:dateUtc="2022-11-15T20:18:00Z"/>
  <w16cex:commentExtensible w16cex:durableId="60DC29C0" w16cex:dateUtc="2022-11-15T20:34:00Z"/>
  <w16cex:commentExtensible w16cex:durableId="46A92D4F" w16cex:dateUtc="2022-11-15T20:35:00Z"/>
  <w16cex:commentExtensible w16cex:durableId="0EF90B5D" w16cex:dateUtc="2022-11-15T20:18:00Z"/>
  <w16cex:commentExtensible w16cex:durableId="773C289A" w16cex:dateUtc="2022-11-15T20:35:00Z"/>
  <w16cex:commentExtensible w16cex:durableId="36BA2988" w16cex:dateUtc="2022-11-15T20:36:00Z"/>
  <w16cex:commentExtensible w16cex:durableId="6B303D42" w16cex:dateUtc="2022-11-15T20:39:00Z"/>
  <w16cex:commentExtensible w16cex:durableId="76DBB9CB" w16cex:dateUtc="2022-11-15T20:40:00Z"/>
  <w16cex:commentExtensible w16cex:durableId="078E386C" w16cex:dateUtc="2022-09-29T12:58:00Z"/>
  <w16cex:commentExtensible w16cex:durableId="37AAD66F" w16cex:dateUtc="2022-11-15T20:43:00Z"/>
  <w16cex:commentExtensible w16cex:durableId="62EB067A" w16cex:dateUtc="2022-11-15T20:44:00Z"/>
  <w16cex:commentExtensible w16cex:durableId="6ABEC102" w16cex:dateUtc="2022-11-18T01:14:00Z"/>
  <w16cex:commentExtensible w16cex:durableId="1720B4BE" w16cex:dateUtc="2022-11-16T21:56:00Z"/>
  <w16cex:commentExtensible w16cex:durableId="270D6D1F" w16cex:dateUtc="2022-09-29T13:19:00Z"/>
  <w16cex:commentExtensible w16cex:durableId="31A5F39E" w16cex:dateUtc="2022-11-16T21:58:00Z"/>
  <w16cex:commentExtensible w16cex:durableId="3ED34E0B" w16cex:dateUtc="2022-11-16T21:59:00Z"/>
  <w16cex:commentExtensible w16cex:durableId="51FB622F" w16cex:dateUtc="2022-11-16T22:01:00Z"/>
  <w16cex:commentExtensible w16cex:durableId="333F7232" w16cex:dateUtc="2022-11-16T22:03:00Z"/>
  <w16cex:commentExtensible w16cex:durableId="137C8E46" w16cex:dateUtc="2022-11-16T22:04:00Z"/>
  <w16cex:commentExtensible w16cex:durableId="407B6E3D" w16cex:dateUtc="2022-11-16T22:06:00Z"/>
  <w16cex:commentExtensible w16cex:durableId="63907AF4" w16cex:dateUtc="2022-11-16T22:06:00Z"/>
  <w16cex:commentExtensible w16cex:durableId="2731D19D" w16cex:dateUtc="2022-11-30T20:57:00Z"/>
  <w16cex:commentExtensible w16cex:durableId="274B1A52" w16cex:dateUtc="2022-12-20T01:13:00Z"/>
  <w16cex:commentExtensible w16cex:durableId="26F26D90" w16cex:dateUtc="2022-10-13T17:57:00Z"/>
  <w16cex:commentExtensible w16cex:durableId="270E6331" w16cex:dateUtc="2022-11-03T22:56:00Z"/>
  <w16cex:commentExtensible w16cex:durableId="274C2D05" w16cex:dateUtc="2022-12-20T20:45:00Z"/>
  <w16cex:commentExtensible w16cex:durableId="274C2D0A" w16cex:dateUtc="2022-12-20T20:46:00Z"/>
  <w16cex:commentExtensible w16cex:durableId="274C2D10" w16cex:dateUtc="2022-12-20T20:46:00Z"/>
  <w16cex:commentExtensible w16cex:durableId="274C2D15" w16cex:dateUtc="2022-12-20T20:46:00Z"/>
  <w16cex:commentExtensible w16cex:durableId="274C2D1A" w16cex:dateUtc="2022-12-20T20:46:00Z"/>
  <w16cex:commentExtensible w16cex:durableId="274C2CF4" w16cex:dateUtc="2022-12-20T20:45:00Z"/>
  <w16cex:commentExtensible w16cex:durableId="26F26D7B" w16cex:dateUtc="2022-10-13T17:56:00Z"/>
  <w16cex:commentExtensible w16cex:durableId="7B12E77E" w16cex:dateUtc="2022-11-30T20:41:00Z"/>
  <w16cex:commentExtensible w16cex:durableId="65A658B7" w16cex:dateUtc="2022-11-30T2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34B33C34" w16cid:durableId="274BF8DD"/>
  <w16cid:commentId w16cid:paraId="65727363" w16cid:durableId="2731D103"/>
  <w16cid:commentId w16cid:paraId="13817F1E" w16cid:durableId="273C8A01"/>
  <w16cid:commentId w16cid:paraId="0689E3FC" w16cid:durableId="274BF905"/>
  <w16cid:commentId w16cid:paraId="186FCBF2" w16cid:durableId="48C3FCB6"/>
  <w16cid:commentId w16cid:paraId="5BB3ABE6" w16cid:durableId="4CBC385B"/>
  <w16cid:commentId w16cid:paraId="348BF5BA" w16cid:durableId="4A6C4A05"/>
  <w16cid:commentId w16cid:paraId="00E4A4A5" w16cid:durableId="272B2502"/>
  <w16cid:commentId w16cid:paraId="67BB21DB" w16cid:durableId="274C2EA2"/>
  <w16cid:commentId w16cid:paraId="75DAEB98" w16cid:durableId="2F4EE959"/>
  <w16cid:commentId w16cid:paraId="07E33CB9" w16cid:durableId="03218200"/>
  <w16cid:commentId w16cid:paraId="4B6344EB" w16cid:durableId="26BA1299"/>
  <w16cid:commentId w16cid:paraId="79AEAB0C" w16cid:durableId="752471CE"/>
  <w16cid:commentId w16cid:paraId="4CB9D915" w16cid:durableId="3D6C58CD"/>
  <w16cid:commentId w16cid:paraId="0B8059FD" w16cid:durableId="270D6D1B"/>
  <w16cid:commentId w16cid:paraId="5608EAE4" w16cid:durableId="270D6D1A"/>
  <w16cid:commentId w16cid:paraId="2F281E92" w16cid:durableId="270D6D1C"/>
  <w16cid:commentId w16cid:paraId="2AE0C746" w16cid:durableId="270E3441"/>
  <w16cid:commentId w16cid:paraId="060D6E5A" w16cid:durableId="4359F5AB"/>
  <w16cid:commentId w16cid:paraId="3AA35995" w16cid:durableId="2BF3AFE6"/>
  <w16cid:commentId w16cid:paraId="2EA4645F" w16cid:durableId="2B7917E6"/>
  <w16cid:commentId w16cid:paraId="60D8F3D1" w16cid:durableId="4F574CEA"/>
  <w16cid:commentId w16cid:paraId="2732AD3B" w16cid:durableId="347BB0C9"/>
  <w16cid:commentId w16cid:paraId="374C11D4" w16cid:durableId="270D6D1D"/>
  <w16cid:commentId w16cid:paraId="7C54BE5D" w16cid:durableId="270D6D1E"/>
  <w16cid:commentId w16cid:paraId="216D2996" w16cid:durableId="59A91838"/>
  <w16cid:commentId w16cid:paraId="42C4EA10" w16cid:durableId="60DC29C0"/>
  <w16cid:commentId w16cid:paraId="3248438F" w16cid:durableId="46A92D4F"/>
  <w16cid:commentId w16cid:paraId="164D4A6D" w16cid:durableId="0EF90B5D"/>
  <w16cid:commentId w16cid:paraId="4D6ECFCF" w16cid:durableId="773C289A"/>
  <w16cid:commentId w16cid:paraId="4C846E35" w16cid:durableId="36BA2988"/>
  <w16cid:commentId w16cid:paraId="3A196A16" w16cid:durableId="6B303D42"/>
  <w16cid:commentId w16cid:paraId="32D9517F" w16cid:durableId="76DBB9CB"/>
  <w16cid:commentId w16cid:paraId="38BEF4FB" w16cid:durableId="078E386C"/>
  <w16cid:commentId w16cid:paraId="0ADCDE7C" w16cid:durableId="273C8A1F"/>
  <w16cid:commentId w16cid:paraId="45E5EF45" w16cid:durableId="37AAD66F"/>
  <w16cid:commentId w16cid:paraId="4836F959" w16cid:durableId="62EB067A"/>
  <w16cid:commentId w16cid:paraId="6616E131" w16cid:durableId="273C8A23"/>
  <w16cid:commentId w16cid:paraId="5B2BB37C" w16cid:durableId="6ABEC102"/>
  <w16cid:commentId w16cid:paraId="1559DB5F" w16cid:durableId="1720B4BE"/>
  <w16cid:commentId w16cid:paraId="076E5BE9" w16cid:durableId="270D6D1F"/>
  <w16cid:commentId w16cid:paraId="00BB7565" w16cid:durableId="31A5F39E"/>
  <w16cid:commentId w16cid:paraId="5CBE5CF2" w16cid:durableId="3ED34E0B"/>
  <w16cid:commentId w16cid:paraId="66E53826" w16cid:durableId="51FB622F"/>
  <w16cid:commentId w16cid:paraId="01F62F45" w16cid:durableId="333F7232"/>
  <w16cid:commentId w16cid:paraId="71B77857" w16cid:durableId="137C8E46"/>
  <w16cid:commentId w16cid:paraId="3BA4C586" w16cid:durableId="407B6E3D"/>
  <w16cid:commentId w16cid:paraId="2D4A2858" w16cid:durableId="63907AF4"/>
  <w16cid:commentId w16cid:paraId="31386329" w16cid:durableId="2731D19D"/>
  <w16cid:commentId w16cid:paraId="041E2875" w16cid:durableId="273C8A2F"/>
  <w16cid:commentId w16cid:paraId="2A04BDFF" w16cid:durableId="274B1A52"/>
  <w16cid:commentId w16cid:paraId="27347180" w16cid:durableId="273C8A30"/>
  <w16cid:commentId w16cid:paraId="1ED1C658" w16cid:durableId="26F26D90"/>
  <w16cid:commentId w16cid:paraId="57A9A6DF" w16cid:durableId="270E6331"/>
  <w16cid:commentId w16cid:paraId="7481C652" w16cid:durableId="274C2D05"/>
  <w16cid:commentId w16cid:paraId="07ADFCC0" w16cid:durableId="274C2D0A"/>
  <w16cid:commentId w16cid:paraId="50329133" w16cid:durableId="274C2D10"/>
  <w16cid:commentId w16cid:paraId="58F3B612" w16cid:durableId="274C2D15"/>
  <w16cid:commentId w16cid:paraId="560C1E96" w16cid:durableId="274C2D1A"/>
  <w16cid:commentId w16cid:paraId="39317E89" w16cid:durableId="274C2CF4"/>
  <w16cid:commentId w16cid:paraId="4D1AE61C" w16cid:durableId="26F26D7B"/>
  <w16cid:commentId w16cid:paraId="78201C32" w16cid:durableId="26F40788"/>
  <w16cid:commentId w16cid:paraId="03B93AF1" w16cid:durableId="7B12E77E"/>
  <w16cid:commentId w16cid:paraId="25F17A36" w16cid:durableId="65A658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C3F32" w14:textId="77777777" w:rsidR="0053566A" w:rsidRDefault="0053566A" w:rsidP="000213B4">
      <w:r>
        <w:separator/>
      </w:r>
    </w:p>
  </w:endnote>
  <w:endnote w:type="continuationSeparator" w:id="0">
    <w:p w14:paraId="5CFA99BB" w14:textId="77777777" w:rsidR="0053566A" w:rsidRDefault="0053566A" w:rsidP="00021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15FFB" w14:textId="77777777" w:rsidR="0053566A" w:rsidRDefault="0053566A" w:rsidP="000213B4">
      <w:r>
        <w:separator/>
      </w:r>
    </w:p>
  </w:footnote>
  <w:footnote w:type="continuationSeparator" w:id="0">
    <w:p w14:paraId="3CA0EA4C" w14:textId="77777777" w:rsidR="0053566A" w:rsidRDefault="0053566A" w:rsidP="000213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60" w:author="Kent, Michael" w:date="2022-12-06T15:14:00Z"/>
  <w:sdt>
    <w:sdtPr>
      <w:id w:val="-2084519394"/>
      <w:docPartObj>
        <w:docPartGallery w:val="Page Numbers (Top of Page)"/>
        <w:docPartUnique/>
      </w:docPartObj>
    </w:sdtPr>
    <w:sdtEndPr>
      <w:rPr>
        <w:noProof/>
      </w:rPr>
    </w:sdtEndPr>
    <w:sdtContent>
      <w:customXmlInsRangeEnd w:id="60"/>
      <w:p w14:paraId="4C2051B5" w14:textId="0439547C" w:rsidR="00E236B8" w:rsidRDefault="00E236B8">
        <w:pPr>
          <w:pStyle w:val="Header"/>
          <w:jc w:val="right"/>
          <w:rPr>
            <w:ins w:id="61" w:author="Kent, Michael" w:date="2022-12-06T15:14:00Z"/>
          </w:rPr>
        </w:pPr>
        <w:ins w:id="62" w:author="Kent, Michael" w:date="2022-12-06T15:14:00Z">
          <w:r>
            <w:fldChar w:fldCharType="begin"/>
          </w:r>
          <w:r>
            <w:instrText xml:space="preserve"> PAGE   \* MERGEFORMAT </w:instrText>
          </w:r>
          <w:r>
            <w:fldChar w:fldCharType="separate"/>
          </w:r>
        </w:ins>
        <w:r w:rsidR="00EB5807">
          <w:rPr>
            <w:noProof/>
          </w:rPr>
          <w:t>28</w:t>
        </w:r>
        <w:ins w:id="63" w:author="Kent, Michael" w:date="2022-12-06T15:14:00Z">
          <w:r>
            <w:rPr>
              <w:noProof/>
            </w:rPr>
            <w:fldChar w:fldCharType="end"/>
          </w:r>
        </w:ins>
      </w:p>
      <w:customXmlInsRangeStart w:id="64" w:author="Kent, Michael" w:date="2022-12-06T15:14:00Z"/>
    </w:sdtContent>
  </w:sdt>
  <w:customXmlInsRangeEnd w:id="64"/>
  <w:p w14:paraId="1F424D54" w14:textId="77777777" w:rsidR="00E236B8" w:rsidRDefault="00E236B8">
    <w:pPr>
      <w:pStyle w:val="Header"/>
    </w:pPr>
  </w:p>
</w:hdr>
</file>

<file path=word/intelligence2.xml><?xml version="1.0" encoding="utf-8"?>
<int2:intelligence xmlns:int2="http://schemas.microsoft.com/office/intelligence/2020/intelligence" xmlns:oel="http://schemas.microsoft.com/office/2019/extlst">
  <int2:observations>
    <int2:textHash int2:hashCode="ypDsK3Sxv29Dl9" int2:id="SIYVqPzM">
      <int2:state int2:value="Rejected" int2:type="LegacyProofing"/>
    </int2:textHash>
    <int2:textHash int2:hashCode="Sw6wDwhqty12VI" int2:id="jdfxBpCe">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F232C"/>
    <w:multiLevelType w:val="hybridMultilevel"/>
    <w:tmpl w:val="B06CA70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36959"/>
    <w:multiLevelType w:val="hybridMultilevel"/>
    <w:tmpl w:val="A2BC8B44"/>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469AE"/>
    <w:multiLevelType w:val="hybridMultilevel"/>
    <w:tmpl w:val="B70CB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1E9A68"/>
    <w:multiLevelType w:val="hybridMultilevel"/>
    <w:tmpl w:val="0D8060FA"/>
    <w:lvl w:ilvl="0" w:tplc="DC426D38">
      <w:start w:val="1"/>
      <w:numFmt w:val="bullet"/>
      <w:lvlText w:val=""/>
      <w:lvlJc w:val="left"/>
      <w:pPr>
        <w:ind w:left="720" w:hanging="360"/>
      </w:pPr>
      <w:rPr>
        <w:rFonts w:ascii="Symbol" w:hAnsi="Symbol" w:hint="default"/>
      </w:rPr>
    </w:lvl>
    <w:lvl w:ilvl="1" w:tplc="7B30491A">
      <w:start w:val="1"/>
      <w:numFmt w:val="bullet"/>
      <w:lvlText w:val="o"/>
      <w:lvlJc w:val="left"/>
      <w:pPr>
        <w:ind w:left="1440" w:hanging="360"/>
      </w:pPr>
      <w:rPr>
        <w:rFonts w:ascii="Courier New" w:hAnsi="Courier New" w:hint="default"/>
      </w:rPr>
    </w:lvl>
    <w:lvl w:ilvl="2" w:tplc="C00659F0">
      <w:start w:val="1"/>
      <w:numFmt w:val="bullet"/>
      <w:lvlText w:val=""/>
      <w:lvlJc w:val="left"/>
      <w:pPr>
        <w:ind w:left="2160" w:hanging="360"/>
      </w:pPr>
      <w:rPr>
        <w:rFonts w:ascii="Wingdings" w:hAnsi="Wingdings" w:hint="default"/>
      </w:rPr>
    </w:lvl>
    <w:lvl w:ilvl="3" w:tplc="E2406780">
      <w:start w:val="1"/>
      <w:numFmt w:val="bullet"/>
      <w:lvlText w:val=""/>
      <w:lvlJc w:val="left"/>
      <w:pPr>
        <w:ind w:left="2880" w:hanging="360"/>
      </w:pPr>
      <w:rPr>
        <w:rFonts w:ascii="Symbol" w:hAnsi="Symbol" w:hint="default"/>
      </w:rPr>
    </w:lvl>
    <w:lvl w:ilvl="4" w:tplc="FC107396">
      <w:start w:val="1"/>
      <w:numFmt w:val="bullet"/>
      <w:lvlText w:val="o"/>
      <w:lvlJc w:val="left"/>
      <w:pPr>
        <w:ind w:left="3600" w:hanging="360"/>
      </w:pPr>
      <w:rPr>
        <w:rFonts w:ascii="Courier New" w:hAnsi="Courier New" w:hint="default"/>
      </w:rPr>
    </w:lvl>
    <w:lvl w:ilvl="5" w:tplc="D91C8E22">
      <w:start w:val="1"/>
      <w:numFmt w:val="bullet"/>
      <w:lvlText w:val=""/>
      <w:lvlJc w:val="left"/>
      <w:pPr>
        <w:ind w:left="4320" w:hanging="360"/>
      </w:pPr>
      <w:rPr>
        <w:rFonts w:ascii="Wingdings" w:hAnsi="Wingdings" w:hint="default"/>
      </w:rPr>
    </w:lvl>
    <w:lvl w:ilvl="6" w:tplc="516897B2">
      <w:start w:val="1"/>
      <w:numFmt w:val="bullet"/>
      <w:lvlText w:val=""/>
      <w:lvlJc w:val="left"/>
      <w:pPr>
        <w:ind w:left="5040" w:hanging="360"/>
      </w:pPr>
      <w:rPr>
        <w:rFonts w:ascii="Symbol" w:hAnsi="Symbol" w:hint="default"/>
      </w:rPr>
    </w:lvl>
    <w:lvl w:ilvl="7" w:tplc="F73E9CB8">
      <w:start w:val="1"/>
      <w:numFmt w:val="bullet"/>
      <w:lvlText w:val="o"/>
      <w:lvlJc w:val="left"/>
      <w:pPr>
        <w:ind w:left="5760" w:hanging="360"/>
      </w:pPr>
      <w:rPr>
        <w:rFonts w:ascii="Courier New" w:hAnsi="Courier New" w:hint="default"/>
      </w:rPr>
    </w:lvl>
    <w:lvl w:ilvl="8" w:tplc="C40A5FC8">
      <w:start w:val="1"/>
      <w:numFmt w:val="bullet"/>
      <w:lvlText w:val=""/>
      <w:lvlJc w:val="left"/>
      <w:pPr>
        <w:ind w:left="6480" w:hanging="360"/>
      </w:pPr>
      <w:rPr>
        <w:rFonts w:ascii="Wingdings" w:hAnsi="Wingdings" w:hint="default"/>
      </w:rPr>
    </w:lvl>
  </w:abstractNum>
  <w:abstractNum w:abstractNumId="9" w15:restartNumberingAfterBreak="0">
    <w:nsid w:val="4717E33F"/>
    <w:multiLevelType w:val="hybridMultilevel"/>
    <w:tmpl w:val="7BF84FB8"/>
    <w:lvl w:ilvl="0" w:tplc="9BEC4E18">
      <w:start w:val="1"/>
      <w:numFmt w:val="bullet"/>
      <w:lvlText w:val=""/>
      <w:lvlJc w:val="left"/>
      <w:pPr>
        <w:ind w:left="720" w:hanging="360"/>
      </w:pPr>
      <w:rPr>
        <w:rFonts w:ascii="Symbol" w:hAnsi="Symbol" w:hint="default"/>
      </w:rPr>
    </w:lvl>
    <w:lvl w:ilvl="1" w:tplc="643267F6">
      <w:start w:val="1"/>
      <w:numFmt w:val="bullet"/>
      <w:lvlText w:val="o"/>
      <w:lvlJc w:val="left"/>
      <w:pPr>
        <w:ind w:left="1440" w:hanging="360"/>
      </w:pPr>
      <w:rPr>
        <w:rFonts w:ascii="Courier New" w:hAnsi="Courier New" w:hint="default"/>
      </w:rPr>
    </w:lvl>
    <w:lvl w:ilvl="2" w:tplc="CFDEFF74">
      <w:start w:val="1"/>
      <w:numFmt w:val="bullet"/>
      <w:lvlText w:val=""/>
      <w:lvlJc w:val="left"/>
      <w:pPr>
        <w:ind w:left="2160" w:hanging="360"/>
      </w:pPr>
      <w:rPr>
        <w:rFonts w:ascii="Wingdings" w:hAnsi="Wingdings" w:hint="default"/>
      </w:rPr>
    </w:lvl>
    <w:lvl w:ilvl="3" w:tplc="9B7E9F88">
      <w:start w:val="1"/>
      <w:numFmt w:val="bullet"/>
      <w:lvlText w:val=""/>
      <w:lvlJc w:val="left"/>
      <w:pPr>
        <w:ind w:left="2880" w:hanging="360"/>
      </w:pPr>
      <w:rPr>
        <w:rFonts w:ascii="Symbol" w:hAnsi="Symbol" w:hint="default"/>
      </w:rPr>
    </w:lvl>
    <w:lvl w:ilvl="4" w:tplc="C9D0E860">
      <w:start w:val="1"/>
      <w:numFmt w:val="bullet"/>
      <w:lvlText w:val="o"/>
      <w:lvlJc w:val="left"/>
      <w:pPr>
        <w:ind w:left="3600" w:hanging="360"/>
      </w:pPr>
      <w:rPr>
        <w:rFonts w:ascii="Courier New" w:hAnsi="Courier New" w:hint="default"/>
      </w:rPr>
    </w:lvl>
    <w:lvl w:ilvl="5" w:tplc="5902FB4C">
      <w:start w:val="1"/>
      <w:numFmt w:val="bullet"/>
      <w:lvlText w:val=""/>
      <w:lvlJc w:val="left"/>
      <w:pPr>
        <w:ind w:left="4320" w:hanging="360"/>
      </w:pPr>
      <w:rPr>
        <w:rFonts w:ascii="Wingdings" w:hAnsi="Wingdings" w:hint="default"/>
      </w:rPr>
    </w:lvl>
    <w:lvl w:ilvl="6" w:tplc="3B9E9FEA">
      <w:start w:val="1"/>
      <w:numFmt w:val="bullet"/>
      <w:lvlText w:val=""/>
      <w:lvlJc w:val="left"/>
      <w:pPr>
        <w:ind w:left="5040" w:hanging="360"/>
      </w:pPr>
      <w:rPr>
        <w:rFonts w:ascii="Symbol" w:hAnsi="Symbol" w:hint="default"/>
      </w:rPr>
    </w:lvl>
    <w:lvl w:ilvl="7" w:tplc="819EE9AE">
      <w:start w:val="1"/>
      <w:numFmt w:val="bullet"/>
      <w:lvlText w:val="o"/>
      <w:lvlJc w:val="left"/>
      <w:pPr>
        <w:ind w:left="5760" w:hanging="360"/>
      </w:pPr>
      <w:rPr>
        <w:rFonts w:ascii="Courier New" w:hAnsi="Courier New" w:hint="default"/>
      </w:rPr>
    </w:lvl>
    <w:lvl w:ilvl="8" w:tplc="4F0E4C3C">
      <w:start w:val="1"/>
      <w:numFmt w:val="bullet"/>
      <w:lvlText w:val=""/>
      <w:lvlJc w:val="left"/>
      <w:pPr>
        <w:ind w:left="6480" w:hanging="360"/>
      </w:pPr>
      <w:rPr>
        <w:rFonts w:ascii="Wingdings" w:hAnsi="Wingdings" w:hint="default"/>
      </w:rPr>
    </w:lvl>
  </w:abstractNum>
  <w:abstractNum w:abstractNumId="10"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F2046"/>
    <w:multiLevelType w:val="hybridMultilevel"/>
    <w:tmpl w:val="A1FA9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E85ABF"/>
    <w:multiLevelType w:val="hybridMultilevel"/>
    <w:tmpl w:val="3224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3A3C33"/>
    <w:multiLevelType w:val="hybridMultilevel"/>
    <w:tmpl w:val="49F4A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C9952BF"/>
    <w:multiLevelType w:val="hybridMultilevel"/>
    <w:tmpl w:val="2148212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388725057">
    <w:abstractNumId w:val="9"/>
  </w:num>
  <w:num w:numId="2" w16cid:durableId="717170067">
    <w:abstractNumId w:val="8"/>
  </w:num>
  <w:num w:numId="3" w16cid:durableId="1052728803">
    <w:abstractNumId w:val="15"/>
  </w:num>
  <w:num w:numId="4" w16cid:durableId="576134893">
    <w:abstractNumId w:val="7"/>
  </w:num>
  <w:num w:numId="5" w16cid:durableId="1647665822">
    <w:abstractNumId w:val="3"/>
  </w:num>
  <w:num w:numId="6" w16cid:durableId="1229026336">
    <w:abstractNumId w:val="5"/>
  </w:num>
  <w:num w:numId="7" w16cid:durableId="1389568590">
    <w:abstractNumId w:val="10"/>
  </w:num>
  <w:num w:numId="8" w16cid:durableId="2007659438">
    <w:abstractNumId w:val="11"/>
  </w:num>
  <w:num w:numId="9" w16cid:durableId="2032491502">
    <w:abstractNumId w:val="0"/>
  </w:num>
  <w:num w:numId="10" w16cid:durableId="967860297">
    <w:abstractNumId w:val="1"/>
  </w:num>
  <w:num w:numId="11" w16cid:durableId="1844274460">
    <w:abstractNumId w:val="2"/>
  </w:num>
  <w:num w:numId="12" w16cid:durableId="139158505">
    <w:abstractNumId w:val="6"/>
  </w:num>
  <w:num w:numId="13" w16cid:durableId="2026784640">
    <w:abstractNumId w:val="14"/>
  </w:num>
  <w:num w:numId="14" w16cid:durableId="951211732">
    <w:abstractNumId w:val="4"/>
  </w:num>
  <w:num w:numId="15" w16cid:durableId="297809451">
    <w:abstractNumId w:val="16"/>
  </w:num>
  <w:num w:numId="16" w16cid:durableId="999967451">
    <w:abstractNumId w:val="13"/>
  </w:num>
  <w:num w:numId="17" w16cid:durableId="19215629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pton, Thomas">
    <w15:presenceInfo w15:providerId="None" w15:userId="Sharpton, Thomas"/>
  </w15:person>
  <w15:person w15:author="Sieler Jr, Michael James">
    <w15:presenceInfo w15:providerId="AD" w15:userId="S::sielerjm@oregonstate.edu::7edeff3c-38ab-4ac3-a485-a5fc2ee9f54a"/>
  </w15:person>
  <w15:person w15:author="Kent, Michael">
    <w15:presenceInfo w15:providerId="AD" w15:userId="S-1-5-21-828376571-1197701538-1844936127-313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0BB4"/>
    <w:rsid w:val="00001769"/>
    <w:rsid w:val="00002737"/>
    <w:rsid w:val="000028D5"/>
    <w:rsid w:val="0000336D"/>
    <w:rsid w:val="00003769"/>
    <w:rsid w:val="00003C59"/>
    <w:rsid w:val="00003EF6"/>
    <w:rsid w:val="00004393"/>
    <w:rsid w:val="0000453E"/>
    <w:rsid w:val="0000474D"/>
    <w:rsid w:val="000047AB"/>
    <w:rsid w:val="00004B5A"/>
    <w:rsid w:val="00005AF5"/>
    <w:rsid w:val="00007382"/>
    <w:rsid w:val="00007466"/>
    <w:rsid w:val="0000758D"/>
    <w:rsid w:val="00010C55"/>
    <w:rsid w:val="00010F57"/>
    <w:rsid w:val="00011221"/>
    <w:rsid w:val="00011256"/>
    <w:rsid w:val="000114D0"/>
    <w:rsid w:val="00011E4E"/>
    <w:rsid w:val="000124FA"/>
    <w:rsid w:val="00012F9D"/>
    <w:rsid w:val="00013161"/>
    <w:rsid w:val="00013366"/>
    <w:rsid w:val="00013868"/>
    <w:rsid w:val="000139A7"/>
    <w:rsid w:val="000151F2"/>
    <w:rsid w:val="000158A8"/>
    <w:rsid w:val="000159DA"/>
    <w:rsid w:val="00015EDC"/>
    <w:rsid w:val="000163B2"/>
    <w:rsid w:val="000168F8"/>
    <w:rsid w:val="00016EF9"/>
    <w:rsid w:val="000171D2"/>
    <w:rsid w:val="00017767"/>
    <w:rsid w:val="000177A2"/>
    <w:rsid w:val="00020095"/>
    <w:rsid w:val="00020FA3"/>
    <w:rsid w:val="00021346"/>
    <w:rsid w:val="000213B4"/>
    <w:rsid w:val="000213EE"/>
    <w:rsid w:val="0002203D"/>
    <w:rsid w:val="00022689"/>
    <w:rsid w:val="000235C2"/>
    <w:rsid w:val="00023796"/>
    <w:rsid w:val="0002491D"/>
    <w:rsid w:val="00024ADD"/>
    <w:rsid w:val="000252E1"/>
    <w:rsid w:val="00026416"/>
    <w:rsid w:val="00026648"/>
    <w:rsid w:val="00026763"/>
    <w:rsid w:val="00026BC0"/>
    <w:rsid w:val="000270AF"/>
    <w:rsid w:val="00030222"/>
    <w:rsid w:val="00030E02"/>
    <w:rsid w:val="00033095"/>
    <w:rsid w:val="000333DD"/>
    <w:rsid w:val="000338AA"/>
    <w:rsid w:val="0003411E"/>
    <w:rsid w:val="000344B8"/>
    <w:rsid w:val="00034865"/>
    <w:rsid w:val="00034D03"/>
    <w:rsid w:val="00036CEF"/>
    <w:rsid w:val="00036EF5"/>
    <w:rsid w:val="0003756D"/>
    <w:rsid w:val="000378AA"/>
    <w:rsid w:val="00037D44"/>
    <w:rsid w:val="0004024A"/>
    <w:rsid w:val="00040CB4"/>
    <w:rsid w:val="000423DE"/>
    <w:rsid w:val="00042B3F"/>
    <w:rsid w:val="00042BB7"/>
    <w:rsid w:val="00044402"/>
    <w:rsid w:val="0004448E"/>
    <w:rsid w:val="00044CED"/>
    <w:rsid w:val="00044F5F"/>
    <w:rsid w:val="0004609B"/>
    <w:rsid w:val="0004629C"/>
    <w:rsid w:val="00046344"/>
    <w:rsid w:val="00046988"/>
    <w:rsid w:val="00050123"/>
    <w:rsid w:val="00050647"/>
    <w:rsid w:val="00050744"/>
    <w:rsid w:val="00052B45"/>
    <w:rsid w:val="00053BBF"/>
    <w:rsid w:val="00054119"/>
    <w:rsid w:val="0005487A"/>
    <w:rsid w:val="0005524A"/>
    <w:rsid w:val="00055851"/>
    <w:rsid w:val="00056099"/>
    <w:rsid w:val="00056BA2"/>
    <w:rsid w:val="000614FF"/>
    <w:rsid w:val="00061986"/>
    <w:rsid w:val="00061CDD"/>
    <w:rsid w:val="00061D1D"/>
    <w:rsid w:val="00063522"/>
    <w:rsid w:val="00063CDC"/>
    <w:rsid w:val="00064052"/>
    <w:rsid w:val="00064AB0"/>
    <w:rsid w:val="000655B5"/>
    <w:rsid w:val="00065748"/>
    <w:rsid w:val="00065E28"/>
    <w:rsid w:val="00066F12"/>
    <w:rsid w:val="000673A6"/>
    <w:rsid w:val="0006759E"/>
    <w:rsid w:val="00067C38"/>
    <w:rsid w:val="000704C9"/>
    <w:rsid w:val="00070EBD"/>
    <w:rsid w:val="0007118C"/>
    <w:rsid w:val="000722DC"/>
    <w:rsid w:val="00072827"/>
    <w:rsid w:val="000752D6"/>
    <w:rsid w:val="000769ED"/>
    <w:rsid w:val="00077052"/>
    <w:rsid w:val="00077646"/>
    <w:rsid w:val="0008048F"/>
    <w:rsid w:val="00080A50"/>
    <w:rsid w:val="00080C28"/>
    <w:rsid w:val="0008140B"/>
    <w:rsid w:val="0008251E"/>
    <w:rsid w:val="00083F74"/>
    <w:rsid w:val="00085C60"/>
    <w:rsid w:val="0008657B"/>
    <w:rsid w:val="000866BB"/>
    <w:rsid w:val="00086CA3"/>
    <w:rsid w:val="000871F7"/>
    <w:rsid w:val="00087414"/>
    <w:rsid w:val="00091405"/>
    <w:rsid w:val="00095EAA"/>
    <w:rsid w:val="000961FD"/>
    <w:rsid w:val="00097E5F"/>
    <w:rsid w:val="000A02A9"/>
    <w:rsid w:val="000A044E"/>
    <w:rsid w:val="000A0C48"/>
    <w:rsid w:val="000A1BE8"/>
    <w:rsid w:val="000A255C"/>
    <w:rsid w:val="000A384C"/>
    <w:rsid w:val="000A3EDF"/>
    <w:rsid w:val="000A47D1"/>
    <w:rsid w:val="000A5CA8"/>
    <w:rsid w:val="000A5EB8"/>
    <w:rsid w:val="000A6381"/>
    <w:rsid w:val="000A6521"/>
    <w:rsid w:val="000A7972"/>
    <w:rsid w:val="000A7D5D"/>
    <w:rsid w:val="000B10CB"/>
    <w:rsid w:val="000B1306"/>
    <w:rsid w:val="000B143B"/>
    <w:rsid w:val="000B2CEA"/>
    <w:rsid w:val="000B2F7A"/>
    <w:rsid w:val="000B3AED"/>
    <w:rsid w:val="000B4485"/>
    <w:rsid w:val="000B55E9"/>
    <w:rsid w:val="000B70DC"/>
    <w:rsid w:val="000C1954"/>
    <w:rsid w:val="000C2995"/>
    <w:rsid w:val="000C375F"/>
    <w:rsid w:val="000C3BB7"/>
    <w:rsid w:val="000C3EF4"/>
    <w:rsid w:val="000C4380"/>
    <w:rsid w:val="000C56B3"/>
    <w:rsid w:val="000C5D03"/>
    <w:rsid w:val="000C5D49"/>
    <w:rsid w:val="000C5D4A"/>
    <w:rsid w:val="000C6289"/>
    <w:rsid w:val="000C6D07"/>
    <w:rsid w:val="000C7BD2"/>
    <w:rsid w:val="000D13A4"/>
    <w:rsid w:val="000D1BC1"/>
    <w:rsid w:val="000D2E8A"/>
    <w:rsid w:val="000D3ECA"/>
    <w:rsid w:val="000D446F"/>
    <w:rsid w:val="000D4654"/>
    <w:rsid w:val="000D5C05"/>
    <w:rsid w:val="000D70B2"/>
    <w:rsid w:val="000D796A"/>
    <w:rsid w:val="000D797F"/>
    <w:rsid w:val="000D7E48"/>
    <w:rsid w:val="000E00BC"/>
    <w:rsid w:val="000E0229"/>
    <w:rsid w:val="000E0783"/>
    <w:rsid w:val="000E0A20"/>
    <w:rsid w:val="000E0E1E"/>
    <w:rsid w:val="000E1575"/>
    <w:rsid w:val="000E1689"/>
    <w:rsid w:val="000E2444"/>
    <w:rsid w:val="000E279E"/>
    <w:rsid w:val="000E27F1"/>
    <w:rsid w:val="000E28B0"/>
    <w:rsid w:val="000E5148"/>
    <w:rsid w:val="000E518B"/>
    <w:rsid w:val="000E55DE"/>
    <w:rsid w:val="000E6050"/>
    <w:rsid w:val="000E6077"/>
    <w:rsid w:val="000E6545"/>
    <w:rsid w:val="000E691D"/>
    <w:rsid w:val="000E7C41"/>
    <w:rsid w:val="000F0972"/>
    <w:rsid w:val="000F1A4B"/>
    <w:rsid w:val="000F330A"/>
    <w:rsid w:val="000F3925"/>
    <w:rsid w:val="000F392F"/>
    <w:rsid w:val="000F460B"/>
    <w:rsid w:val="000F6A3A"/>
    <w:rsid w:val="000F7EED"/>
    <w:rsid w:val="001020FC"/>
    <w:rsid w:val="0010232C"/>
    <w:rsid w:val="001023CA"/>
    <w:rsid w:val="0010241F"/>
    <w:rsid w:val="001025AE"/>
    <w:rsid w:val="00103A57"/>
    <w:rsid w:val="00103A7E"/>
    <w:rsid w:val="00104964"/>
    <w:rsid w:val="00105C17"/>
    <w:rsid w:val="00105C53"/>
    <w:rsid w:val="001061AC"/>
    <w:rsid w:val="001079D1"/>
    <w:rsid w:val="00107ED9"/>
    <w:rsid w:val="00111390"/>
    <w:rsid w:val="0011240A"/>
    <w:rsid w:val="001132C5"/>
    <w:rsid w:val="00113BB4"/>
    <w:rsid w:val="00114594"/>
    <w:rsid w:val="00115682"/>
    <w:rsid w:val="00115DB9"/>
    <w:rsid w:val="001168CB"/>
    <w:rsid w:val="00116DC8"/>
    <w:rsid w:val="00117A84"/>
    <w:rsid w:val="00117F16"/>
    <w:rsid w:val="001201FC"/>
    <w:rsid w:val="001205A9"/>
    <w:rsid w:val="001227C4"/>
    <w:rsid w:val="00122805"/>
    <w:rsid w:val="001233EF"/>
    <w:rsid w:val="00123951"/>
    <w:rsid w:val="001303E7"/>
    <w:rsid w:val="00130C7D"/>
    <w:rsid w:val="00131600"/>
    <w:rsid w:val="0013238B"/>
    <w:rsid w:val="0013292F"/>
    <w:rsid w:val="0013381B"/>
    <w:rsid w:val="0013428F"/>
    <w:rsid w:val="00134D60"/>
    <w:rsid w:val="00134D7A"/>
    <w:rsid w:val="001352E3"/>
    <w:rsid w:val="001361EA"/>
    <w:rsid w:val="00136601"/>
    <w:rsid w:val="00137513"/>
    <w:rsid w:val="00137806"/>
    <w:rsid w:val="00140588"/>
    <w:rsid w:val="0014064F"/>
    <w:rsid w:val="00140F1D"/>
    <w:rsid w:val="00141059"/>
    <w:rsid w:val="001410F2"/>
    <w:rsid w:val="00143C1E"/>
    <w:rsid w:val="00144769"/>
    <w:rsid w:val="00147A7D"/>
    <w:rsid w:val="001507EB"/>
    <w:rsid w:val="001509EB"/>
    <w:rsid w:val="0015130C"/>
    <w:rsid w:val="00151EF3"/>
    <w:rsid w:val="00152BAC"/>
    <w:rsid w:val="001535A3"/>
    <w:rsid w:val="001539C3"/>
    <w:rsid w:val="0015448C"/>
    <w:rsid w:val="00154A0F"/>
    <w:rsid w:val="0015507B"/>
    <w:rsid w:val="0015616C"/>
    <w:rsid w:val="00156BFA"/>
    <w:rsid w:val="001579C2"/>
    <w:rsid w:val="001608CC"/>
    <w:rsid w:val="001608E2"/>
    <w:rsid w:val="00160E77"/>
    <w:rsid w:val="001619DD"/>
    <w:rsid w:val="001621B7"/>
    <w:rsid w:val="0016282D"/>
    <w:rsid w:val="00162939"/>
    <w:rsid w:val="001635EE"/>
    <w:rsid w:val="0016361C"/>
    <w:rsid w:val="00163BA2"/>
    <w:rsid w:val="001644B1"/>
    <w:rsid w:val="0016456F"/>
    <w:rsid w:val="001645BF"/>
    <w:rsid w:val="0016477C"/>
    <w:rsid w:val="00164AC3"/>
    <w:rsid w:val="00166A1B"/>
    <w:rsid w:val="0016723C"/>
    <w:rsid w:val="00167907"/>
    <w:rsid w:val="00167946"/>
    <w:rsid w:val="001703F5"/>
    <w:rsid w:val="00172D85"/>
    <w:rsid w:val="00174A86"/>
    <w:rsid w:val="00174CC8"/>
    <w:rsid w:val="00174FA4"/>
    <w:rsid w:val="00175275"/>
    <w:rsid w:val="00176D32"/>
    <w:rsid w:val="001774B3"/>
    <w:rsid w:val="00177DA5"/>
    <w:rsid w:val="001804E5"/>
    <w:rsid w:val="0018203D"/>
    <w:rsid w:val="001832C0"/>
    <w:rsid w:val="001836F6"/>
    <w:rsid w:val="00183C03"/>
    <w:rsid w:val="00183EA6"/>
    <w:rsid w:val="001847C2"/>
    <w:rsid w:val="00186039"/>
    <w:rsid w:val="001865BA"/>
    <w:rsid w:val="001869EB"/>
    <w:rsid w:val="00186AEA"/>
    <w:rsid w:val="00186DE6"/>
    <w:rsid w:val="00186F23"/>
    <w:rsid w:val="001878A2"/>
    <w:rsid w:val="00190793"/>
    <w:rsid w:val="00190D0D"/>
    <w:rsid w:val="00191BFE"/>
    <w:rsid w:val="00191E2D"/>
    <w:rsid w:val="00191E7E"/>
    <w:rsid w:val="001921A1"/>
    <w:rsid w:val="00192B12"/>
    <w:rsid w:val="00192CC2"/>
    <w:rsid w:val="00192E3C"/>
    <w:rsid w:val="00193B0B"/>
    <w:rsid w:val="00193B7B"/>
    <w:rsid w:val="001942E6"/>
    <w:rsid w:val="00195155"/>
    <w:rsid w:val="001A02E5"/>
    <w:rsid w:val="001A2AC5"/>
    <w:rsid w:val="001A3585"/>
    <w:rsid w:val="001A359A"/>
    <w:rsid w:val="001A48E4"/>
    <w:rsid w:val="001A6FB0"/>
    <w:rsid w:val="001A7863"/>
    <w:rsid w:val="001B152B"/>
    <w:rsid w:val="001B2BEA"/>
    <w:rsid w:val="001B2C33"/>
    <w:rsid w:val="001B4609"/>
    <w:rsid w:val="001B4E63"/>
    <w:rsid w:val="001B60BF"/>
    <w:rsid w:val="001B61A3"/>
    <w:rsid w:val="001B626D"/>
    <w:rsid w:val="001B6C80"/>
    <w:rsid w:val="001B7077"/>
    <w:rsid w:val="001B7151"/>
    <w:rsid w:val="001C0B25"/>
    <w:rsid w:val="001C0EA8"/>
    <w:rsid w:val="001C1D96"/>
    <w:rsid w:val="001C239A"/>
    <w:rsid w:val="001C2997"/>
    <w:rsid w:val="001C2D6F"/>
    <w:rsid w:val="001C3974"/>
    <w:rsid w:val="001C584F"/>
    <w:rsid w:val="001C5A5C"/>
    <w:rsid w:val="001C5D33"/>
    <w:rsid w:val="001C6C18"/>
    <w:rsid w:val="001C7125"/>
    <w:rsid w:val="001C77FB"/>
    <w:rsid w:val="001C7D2C"/>
    <w:rsid w:val="001D04A7"/>
    <w:rsid w:val="001D064F"/>
    <w:rsid w:val="001D096D"/>
    <w:rsid w:val="001D2348"/>
    <w:rsid w:val="001D3134"/>
    <w:rsid w:val="001D3A9F"/>
    <w:rsid w:val="001D61FD"/>
    <w:rsid w:val="001D7519"/>
    <w:rsid w:val="001D7692"/>
    <w:rsid w:val="001E0275"/>
    <w:rsid w:val="001E06B6"/>
    <w:rsid w:val="001E0C68"/>
    <w:rsid w:val="001E0CCE"/>
    <w:rsid w:val="001E0F4E"/>
    <w:rsid w:val="001E134E"/>
    <w:rsid w:val="001E258B"/>
    <w:rsid w:val="001E2766"/>
    <w:rsid w:val="001E277C"/>
    <w:rsid w:val="001E34D4"/>
    <w:rsid w:val="001E360C"/>
    <w:rsid w:val="001E3648"/>
    <w:rsid w:val="001E4747"/>
    <w:rsid w:val="001E49E7"/>
    <w:rsid w:val="001E6875"/>
    <w:rsid w:val="001E7277"/>
    <w:rsid w:val="001F00BA"/>
    <w:rsid w:val="001F0802"/>
    <w:rsid w:val="001F0A4E"/>
    <w:rsid w:val="001F1AB8"/>
    <w:rsid w:val="001F23A3"/>
    <w:rsid w:val="001F2BA2"/>
    <w:rsid w:val="001F2E43"/>
    <w:rsid w:val="001F2F25"/>
    <w:rsid w:val="001F2F4A"/>
    <w:rsid w:val="001F4E31"/>
    <w:rsid w:val="001F501F"/>
    <w:rsid w:val="001F5861"/>
    <w:rsid w:val="001F5E60"/>
    <w:rsid w:val="001F5F49"/>
    <w:rsid w:val="001F62B3"/>
    <w:rsid w:val="001F66A7"/>
    <w:rsid w:val="001F6C5B"/>
    <w:rsid w:val="001F7096"/>
    <w:rsid w:val="001F7609"/>
    <w:rsid w:val="001F7AA5"/>
    <w:rsid w:val="002002AB"/>
    <w:rsid w:val="0020030A"/>
    <w:rsid w:val="002005F1"/>
    <w:rsid w:val="002035C5"/>
    <w:rsid w:val="0020582A"/>
    <w:rsid w:val="00206068"/>
    <w:rsid w:val="00206447"/>
    <w:rsid w:val="00206757"/>
    <w:rsid w:val="00206C77"/>
    <w:rsid w:val="002108D2"/>
    <w:rsid w:val="00210C7F"/>
    <w:rsid w:val="00212B8D"/>
    <w:rsid w:val="002139D8"/>
    <w:rsid w:val="00214BE2"/>
    <w:rsid w:val="00215FE4"/>
    <w:rsid w:val="002160A0"/>
    <w:rsid w:val="00216E24"/>
    <w:rsid w:val="0022113E"/>
    <w:rsid w:val="00221D8B"/>
    <w:rsid w:val="0022329E"/>
    <w:rsid w:val="00223B6F"/>
    <w:rsid w:val="002247A3"/>
    <w:rsid w:val="00226CB0"/>
    <w:rsid w:val="00230A27"/>
    <w:rsid w:val="0023123A"/>
    <w:rsid w:val="00232209"/>
    <w:rsid w:val="00233828"/>
    <w:rsid w:val="0023420B"/>
    <w:rsid w:val="002365BC"/>
    <w:rsid w:val="00236B92"/>
    <w:rsid w:val="00240E6F"/>
    <w:rsid w:val="00241D95"/>
    <w:rsid w:val="00245868"/>
    <w:rsid w:val="002462B3"/>
    <w:rsid w:val="00247065"/>
    <w:rsid w:val="00247CD7"/>
    <w:rsid w:val="002508B7"/>
    <w:rsid w:val="0025093D"/>
    <w:rsid w:val="002510FE"/>
    <w:rsid w:val="00251A00"/>
    <w:rsid w:val="002523F6"/>
    <w:rsid w:val="002529D3"/>
    <w:rsid w:val="00252A77"/>
    <w:rsid w:val="0025334C"/>
    <w:rsid w:val="00253FCD"/>
    <w:rsid w:val="002550F9"/>
    <w:rsid w:val="0025553C"/>
    <w:rsid w:val="00255ED1"/>
    <w:rsid w:val="002560EF"/>
    <w:rsid w:val="00260804"/>
    <w:rsid w:val="00260BB8"/>
    <w:rsid w:val="00261722"/>
    <w:rsid w:val="00261C68"/>
    <w:rsid w:val="00261D3C"/>
    <w:rsid w:val="00261D5A"/>
    <w:rsid w:val="002638AA"/>
    <w:rsid w:val="0026411C"/>
    <w:rsid w:val="00265A41"/>
    <w:rsid w:val="00265CA5"/>
    <w:rsid w:val="00266458"/>
    <w:rsid w:val="00266666"/>
    <w:rsid w:val="00267013"/>
    <w:rsid w:val="0027065E"/>
    <w:rsid w:val="00270B88"/>
    <w:rsid w:val="0027116B"/>
    <w:rsid w:val="002714FD"/>
    <w:rsid w:val="002717BC"/>
    <w:rsid w:val="00273158"/>
    <w:rsid w:val="00273660"/>
    <w:rsid w:val="00273850"/>
    <w:rsid w:val="00274B0E"/>
    <w:rsid w:val="00274DC5"/>
    <w:rsid w:val="002753E2"/>
    <w:rsid w:val="00275561"/>
    <w:rsid w:val="00275D17"/>
    <w:rsid w:val="00275DB9"/>
    <w:rsid w:val="00275F1D"/>
    <w:rsid w:val="002769FA"/>
    <w:rsid w:val="00281187"/>
    <w:rsid w:val="00281697"/>
    <w:rsid w:val="00281741"/>
    <w:rsid w:val="0028174A"/>
    <w:rsid w:val="00281C42"/>
    <w:rsid w:val="002820DD"/>
    <w:rsid w:val="002827DA"/>
    <w:rsid w:val="00283B9F"/>
    <w:rsid w:val="00284945"/>
    <w:rsid w:val="00284E26"/>
    <w:rsid w:val="002854EF"/>
    <w:rsid w:val="002856BA"/>
    <w:rsid w:val="00285B04"/>
    <w:rsid w:val="00285E3C"/>
    <w:rsid w:val="002902DA"/>
    <w:rsid w:val="00290DFF"/>
    <w:rsid w:val="002920AC"/>
    <w:rsid w:val="0029242A"/>
    <w:rsid w:val="002928CC"/>
    <w:rsid w:val="00292941"/>
    <w:rsid w:val="002929A9"/>
    <w:rsid w:val="0029334D"/>
    <w:rsid w:val="0029337F"/>
    <w:rsid w:val="00293BBF"/>
    <w:rsid w:val="00293D5A"/>
    <w:rsid w:val="00294875"/>
    <w:rsid w:val="00295361"/>
    <w:rsid w:val="00296E40"/>
    <w:rsid w:val="0029747C"/>
    <w:rsid w:val="002A1F23"/>
    <w:rsid w:val="002A455E"/>
    <w:rsid w:val="002A7C54"/>
    <w:rsid w:val="002A7FBA"/>
    <w:rsid w:val="002B0FFC"/>
    <w:rsid w:val="002B1482"/>
    <w:rsid w:val="002B1A09"/>
    <w:rsid w:val="002B2178"/>
    <w:rsid w:val="002B23BF"/>
    <w:rsid w:val="002B268F"/>
    <w:rsid w:val="002B2937"/>
    <w:rsid w:val="002B39F1"/>
    <w:rsid w:val="002B42C4"/>
    <w:rsid w:val="002B4A51"/>
    <w:rsid w:val="002B52D7"/>
    <w:rsid w:val="002B53D1"/>
    <w:rsid w:val="002B595A"/>
    <w:rsid w:val="002B608A"/>
    <w:rsid w:val="002B73A3"/>
    <w:rsid w:val="002B7C33"/>
    <w:rsid w:val="002B7C5D"/>
    <w:rsid w:val="002C129E"/>
    <w:rsid w:val="002C16A1"/>
    <w:rsid w:val="002C283E"/>
    <w:rsid w:val="002C2C9D"/>
    <w:rsid w:val="002C3F36"/>
    <w:rsid w:val="002C4E35"/>
    <w:rsid w:val="002C5398"/>
    <w:rsid w:val="002C577C"/>
    <w:rsid w:val="002C5CE1"/>
    <w:rsid w:val="002C6305"/>
    <w:rsid w:val="002C644B"/>
    <w:rsid w:val="002C7440"/>
    <w:rsid w:val="002C7F36"/>
    <w:rsid w:val="002C7F72"/>
    <w:rsid w:val="002D13BE"/>
    <w:rsid w:val="002D1583"/>
    <w:rsid w:val="002D2BB1"/>
    <w:rsid w:val="002D3890"/>
    <w:rsid w:val="002D3D15"/>
    <w:rsid w:val="002D3FF9"/>
    <w:rsid w:val="002D4314"/>
    <w:rsid w:val="002D4616"/>
    <w:rsid w:val="002D479F"/>
    <w:rsid w:val="002D4C54"/>
    <w:rsid w:val="002D50A9"/>
    <w:rsid w:val="002D512D"/>
    <w:rsid w:val="002D5924"/>
    <w:rsid w:val="002D5C6B"/>
    <w:rsid w:val="002D5E53"/>
    <w:rsid w:val="002D7BDD"/>
    <w:rsid w:val="002D7D51"/>
    <w:rsid w:val="002E0275"/>
    <w:rsid w:val="002E0B5F"/>
    <w:rsid w:val="002E0CCD"/>
    <w:rsid w:val="002E1121"/>
    <w:rsid w:val="002E2219"/>
    <w:rsid w:val="002E385F"/>
    <w:rsid w:val="002E3943"/>
    <w:rsid w:val="002E3B6F"/>
    <w:rsid w:val="002E4A2D"/>
    <w:rsid w:val="002E4DEE"/>
    <w:rsid w:val="002E50AC"/>
    <w:rsid w:val="002E5702"/>
    <w:rsid w:val="002E5E23"/>
    <w:rsid w:val="002E7198"/>
    <w:rsid w:val="002E7C6B"/>
    <w:rsid w:val="002F0C80"/>
    <w:rsid w:val="002F1399"/>
    <w:rsid w:val="002F1B00"/>
    <w:rsid w:val="002F1B0B"/>
    <w:rsid w:val="002F2489"/>
    <w:rsid w:val="002F2F53"/>
    <w:rsid w:val="002F4252"/>
    <w:rsid w:val="002F4803"/>
    <w:rsid w:val="002F547B"/>
    <w:rsid w:val="002F5AD4"/>
    <w:rsid w:val="002F5DD6"/>
    <w:rsid w:val="002F62D0"/>
    <w:rsid w:val="00300A74"/>
    <w:rsid w:val="003011F1"/>
    <w:rsid w:val="00301E33"/>
    <w:rsid w:val="003038A9"/>
    <w:rsid w:val="00304084"/>
    <w:rsid w:val="00304EBC"/>
    <w:rsid w:val="00305119"/>
    <w:rsid w:val="003068C0"/>
    <w:rsid w:val="003072BD"/>
    <w:rsid w:val="00311E36"/>
    <w:rsid w:val="003127CE"/>
    <w:rsid w:val="00312DC8"/>
    <w:rsid w:val="00313523"/>
    <w:rsid w:val="00313705"/>
    <w:rsid w:val="00315122"/>
    <w:rsid w:val="00315159"/>
    <w:rsid w:val="003157A7"/>
    <w:rsid w:val="00315C19"/>
    <w:rsid w:val="003164F3"/>
    <w:rsid w:val="00317717"/>
    <w:rsid w:val="00321886"/>
    <w:rsid w:val="00323011"/>
    <w:rsid w:val="0032305A"/>
    <w:rsid w:val="0032393C"/>
    <w:rsid w:val="0032485A"/>
    <w:rsid w:val="003251A0"/>
    <w:rsid w:val="00325EF0"/>
    <w:rsid w:val="00326B2D"/>
    <w:rsid w:val="00330E4F"/>
    <w:rsid w:val="00331046"/>
    <w:rsid w:val="003316D8"/>
    <w:rsid w:val="00331F4C"/>
    <w:rsid w:val="00332239"/>
    <w:rsid w:val="00333B63"/>
    <w:rsid w:val="00333FE5"/>
    <w:rsid w:val="00334ED2"/>
    <w:rsid w:val="00335232"/>
    <w:rsid w:val="0033540B"/>
    <w:rsid w:val="0033586C"/>
    <w:rsid w:val="003359E6"/>
    <w:rsid w:val="00335F4F"/>
    <w:rsid w:val="00335FF4"/>
    <w:rsid w:val="00336603"/>
    <w:rsid w:val="00336DBC"/>
    <w:rsid w:val="003378AE"/>
    <w:rsid w:val="00337CC7"/>
    <w:rsid w:val="00340F25"/>
    <w:rsid w:val="00341903"/>
    <w:rsid w:val="003420A9"/>
    <w:rsid w:val="003426DC"/>
    <w:rsid w:val="00342C31"/>
    <w:rsid w:val="00342FED"/>
    <w:rsid w:val="003448ED"/>
    <w:rsid w:val="00344A71"/>
    <w:rsid w:val="00345D8B"/>
    <w:rsid w:val="0035032F"/>
    <w:rsid w:val="003504C4"/>
    <w:rsid w:val="00351773"/>
    <w:rsid w:val="00351A20"/>
    <w:rsid w:val="00352BA6"/>
    <w:rsid w:val="00352C1B"/>
    <w:rsid w:val="00352E04"/>
    <w:rsid w:val="00353091"/>
    <w:rsid w:val="0035434D"/>
    <w:rsid w:val="00354B14"/>
    <w:rsid w:val="003553FE"/>
    <w:rsid w:val="0035577C"/>
    <w:rsid w:val="0035630D"/>
    <w:rsid w:val="00356874"/>
    <w:rsid w:val="003569B7"/>
    <w:rsid w:val="00356EB7"/>
    <w:rsid w:val="003573E8"/>
    <w:rsid w:val="00360D17"/>
    <w:rsid w:val="00360F8F"/>
    <w:rsid w:val="00361CB4"/>
    <w:rsid w:val="0036234E"/>
    <w:rsid w:val="00362C8B"/>
    <w:rsid w:val="00363368"/>
    <w:rsid w:val="00363392"/>
    <w:rsid w:val="0036392B"/>
    <w:rsid w:val="00366584"/>
    <w:rsid w:val="003667BA"/>
    <w:rsid w:val="00367E38"/>
    <w:rsid w:val="00370B8F"/>
    <w:rsid w:val="00370F29"/>
    <w:rsid w:val="00370FDB"/>
    <w:rsid w:val="00371B63"/>
    <w:rsid w:val="00371EB0"/>
    <w:rsid w:val="00372707"/>
    <w:rsid w:val="00373482"/>
    <w:rsid w:val="00375005"/>
    <w:rsid w:val="0037510F"/>
    <w:rsid w:val="0037556B"/>
    <w:rsid w:val="003765B1"/>
    <w:rsid w:val="003766E2"/>
    <w:rsid w:val="00376798"/>
    <w:rsid w:val="003769EB"/>
    <w:rsid w:val="00376B30"/>
    <w:rsid w:val="00380FB1"/>
    <w:rsid w:val="00382BFC"/>
    <w:rsid w:val="00383515"/>
    <w:rsid w:val="00383F97"/>
    <w:rsid w:val="00383FCC"/>
    <w:rsid w:val="00386843"/>
    <w:rsid w:val="00386EC8"/>
    <w:rsid w:val="0038798E"/>
    <w:rsid w:val="00387AD3"/>
    <w:rsid w:val="00387EB0"/>
    <w:rsid w:val="00390994"/>
    <w:rsid w:val="00391135"/>
    <w:rsid w:val="00393619"/>
    <w:rsid w:val="00393A4F"/>
    <w:rsid w:val="003954AB"/>
    <w:rsid w:val="0039550F"/>
    <w:rsid w:val="0039676F"/>
    <w:rsid w:val="00397508"/>
    <w:rsid w:val="00397D36"/>
    <w:rsid w:val="003A0118"/>
    <w:rsid w:val="003A024B"/>
    <w:rsid w:val="003A0957"/>
    <w:rsid w:val="003A1C20"/>
    <w:rsid w:val="003A26B2"/>
    <w:rsid w:val="003A2B1C"/>
    <w:rsid w:val="003A2BD9"/>
    <w:rsid w:val="003A2ED8"/>
    <w:rsid w:val="003A3B59"/>
    <w:rsid w:val="003A43FB"/>
    <w:rsid w:val="003A4764"/>
    <w:rsid w:val="003A542D"/>
    <w:rsid w:val="003A5AC5"/>
    <w:rsid w:val="003A6862"/>
    <w:rsid w:val="003B163A"/>
    <w:rsid w:val="003B1B40"/>
    <w:rsid w:val="003B1C8E"/>
    <w:rsid w:val="003B20F2"/>
    <w:rsid w:val="003B3921"/>
    <w:rsid w:val="003B3DA4"/>
    <w:rsid w:val="003B3F78"/>
    <w:rsid w:val="003B5227"/>
    <w:rsid w:val="003B5EC5"/>
    <w:rsid w:val="003B67C5"/>
    <w:rsid w:val="003B6875"/>
    <w:rsid w:val="003B6DDF"/>
    <w:rsid w:val="003B781A"/>
    <w:rsid w:val="003C29F5"/>
    <w:rsid w:val="003C3773"/>
    <w:rsid w:val="003C43B7"/>
    <w:rsid w:val="003C4711"/>
    <w:rsid w:val="003C7324"/>
    <w:rsid w:val="003C7A42"/>
    <w:rsid w:val="003D027F"/>
    <w:rsid w:val="003D1400"/>
    <w:rsid w:val="003D1703"/>
    <w:rsid w:val="003D227A"/>
    <w:rsid w:val="003D31BF"/>
    <w:rsid w:val="003D3737"/>
    <w:rsid w:val="003D4791"/>
    <w:rsid w:val="003D5463"/>
    <w:rsid w:val="003D5AA5"/>
    <w:rsid w:val="003D7730"/>
    <w:rsid w:val="003D77DC"/>
    <w:rsid w:val="003E0136"/>
    <w:rsid w:val="003E16EB"/>
    <w:rsid w:val="003E3B52"/>
    <w:rsid w:val="003E3C4F"/>
    <w:rsid w:val="003E3C65"/>
    <w:rsid w:val="003E3D41"/>
    <w:rsid w:val="003E493F"/>
    <w:rsid w:val="003E4F95"/>
    <w:rsid w:val="003E53FB"/>
    <w:rsid w:val="003E5959"/>
    <w:rsid w:val="003E5CF9"/>
    <w:rsid w:val="003E64FD"/>
    <w:rsid w:val="003E6AEF"/>
    <w:rsid w:val="003E6EDE"/>
    <w:rsid w:val="003E7CC8"/>
    <w:rsid w:val="003F1DB9"/>
    <w:rsid w:val="003F3127"/>
    <w:rsid w:val="003F3236"/>
    <w:rsid w:val="003F3F1B"/>
    <w:rsid w:val="003F6E9F"/>
    <w:rsid w:val="003F7C95"/>
    <w:rsid w:val="0040008E"/>
    <w:rsid w:val="00400301"/>
    <w:rsid w:val="00400942"/>
    <w:rsid w:val="004019CB"/>
    <w:rsid w:val="00401F90"/>
    <w:rsid w:val="00402257"/>
    <w:rsid w:val="00402337"/>
    <w:rsid w:val="00403273"/>
    <w:rsid w:val="004056FE"/>
    <w:rsid w:val="00405FFF"/>
    <w:rsid w:val="004064FE"/>
    <w:rsid w:val="004077C0"/>
    <w:rsid w:val="00410A5E"/>
    <w:rsid w:val="00412A31"/>
    <w:rsid w:val="00412AB9"/>
    <w:rsid w:val="00412C4C"/>
    <w:rsid w:val="004146FB"/>
    <w:rsid w:val="00415987"/>
    <w:rsid w:val="00415FB3"/>
    <w:rsid w:val="00416433"/>
    <w:rsid w:val="004165C3"/>
    <w:rsid w:val="00416D84"/>
    <w:rsid w:val="00417FA3"/>
    <w:rsid w:val="0042065D"/>
    <w:rsid w:val="0042072B"/>
    <w:rsid w:val="00420A58"/>
    <w:rsid w:val="00422499"/>
    <w:rsid w:val="0042383F"/>
    <w:rsid w:val="00423C06"/>
    <w:rsid w:val="00424406"/>
    <w:rsid w:val="00424CC4"/>
    <w:rsid w:val="00424DC7"/>
    <w:rsid w:val="00426390"/>
    <w:rsid w:val="00430255"/>
    <w:rsid w:val="00431C31"/>
    <w:rsid w:val="00431D91"/>
    <w:rsid w:val="0043324D"/>
    <w:rsid w:val="0043350F"/>
    <w:rsid w:val="00433E00"/>
    <w:rsid w:val="00434140"/>
    <w:rsid w:val="004342F5"/>
    <w:rsid w:val="00434775"/>
    <w:rsid w:val="004356F5"/>
    <w:rsid w:val="00436D6D"/>
    <w:rsid w:val="00440E86"/>
    <w:rsid w:val="00442D08"/>
    <w:rsid w:val="00445416"/>
    <w:rsid w:val="00445D3D"/>
    <w:rsid w:val="004465BC"/>
    <w:rsid w:val="0044700A"/>
    <w:rsid w:val="0044732D"/>
    <w:rsid w:val="00450A50"/>
    <w:rsid w:val="00450B57"/>
    <w:rsid w:val="00450FF4"/>
    <w:rsid w:val="00451272"/>
    <w:rsid w:val="00451477"/>
    <w:rsid w:val="0045184D"/>
    <w:rsid w:val="00452558"/>
    <w:rsid w:val="004527B3"/>
    <w:rsid w:val="004539C4"/>
    <w:rsid w:val="004549B3"/>
    <w:rsid w:val="00454F75"/>
    <w:rsid w:val="00455A22"/>
    <w:rsid w:val="00455F71"/>
    <w:rsid w:val="00456102"/>
    <w:rsid w:val="0045657B"/>
    <w:rsid w:val="00456B4A"/>
    <w:rsid w:val="004570EE"/>
    <w:rsid w:val="00457A52"/>
    <w:rsid w:val="00457D91"/>
    <w:rsid w:val="0046138D"/>
    <w:rsid w:val="0046314D"/>
    <w:rsid w:val="00463ACA"/>
    <w:rsid w:val="00464E6C"/>
    <w:rsid w:val="00465F9E"/>
    <w:rsid w:val="004669D8"/>
    <w:rsid w:val="0046721F"/>
    <w:rsid w:val="00467617"/>
    <w:rsid w:val="00467AF1"/>
    <w:rsid w:val="00467EE7"/>
    <w:rsid w:val="00470699"/>
    <w:rsid w:val="004707F6"/>
    <w:rsid w:val="004709B2"/>
    <w:rsid w:val="00470D89"/>
    <w:rsid w:val="004714C0"/>
    <w:rsid w:val="004716DA"/>
    <w:rsid w:val="00471A7A"/>
    <w:rsid w:val="00471E00"/>
    <w:rsid w:val="00473E07"/>
    <w:rsid w:val="00474438"/>
    <w:rsid w:val="00475E33"/>
    <w:rsid w:val="00476374"/>
    <w:rsid w:val="004764E0"/>
    <w:rsid w:val="00477EDE"/>
    <w:rsid w:val="00480016"/>
    <w:rsid w:val="00480089"/>
    <w:rsid w:val="00480337"/>
    <w:rsid w:val="0048141D"/>
    <w:rsid w:val="004817C4"/>
    <w:rsid w:val="00481A44"/>
    <w:rsid w:val="00481C9D"/>
    <w:rsid w:val="004834DA"/>
    <w:rsid w:val="00483D6E"/>
    <w:rsid w:val="004854FC"/>
    <w:rsid w:val="00485B11"/>
    <w:rsid w:val="004867D4"/>
    <w:rsid w:val="00486BF4"/>
    <w:rsid w:val="00486E14"/>
    <w:rsid w:val="0048737D"/>
    <w:rsid w:val="004875D9"/>
    <w:rsid w:val="004913F7"/>
    <w:rsid w:val="004915D2"/>
    <w:rsid w:val="004916A6"/>
    <w:rsid w:val="00491DDF"/>
    <w:rsid w:val="00492E20"/>
    <w:rsid w:val="004932A8"/>
    <w:rsid w:val="00493D18"/>
    <w:rsid w:val="00494137"/>
    <w:rsid w:val="004941C0"/>
    <w:rsid w:val="0049672E"/>
    <w:rsid w:val="004972A8"/>
    <w:rsid w:val="004972BE"/>
    <w:rsid w:val="004A05FE"/>
    <w:rsid w:val="004A0A45"/>
    <w:rsid w:val="004A0F00"/>
    <w:rsid w:val="004A156A"/>
    <w:rsid w:val="004A2084"/>
    <w:rsid w:val="004A26C8"/>
    <w:rsid w:val="004A2DF2"/>
    <w:rsid w:val="004A37B9"/>
    <w:rsid w:val="004A3AE9"/>
    <w:rsid w:val="004A40E9"/>
    <w:rsid w:val="004A476D"/>
    <w:rsid w:val="004A4B18"/>
    <w:rsid w:val="004A4BD6"/>
    <w:rsid w:val="004A507E"/>
    <w:rsid w:val="004A523B"/>
    <w:rsid w:val="004A54C8"/>
    <w:rsid w:val="004A5657"/>
    <w:rsid w:val="004A577A"/>
    <w:rsid w:val="004A5972"/>
    <w:rsid w:val="004A6163"/>
    <w:rsid w:val="004A633F"/>
    <w:rsid w:val="004A78FB"/>
    <w:rsid w:val="004A7B72"/>
    <w:rsid w:val="004B0C26"/>
    <w:rsid w:val="004B1253"/>
    <w:rsid w:val="004B12C4"/>
    <w:rsid w:val="004B1A82"/>
    <w:rsid w:val="004B2052"/>
    <w:rsid w:val="004B2B98"/>
    <w:rsid w:val="004B36CE"/>
    <w:rsid w:val="004B3C57"/>
    <w:rsid w:val="004B431A"/>
    <w:rsid w:val="004B54CF"/>
    <w:rsid w:val="004B5D95"/>
    <w:rsid w:val="004B7046"/>
    <w:rsid w:val="004B7178"/>
    <w:rsid w:val="004B71D7"/>
    <w:rsid w:val="004C0565"/>
    <w:rsid w:val="004C0698"/>
    <w:rsid w:val="004C0C78"/>
    <w:rsid w:val="004C160F"/>
    <w:rsid w:val="004C1A24"/>
    <w:rsid w:val="004C1E7E"/>
    <w:rsid w:val="004C2200"/>
    <w:rsid w:val="004C25DB"/>
    <w:rsid w:val="004C2C82"/>
    <w:rsid w:val="004C4709"/>
    <w:rsid w:val="004C48F1"/>
    <w:rsid w:val="004C507B"/>
    <w:rsid w:val="004C5CF2"/>
    <w:rsid w:val="004C70E7"/>
    <w:rsid w:val="004C7C3F"/>
    <w:rsid w:val="004D075F"/>
    <w:rsid w:val="004D07CA"/>
    <w:rsid w:val="004D12CA"/>
    <w:rsid w:val="004D1D1C"/>
    <w:rsid w:val="004D1E36"/>
    <w:rsid w:val="004D25F3"/>
    <w:rsid w:val="004D2D3C"/>
    <w:rsid w:val="004D32D4"/>
    <w:rsid w:val="004D4034"/>
    <w:rsid w:val="004D4C6F"/>
    <w:rsid w:val="004D67A3"/>
    <w:rsid w:val="004D757F"/>
    <w:rsid w:val="004E040B"/>
    <w:rsid w:val="004E09F5"/>
    <w:rsid w:val="004E13C3"/>
    <w:rsid w:val="004E168B"/>
    <w:rsid w:val="004E25FE"/>
    <w:rsid w:val="004E2A63"/>
    <w:rsid w:val="004E30FA"/>
    <w:rsid w:val="004E3345"/>
    <w:rsid w:val="004E422C"/>
    <w:rsid w:val="004E4A60"/>
    <w:rsid w:val="004E5EAB"/>
    <w:rsid w:val="004E661D"/>
    <w:rsid w:val="004E6889"/>
    <w:rsid w:val="004E7473"/>
    <w:rsid w:val="004E7D21"/>
    <w:rsid w:val="004F04A0"/>
    <w:rsid w:val="004F1094"/>
    <w:rsid w:val="004F2AA4"/>
    <w:rsid w:val="004F2BA3"/>
    <w:rsid w:val="004F306A"/>
    <w:rsid w:val="004F413C"/>
    <w:rsid w:val="004F4BDC"/>
    <w:rsid w:val="004F5A39"/>
    <w:rsid w:val="004F60BE"/>
    <w:rsid w:val="004F614E"/>
    <w:rsid w:val="004F61C7"/>
    <w:rsid w:val="004F6AF6"/>
    <w:rsid w:val="004F6FB5"/>
    <w:rsid w:val="004F77CC"/>
    <w:rsid w:val="00500888"/>
    <w:rsid w:val="00501337"/>
    <w:rsid w:val="005021E4"/>
    <w:rsid w:val="00502451"/>
    <w:rsid w:val="00502476"/>
    <w:rsid w:val="0050338A"/>
    <w:rsid w:val="00503895"/>
    <w:rsid w:val="00504B5D"/>
    <w:rsid w:val="0050515A"/>
    <w:rsid w:val="00505945"/>
    <w:rsid w:val="00507F0D"/>
    <w:rsid w:val="00510012"/>
    <w:rsid w:val="0051183B"/>
    <w:rsid w:val="00512A6D"/>
    <w:rsid w:val="00512B78"/>
    <w:rsid w:val="00513117"/>
    <w:rsid w:val="00513429"/>
    <w:rsid w:val="00513B67"/>
    <w:rsid w:val="00513D08"/>
    <w:rsid w:val="00514E86"/>
    <w:rsid w:val="0051697C"/>
    <w:rsid w:val="005208C3"/>
    <w:rsid w:val="005208E8"/>
    <w:rsid w:val="00520F45"/>
    <w:rsid w:val="00521850"/>
    <w:rsid w:val="00523C73"/>
    <w:rsid w:val="00523F6E"/>
    <w:rsid w:val="005244E3"/>
    <w:rsid w:val="00524FBA"/>
    <w:rsid w:val="005271A2"/>
    <w:rsid w:val="0053058B"/>
    <w:rsid w:val="00530853"/>
    <w:rsid w:val="0053142A"/>
    <w:rsid w:val="00531923"/>
    <w:rsid w:val="00531B11"/>
    <w:rsid w:val="0053273A"/>
    <w:rsid w:val="00532F20"/>
    <w:rsid w:val="00533676"/>
    <w:rsid w:val="00534B2E"/>
    <w:rsid w:val="00535194"/>
    <w:rsid w:val="005355DC"/>
    <w:rsid w:val="0053566A"/>
    <w:rsid w:val="005356D1"/>
    <w:rsid w:val="0053681E"/>
    <w:rsid w:val="00537262"/>
    <w:rsid w:val="00537940"/>
    <w:rsid w:val="0054079D"/>
    <w:rsid w:val="00540C8E"/>
    <w:rsid w:val="005410A4"/>
    <w:rsid w:val="00541196"/>
    <w:rsid w:val="00543666"/>
    <w:rsid w:val="00543CCA"/>
    <w:rsid w:val="00544220"/>
    <w:rsid w:val="005446CC"/>
    <w:rsid w:val="0054523E"/>
    <w:rsid w:val="005455EE"/>
    <w:rsid w:val="00545A91"/>
    <w:rsid w:val="00545EBC"/>
    <w:rsid w:val="00546648"/>
    <w:rsid w:val="00546C6C"/>
    <w:rsid w:val="005473A8"/>
    <w:rsid w:val="00550300"/>
    <w:rsid w:val="0055186B"/>
    <w:rsid w:val="005524DB"/>
    <w:rsid w:val="00554156"/>
    <w:rsid w:val="005548B6"/>
    <w:rsid w:val="00554BFC"/>
    <w:rsid w:val="00554D7E"/>
    <w:rsid w:val="005561F3"/>
    <w:rsid w:val="00557971"/>
    <w:rsid w:val="00557E38"/>
    <w:rsid w:val="005611A9"/>
    <w:rsid w:val="005617E5"/>
    <w:rsid w:val="005633E7"/>
    <w:rsid w:val="00564041"/>
    <w:rsid w:val="00564912"/>
    <w:rsid w:val="00565F2B"/>
    <w:rsid w:val="005661B9"/>
    <w:rsid w:val="00566347"/>
    <w:rsid w:val="00566869"/>
    <w:rsid w:val="00567864"/>
    <w:rsid w:val="00570502"/>
    <w:rsid w:val="0057283D"/>
    <w:rsid w:val="0057339B"/>
    <w:rsid w:val="005736FE"/>
    <w:rsid w:val="005738E2"/>
    <w:rsid w:val="00573905"/>
    <w:rsid w:val="00573BAB"/>
    <w:rsid w:val="005743AE"/>
    <w:rsid w:val="00574D52"/>
    <w:rsid w:val="00575483"/>
    <w:rsid w:val="0057732E"/>
    <w:rsid w:val="00577ABF"/>
    <w:rsid w:val="00577DB4"/>
    <w:rsid w:val="00583314"/>
    <w:rsid w:val="00583497"/>
    <w:rsid w:val="005842CA"/>
    <w:rsid w:val="005846CC"/>
    <w:rsid w:val="0058487E"/>
    <w:rsid w:val="005860CE"/>
    <w:rsid w:val="00586930"/>
    <w:rsid w:val="00590584"/>
    <w:rsid w:val="00590D6F"/>
    <w:rsid w:val="00591B7F"/>
    <w:rsid w:val="00592CF2"/>
    <w:rsid w:val="00593881"/>
    <w:rsid w:val="0059484B"/>
    <w:rsid w:val="005951DA"/>
    <w:rsid w:val="005954C4"/>
    <w:rsid w:val="00595501"/>
    <w:rsid w:val="005955D0"/>
    <w:rsid w:val="00595E99"/>
    <w:rsid w:val="0059607B"/>
    <w:rsid w:val="00597070"/>
    <w:rsid w:val="005971E8"/>
    <w:rsid w:val="005972DE"/>
    <w:rsid w:val="005974CF"/>
    <w:rsid w:val="005A03D2"/>
    <w:rsid w:val="005A1025"/>
    <w:rsid w:val="005A2640"/>
    <w:rsid w:val="005A2697"/>
    <w:rsid w:val="005A2C17"/>
    <w:rsid w:val="005A386D"/>
    <w:rsid w:val="005A38B2"/>
    <w:rsid w:val="005A4BAB"/>
    <w:rsid w:val="005A5E58"/>
    <w:rsid w:val="005A5FA2"/>
    <w:rsid w:val="005A684D"/>
    <w:rsid w:val="005A7732"/>
    <w:rsid w:val="005B0598"/>
    <w:rsid w:val="005B124C"/>
    <w:rsid w:val="005B215D"/>
    <w:rsid w:val="005B34D3"/>
    <w:rsid w:val="005B3CC4"/>
    <w:rsid w:val="005B49A9"/>
    <w:rsid w:val="005B4AF3"/>
    <w:rsid w:val="005B4B6B"/>
    <w:rsid w:val="005B51C5"/>
    <w:rsid w:val="005B539C"/>
    <w:rsid w:val="005B5689"/>
    <w:rsid w:val="005B6388"/>
    <w:rsid w:val="005B68EE"/>
    <w:rsid w:val="005B6DC6"/>
    <w:rsid w:val="005B7295"/>
    <w:rsid w:val="005B72F5"/>
    <w:rsid w:val="005C0646"/>
    <w:rsid w:val="005C1BCB"/>
    <w:rsid w:val="005C20C8"/>
    <w:rsid w:val="005C23FF"/>
    <w:rsid w:val="005C24E2"/>
    <w:rsid w:val="005C3386"/>
    <w:rsid w:val="005C4685"/>
    <w:rsid w:val="005C56D7"/>
    <w:rsid w:val="005C5DB6"/>
    <w:rsid w:val="005C5ED9"/>
    <w:rsid w:val="005C6082"/>
    <w:rsid w:val="005C67E6"/>
    <w:rsid w:val="005C68B5"/>
    <w:rsid w:val="005C7625"/>
    <w:rsid w:val="005D0147"/>
    <w:rsid w:val="005D0A0A"/>
    <w:rsid w:val="005D14A5"/>
    <w:rsid w:val="005D1E2D"/>
    <w:rsid w:val="005D2603"/>
    <w:rsid w:val="005D412E"/>
    <w:rsid w:val="005D521B"/>
    <w:rsid w:val="005D57AF"/>
    <w:rsid w:val="005D5864"/>
    <w:rsid w:val="005D5D80"/>
    <w:rsid w:val="005D61DC"/>
    <w:rsid w:val="005D6C25"/>
    <w:rsid w:val="005D7286"/>
    <w:rsid w:val="005D7C05"/>
    <w:rsid w:val="005D7F12"/>
    <w:rsid w:val="005E1DD8"/>
    <w:rsid w:val="005E224A"/>
    <w:rsid w:val="005E2A26"/>
    <w:rsid w:val="005E3BD5"/>
    <w:rsid w:val="005E3CEF"/>
    <w:rsid w:val="005E51FA"/>
    <w:rsid w:val="005E5817"/>
    <w:rsid w:val="005E5959"/>
    <w:rsid w:val="005E5A16"/>
    <w:rsid w:val="005E6750"/>
    <w:rsid w:val="005E68ED"/>
    <w:rsid w:val="005E72A8"/>
    <w:rsid w:val="005E744A"/>
    <w:rsid w:val="005F2810"/>
    <w:rsid w:val="005F2F8D"/>
    <w:rsid w:val="005F3164"/>
    <w:rsid w:val="005F3398"/>
    <w:rsid w:val="005F446E"/>
    <w:rsid w:val="005F6757"/>
    <w:rsid w:val="005F712C"/>
    <w:rsid w:val="005F723E"/>
    <w:rsid w:val="006003D7"/>
    <w:rsid w:val="00600B2B"/>
    <w:rsid w:val="00600FE7"/>
    <w:rsid w:val="006015CF"/>
    <w:rsid w:val="006016DF"/>
    <w:rsid w:val="006028F5"/>
    <w:rsid w:val="00602D30"/>
    <w:rsid w:val="0060479E"/>
    <w:rsid w:val="00604B0C"/>
    <w:rsid w:val="0060540E"/>
    <w:rsid w:val="0060583F"/>
    <w:rsid w:val="00605965"/>
    <w:rsid w:val="00605AA6"/>
    <w:rsid w:val="00605B48"/>
    <w:rsid w:val="0060645E"/>
    <w:rsid w:val="006078FC"/>
    <w:rsid w:val="00607D80"/>
    <w:rsid w:val="00610B6D"/>
    <w:rsid w:val="00611305"/>
    <w:rsid w:val="00611BDE"/>
    <w:rsid w:val="0061224C"/>
    <w:rsid w:val="0061255D"/>
    <w:rsid w:val="0061306E"/>
    <w:rsid w:val="00613D18"/>
    <w:rsid w:val="00614295"/>
    <w:rsid w:val="006164D6"/>
    <w:rsid w:val="006169D9"/>
    <w:rsid w:val="006172BD"/>
    <w:rsid w:val="00620A96"/>
    <w:rsid w:val="0062211B"/>
    <w:rsid w:val="00623C17"/>
    <w:rsid w:val="00624058"/>
    <w:rsid w:val="00624756"/>
    <w:rsid w:val="00625161"/>
    <w:rsid w:val="00625337"/>
    <w:rsid w:val="00625CAB"/>
    <w:rsid w:val="00625EA6"/>
    <w:rsid w:val="00627C86"/>
    <w:rsid w:val="00630D58"/>
    <w:rsid w:val="00630F47"/>
    <w:rsid w:val="00631330"/>
    <w:rsid w:val="006316CC"/>
    <w:rsid w:val="00631F3B"/>
    <w:rsid w:val="0063362B"/>
    <w:rsid w:val="0063459C"/>
    <w:rsid w:val="006345A9"/>
    <w:rsid w:val="00634668"/>
    <w:rsid w:val="00634F47"/>
    <w:rsid w:val="00635553"/>
    <w:rsid w:val="00637271"/>
    <w:rsid w:val="0063776D"/>
    <w:rsid w:val="0063798E"/>
    <w:rsid w:val="00637B44"/>
    <w:rsid w:val="00640353"/>
    <w:rsid w:val="006404E2"/>
    <w:rsid w:val="00640BB7"/>
    <w:rsid w:val="00641679"/>
    <w:rsid w:val="00641A45"/>
    <w:rsid w:val="00641DF8"/>
    <w:rsid w:val="00642A57"/>
    <w:rsid w:val="006440C2"/>
    <w:rsid w:val="00644681"/>
    <w:rsid w:val="00644EF9"/>
    <w:rsid w:val="0064558A"/>
    <w:rsid w:val="006460F2"/>
    <w:rsid w:val="00646237"/>
    <w:rsid w:val="00646D69"/>
    <w:rsid w:val="00647AF5"/>
    <w:rsid w:val="00647E4E"/>
    <w:rsid w:val="006504B8"/>
    <w:rsid w:val="00651E87"/>
    <w:rsid w:val="00653447"/>
    <w:rsid w:val="00653C5D"/>
    <w:rsid w:val="00654532"/>
    <w:rsid w:val="006565F0"/>
    <w:rsid w:val="00657A85"/>
    <w:rsid w:val="006613E7"/>
    <w:rsid w:val="00661790"/>
    <w:rsid w:val="00663644"/>
    <w:rsid w:val="00665EB3"/>
    <w:rsid w:val="00666E46"/>
    <w:rsid w:val="00666F3D"/>
    <w:rsid w:val="00667019"/>
    <w:rsid w:val="006671D4"/>
    <w:rsid w:val="00667254"/>
    <w:rsid w:val="00667435"/>
    <w:rsid w:val="0066751E"/>
    <w:rsid w:val="006704E4"/>
    <w:rsid w:val="00674A21"/>
    <w:rsid w:val="00675B82"/>
    <w:rsid w:val="00675D24"/>
    <w:rsid w:val="00675FA2"/>
    <w:rsid w:val="006764CF"/>
    <w:rsid w:val="00676596"/>
    <w:rsid w:val="00677CD7"/>
    <w:rsid w:val="00680221"/>
    <w:rsid w:val="006802A9"/>
    <w:rsid w:val="00680610"/>
    <w:rsid w:val="0068079F"/>
    <w:rsid w:val="00680A24"/>
    <w:rsid w:val="00681299"/>
    <w:rsid w:val="006815C9"/>
    <w:rsid w:val="00681D19"/>
    <w:rsid w:val="00681D25"/>
    <w:rsid w:val="00682047"/>
    <w:rsid w:val="00682383"/>
    <w:rsid w:val="0068326F"/>
    <w:rsid w:val="00683FAA"/>
    <w:rsid w:val="00684C6B"/>
    <w:rsid w:val="00685200"/>
    <w:rsid w:val="00690F76"/>
    <w:rsid w:val="00690FF4"/>
    <w:rsid w:val="006911D1"/>
    <w:rsid w:val="00692C9B"/>
    <w:rsid w:val="00693864"/>
    <w:rsid w:val="00694E83"/>
    <w:rsid w:val="006A081E"/>
    <w:rsid w:val="006A0BCE"/>
    <w:rsid w:val="006A15A0"/>
    <w:rsid w:val="006A18CD"/>
    <w:rsid w:val="006A1B40"/>
    <w:rsid w:val="006A2629"/>
    <w:rsid w:val="006A2765"/>
    <w:rsid w:val="006A2921"/>
    <w:rsid w:val="006A2F03"/>
    <w:rsid w:val="006A4400"/>
    <w:rsid w:val="006A4C59"/>
    <w:rsid w:val="006A56D2"/>
    <w:rsid w:val="006A5E3D"/>
    <w:rsid w:val="006A6C26"/>
    <w:rsid w:val="006B0017"/>
    <w:rsid w:val="006B0831"/>
    <w:rsid w:val="006B23F5"/>
    <w:rsid w:val="006B2911"/>
    <w:rsid w:val="006B3166"/>
    <w:rsid w:val="006B349E"/>
    <w:rsid w:val="006B527E"/>
    <w:rsid w:val="006B5596"/>
    <w:rsid w:val="006B72D1"/>
    <w:rsid w:val="006B7789"/>
    <w:rsid w:val="006C0419"/>
    <w:rsid w:val="006C0AFA"/>
    <w:rsid w:val="006C24C7"/>
    <w:rsid w:val="006C296B"/>
    <w:rsid w:val="006C2A99"/>
    <w:rsid w:val="006C2A9D"/>
    <w:rsid w:val="006C2C45"/>
    <w:rsid w:val="006C3966"/>
    <w:rsid w:val="006C43DC"/>
    <w:rsid w:val="006C5349"/>
    <w:rsid w:val="006C53A4"/>
    <w:rsid w:val="006C5691"/>
    <w:rsid w:val="006C595A"/>
    <w:rsid w:val="006C6500"/>
    <w:rsid w:val="006C65D6"/>
    <w:rsid w:val="006C6FAB"/>
    <w:rsid w:val="006C7931"/>
    <w:rsid w:val="006D0098"/>
    <w:rsid w:val="006D2454"/>
    <w:rsid w:val="006D273A"/>
    <w:rsid w:val="006D3188"/>
    <w:rsid w:val="006D3544"/>
    <w:rsid w:val="006D3F93"/>
    <w:rsid w:val="006D4415"/>
    <w:rsid w:val="006D5895"/>
    <w:rsid w:val="006D58E0"/>
    <w:rsid w:val="006D5C8B"/>
    <w:rsid w:val="006D7950"/>
    <w:rsid w:val="006E093E"/>
    <w:rsid w:val="006E0B30"/>
    <w:rsid w:val="006E1BA0"/>
    <w:rsid w:val="006E442F"/>
    <w:rsid w:val="006E5AB3"/>
    <w:rsid w:val="006E6431"/>
    <w:rsid w:val="006E64B4"/>
    <w:rsid w:val="006E6AEC"/>
    <w:rsid w:val="006E735D"/>
    <w:rsid w:val="006E7C52"/>
    <w:rsid w:val="006E7FC3"/>
    <w:rsid w:val="006F0E52"/>
    <w:rsid w:val="006F2157"/>
    <w:rsid w:val="006F2572"/>
    <w:rsid w:val="006F25E8"/>
    <w:rsid w:val="006F3283"/>
    <w:rsid w:val="006F35E4"/>
    <w:rsid w:val="006F3E14"/>
    <w:rsid w:val="006F46EA"/>
    <w:rsid w:val="006F4ACE"/>
    <w:rsid w:val="006F5CCE"/>
    <w:rsid w:val="006F6B17"/>
    <w:rsid w:val="006F6C3A"/>
    <w:rsid w:val="007002DC"/>
    <w:rsid w:val="007018F9"/>
    <w:rsid w:val="00701A07"/>
    <w:rsid w:val="007020F8"/>
    <w:rsid w:val="00703326"/>
    <w:rsid w:val="007039F9"/>
    <w:rsid w:val="007051C4"/>
    <w:rsid w:val="007064CB"/>
    <w:rsid w:val="00706D6F"/>
    <w:rsid w:val="00707511"/>
    <w:rsid w:val="007075E8"/>
    <w:rsid w:val="007075EC"/>
    <w:rsid w:val="00707D1E"/>
    <w:rsid w:val="00707F18"/>
    <w:rsid w:val="0071099C"/>
    <w:rsid w:val="0071103F"/>
    <w:rsid w:val="007116FE"/>
    <w:rsid w:val="00711B3C"/>
    <w:rsid w:val="00712137"/>
    <w:rsid w:val="0071267A"/>
    <w:rsid w:val="00712CA2"/>
    <w:rsid w:val="00714A93"/>
    <w:rsid w:val="007152CC"/>
    <w:rsid w:val="00715B03"/>
    <w:rsid w:val="00715C41"/>
    <w:rsid w:val="00716004"/>
    <w:rsid w:val="007174E1"/>
    <w:rsid w:val="007179FF"/>
    <w:rsid w:val="007201E3"/>
    <w:rsid w:val="0072088D"/>
    <w:rsid w:val="00720EA0"/>
    <w:rsid w:val="00721395"/>
    <w:rsid w:val="00721673"/>
    <w:rsid w:val="00721BB5"/>
    <w:rsid w:val="007242AB"/>
    <w:rsid w:val="00724324"/>
    <w:rsid w:val="007243ED"/>
    <w:rsid w:val="00724772"/>
    <w:rsid w:val="00724F56"/>
    <w:rsid w:val="007252C3"/>
    <w:rsid w:val="00726CA9"/>
    <w:rsid w:val="00727C21"/>
    <w:rsid w:val="0073009C"/>
    <w:rsid w:val="00730337"/>
    <w:rsid w:val="00730654"/>
    <w:rsid w:val="00730AB7"/>
    <w:rsid w:val="00730E05"/>
    <w:rsid w:val="00730F60"/>
    <w:rsid w:val="00731DA5"/>
    <w:rsid w:val="00732550"/>
    <w:rsid w:val="00732736"/>
    <w:rsid w:val="00732A64"/>
    <w:rsid w:val="00733136"/>
    <w:rsid w:val="00733DE1"/>
    <w:rsid w:val="00734185"/>
    <w:rsid w:val="007344AA"/>
    <w:rsid w:val="007349CC"/>
    <w:rsid w:val="00734FAA"/>
    <w:rsid w:val="00735DE6"/>
    <w:rsid w:val="007363FF"/>
    <w:rsid w:val="00736C85"/>
    <w:rsid w:val="0073770B"/>
    <w:rsid w:val="0074056A"/>
    <w:rsid w:val="00740803"/>
    <w:rsid w:val="00740CB5"/>
    <w:rsid w:val="00741762"/>
    <w:rsid w:val="00741807"/>
    <w:rsid w:val="007418A5"/>
    <w:rsid w:val="00741B56"/>
    <w:rsid w:val="00742EB3"/>
    <w:rsid w:val="0074309E"/>
    <w:rsid w:val="0074335D"/>
    <w:rsid w:val="007448CD"/>
    <w:rsid w:val="0074527B"/>
    <w:rsid w:val="00745BB0"/>
    <w:rsid w:val="0074627C"/>
    <w:rsid w:val="007468FB"/>
    <w:rsid w:val="007513AE"/>
    <w:rsid w:val="00752ABE"/>
    <w:rsid w:val="00752FD2"/>
    <w:rsid w:val="007537A7"/>
    <w:rsid w:val="00753EBC"/>
    <w:rsid w:val="007547A2"/>
    <w:rsid w:val="00754D73"/>
    <w:rsid w:val="00756EB0"/>
    <w:rsid w:val="00757352"/>
    <w:rsid w:val="007579D7"/>
    <w:rsid w:val="00760E0F"/>
    <w:rsid w:val="0076218C"/>
    <w:rsid w:val="00764326"/>
    <w:rsid w:val="0076449F"/>
    <w:rsid w:val="007649D7"/>
    <w:rsid w:val="00764AEA"/>
    <w:rsid w:val="00764FA7"/>
    <w:rsid w:val="00765217"/>
    <w:rsid w:val="00767E90"/>
    <w:rsid w:val="00770549"/>
    <w:rsid w:val="007707BB"/>
    <w:rsid w:val="00770ABA"/>
    <w:rsid w:val="00772732"/>
    <w:rsid w:val="00772899"/>
    <w:rsid w:val="007740CB"/>
    <w:rsid w:val="007748F4"/>
    <w:rsid w:val="00776605"/>
    <w:rsid w:val="00776707"/>
    <w:rsid w:val="0077756F"/>
    <w:rsid w:val="0077759B"/>
    <w:rsid w:val="00777CAB"/>
    <w:rsid w:val="007825C6"/>
    <w:rsid w:val="0078261C"/>
    <w:rsid w:val="007826A5"/>
    <w:rsid w:val="007827A4"/>
    <w:rsid w:val="00782892"/>
    <w:rsid w:val="0078295B"/>
    <w:rsid w:val="00782C13"/>
    <w:rsid w:val="00782D6C"/>
    <w:rsid w:val="00784A43"/>
    <w:rsid w:val="00784B0D"/>
    <w:rsid w:val="00785066"/>
    <w:rsid w:val="00787365"/>
    <w:rsid w:val="00787E31"/>
    <w:rsid w:val="00791EF8"/>
    <w:rsid w:val="007921BB"/>
    <w:rsid w:val="00792818"/>
    <w:rsid w:val="00792A3A"/>
    <w:rsid w:val="00792F64"/>
    <w:rsid w:val="00793F24"/>
    <w:rsid w:val="0079463B"/>
    <w:rsid w:val="00794EF0"/>
    <w:rsid w:val="0079544F"/>
    <w:rsid w:val="0079783C"/>
    <w:rsid w:val="00797A02"/>
    <w:rsid w:val="00797DBC"/>
    <w:rsid w:val="007A0FCD"/>
    <w:rsid w:val="007A1F60"/>
    <w:rsid w:val="007A2B35"/>
    <w:rsid w:val="007A2FCD"/>
    <w:rsid w:val="007A3050"/>
    <w:rsid w:val="007A3474"/>
    <w:rsid w:val="007A34B9"/>
    <w:rsid w:val="007A360D"/>
    <w:rsid w:val="007A3E05"/>
    <w:rsid w:val="007A4861"/>
    <w:rsid w:val="007A542F"/>
    <w:rsid w:val="007A570C"/>
    <w:rsid w:val="007A6220"/>
    <w:rsid w:val="007A7D7E"/>
    <w:rsid w:val="007A7DAA"/>
    <w:rsid w:val="007A7F8B"/>
    <w:rsid w:val="007B02CB"/>
    <w:rsid w:val="007B1FF9"/>
    <w:rsid w:val="007B2BC4"/>
    <w:rsid w:val="007B3204"/>
    <w:rsid w:val="007B3241"/>
    <w:rsid w:val="007B3763"/>
    <w:rsid w:val="007B3B76"/>
    <w:rsid w:val="007B4C16"/>
    <w:rsid w:val="007B5061"/>
    <w:rsid w:val="007B51A4"/>
    <w:rsid w:val="007B5701"/>
    <w:rsid w:val="007B5D42"/>
    <w:rsid w:val="007B6CEC"/>
    <w:rsid w:val="007B6CFE"/>
    <w:rsid w:val="007B771B"/>
    <w:rsid w:val="007B7984"/>
    <w:rsid w:val="007B7B17"/>
    <w:rsid w:val="007C00F2"/>
    <w:rsid w:val="007C0C9F"/>
    <w:rsid w:val="007C1ABE"/>
    <w:rsid w:val="007C2081"/>
    <w:rsid w:val="007C290C"/>
    <w:rsid w:val="007C335A"/>
    <w:rsid w:val="007C404E"/>
    <w:rsid w:val="007C41CE"/>
    <w:rsid w:val="007C5197"/>
    <w:rsid w:val="007C524F"/>
    <w:rsid w:val="007C52B3"/>
    <w:rsid w:val="007C5D8E"/>
    <w:rsid w:val="007C6966"/>
    <w:rsid w:val="007D0270"/>
    <w:rsid w:val="007D0F4F"/>
    <w:rsid w:val="007D172D"/>
    <w:rsid w:val="007D1957"/>
    <w:rsid w:val="007D2A04"/>
    <w:rsid w:val="007D3CA6"/>
    <w:rsid w:val="007D3DA4"/>
    <w:rsid w:val="007D3E01"/>
    <w:rsid w:val="007D4D3B"/>
    <w:rsid w:val="007D50C3"/>
    <w:rsid w:val="007D6236"/>
    <w:rsid w:val="007D6E34"/>
    <w:rsid w:val="007D752D"/>
    <w:rsid w:val="007D7A09"/>
    <w:rsid w:val="007E0EB4"/>
    <w:rsid w:val="007E19E3"/>
    <w:rsid w:val="007E2BF7"/>
    <w:rsid w:val="007E45A7"/>
    <w:rsid w:val="007E4FD9"/>
    <w:rsid w:val="007E613C"/>
    <w:rsid w:val="007E7BCF"/>
    <w:rsid w:val="007E7CE1"/>
    <w:rsid w:val="007F200E"/>
    <w:rsid w:val="007F2134"/>
    <w:rsid w:val="007F5451"/>
    <w:rsid w:val="007F57B5"/>
    <w:rsid w:val="007F5CB3"/>
    <w:rsid w:val="007F7DA7"/>
    <w:rsid w:val="00800082"/>
    <w:rsid w:val="008001B4"/>
    <w:rsid w:val="0080043F"/>
    <w:rsid w:val="0080187D"/>
    <w:rsid w:val="00801C31"/>
    <w:rsid w:val="0080285E"/>
    <w:rsid w:val="00802D83"/>
    <w:rsid w:val="00802FBE"/>
    <w:rsid w:val="0080585D"/>
    <w:rsid w:val="0080614A"/>
    <w:rsid w:val="008061AA"/>
    <w:rsid w:val="00806936"/>
    <w:rsid w:val="00806974"/>
    <w:rsid w:val="0080777A"/>
    <w:rsid w:val="00810D98"/>
    <w:rsid w:val="00811038"/>
    <w:rsid w:val="00812911"/>
    <w:rsid w:val="00813633"/>
    <w:rsid w:val="008142B6"/>
    <w:rsid w:val="008146DA"/>
    <w:rsid w:val="0081495C"/>
    <w:rsid w:val="00815872"/>
    <w:rsid w:val="0081675D"/>
    <w:rsid w:val="00816FA5"/>
    <w:rsid w:val="00817437"/>
    <w:rsid w:val="008175DD"/>
    <w:rsid w:val="00821343"/>
    <w:rsid w:val="008237FF"/>
    <w:rsid w:val="00823B22"/>
    <w:rsid w:val="00823C1A"/>
    <w:rsid w:val="0082406B"/>
    <w:rsid w:val="00825212"/>
    <w:rsid w:val="008256BC"/>
    <w:rsid w:val="0082648E"/>
    <w:rsid w:val="00826D70"/>
    <w:rsid w:val="00831120"/>
    <w:rsid w:val="008312F3"/>
    <w:rsid w:val="0083139B"/>
    <w:rsid w:val="0083236A"/>
    <w:rsid w:val="008328CF"/>
    <w:rsid w:val="00833122"/>
    <w:rsid w:val="008336A1"/>
    <w:rsid w:val="0083446A"/>
    <w:rsid w:val="0083691A"/>
    <w:rsid w:val="00837F91"/>
    <w:rsid w:val="0084123B"/>
    <w:rsid w:val="00841D36"/>
    <w:rsid w:val="00842A8D"/>
    <w:rsid w:val="00843160"/>
    <w:rsid w:val="008448F0"/>
    <w:rsid w:val="00844C79"/>
    <w:rsid w:val="00844CC4"/>
    <w:rsid w:val="00845260"/>
    <w:rsid w:val="008457D1"/>
    <w:rsid w:val="00846311"/>
    <w:rsid w:val="00846CC6"/>
    <w:rsid w:val="0084717E"/>
    <w:rsid w:val="008503F3"/>
    <w:rsid w:val="00851403"/>
    <w:rsid w:val="008516D4"/>
    <w:rsid w:val="008518BC"/>
    <w:rsid w:val="00851929"/>
    <w:rsid w:val="00852490"/>
    <w:rsid w:val="00853324"/>
    <w:rsid w:val="00853FB3"/>
    <w:rsid w:val="00855727"/>
    <w:rsid w:val="00857577"/>
    <w:rsid w:val="00860C4B"/>
    <w:rsid w:val="008619DF"/>
    <w:rsid w:val="00861D10"/>
    <w:rsid w:val="00862CF8"/>
    <w:rsid w:val="00862E65"/>
    <w:rsid w:val="0086308D"/>
    <w:rsid w:val="00863FA0"/>
    <w:rsid w:val="00864829"/>
    <w:rsid w:val="00865878"/>
    <w:rsid w:val="008701C2"/>
    <w:rsid w:val="00871104"/>
    <w:rsid w:val="00872B62"/>
    <w:rsid w:val="00872EBD"/>
    <w:rsid w:val="00872F1A"/>
    <w:rsid w:val="00872FD5"/>
    <w:rsid w:val="008738CB"/>
    <w:rsid w:val="008740AE"/>
    <w:rsid w:val="008742F5"/>
    <w:rsid w:val="0087447C"/>
    <w:rsid w:val="00874666"/>
    <w:rsid w:val="008749BB"/>
    <w:rsid w:val="00875ACC"/>
    <w:rsid w:val="00875FBB"/>
    <w:rsid w:val="00877206"/>
    <w:rsid w:val="00881031"/>
    <w:rsid w:val="008823EC"/>
    <w:rsid w:val="00883022"/>
    <w:rsid w:val="00883BBF"/>
    <w:rsid w:val="0088490D"/>
    <w:rsid w:val="00884E4B"/>
    <w:rsid w:val="0088504B"/>
    <w:rsid w:val="00885A80"/>
    <w:rsid w:val="00885EB7"/>
    <w:rsid w:val="00886422"/>
    <w:rsid w:val="008864CB"/>
    <w:rsid w:val="00887A5E"/>
    <w:rsid w:val="00887F80"/>
    <w:rsid w:val="0089132A"/>
    <w:rsid w:val="00892948"/>
    <w:rsid w:val="00893567"/>
    <w:rsid w:val="0089387B"/>
    <w:rsid w:val="0089393A"/>
    <w:rsid w:val="00894371"/>
    <w:rsid w:val="008947CA"/>
    <w:rsid w:val="00894AF6"/>
    <w:rsid w:val="00895658"/>
    <w:rsid w:val="00895F02"/>
    <w:rsid w:val="0089718C"/>
    <w:rsid w:val="00897D13"/>
    <w:rsid w:val="00897FD8"/>
    <w:rsid w:val="008A0058"/>
    <w:rsid w:val="008A03FE"/>
    <w:rsid w:val="008A0A6D"/>
    <w:rsid w:val="008A10C2"/>
    <w:rsid w:val="008A1362"/>
    <w:rsid w:val="008A4386"/>
    <w:rsid w:val="008A48B9"/>
    <w:rsid w:val="008A528F"/>
    <w:rsid w:val="008A5A6A"/>
    <w:rsid w:val="008A6290"/>
    <w:rsid w:val="008A6921"/>
    <w:rsid w:val="008A6995"/>
    <w:rsid w:val="008A7560"/>
    <w:rsid w:val="008A77FE"/>
    <w:rsid w:val="008A7B99"/>
    <w:rsid w:val="008B0FA3"/>
    <w:rsid w:val="008B2FA7"/>
    <w:rsid w:val="008B32C0"/>
    <w:rsid w:val="008B3924"/>
    <w:rsid w:val="008B39A0"/>
    <w:rsid w:val="008B3A77"/>
    <w:rsid w:val="008B3D8A"/>
    <w:rsid w:val="008B46D6"/>
    <w:rsid w:val="008B486E"/>
    <w:rsid w:val="008B5760"/>
    <w:rsid w:val="008B581B"/>
    <w:rsid w:val="008B6B87"/>
    <w:rsid w:val="008B6E10"/>
    <w:rsid w:val="008B70BD"/>
    <w:rsid w:val="008B7101"/>
    <w:rsid w:val="008B73F2"/>
    <w:rsid w:val="008B78E9"/>
    <w:rsid w:val="008B7929"/>
    <w:rsid w:val="008C043C"/>
    <w:rsid w:val="008C0AF5"/>
    <w:rsid w:val="008C0E5F"/>
    <w:rsid w:val="008C13DB"/>
    <w:rsid w:val="008C1F74"/>
    <w:rsid w:val="008C24B0"/>
    <w:rsid w:val="008C2A32"/>
    <w:rsid w:val="008C3965"/>
    <w:rsid w:val="008C3F77"/>
    <w:rsid w:val="008C4EE9"/>
    <w:rsid w:val="008C53D8"/>
    <w:rsid w:val="008C5B07"/>
    <w:rsid w:val="008C692A"/>
    <w:rsid w:val="008C69BE"/>
    <w:rsid w:val="008C790C"/>
    <w:rsid w:val="008D0AF2"/>
    <w:rsid w:val="008D1753"/>
    <w:rsid w:val="008D1827"/>
    <w:rsid w:val="008D1E1B"/>
    <w:rsid w:val="008D22E6"/>
    <w:rsid w:val="008D2933"/>
    <w:rsid w:val="008D2DE7"/>
    <w:rsid w:val="008D2EE9"/>
    <w:rsid w:val="008D372A"/>
    <w:rsid w:val="008D41D7"/>
    <w:rsid w:val="008D45A9"/>
    <w:rsid w:val="008D4F6E"/>
    <w:rsid w:val="008D54F4"/>
    <w:rsid w:val="008D64B2"/>
    <w:rsid w:val="008D66BE"/>
    <w:rsid w:val="008D6ED1"/>
    <w:rsid w:val="008D71C2"/>
    <w:rsid w:val="008D7428"/>
    <w:rsid w:val="008D743C"/>
    <w:rsid w:val="008D7497"/>
    <w:rsid w:val="008D78A2"/>
    <w:rsid w:val="008E2595"/>
    <w:rsid w:val="008E25DA"/>
    <w:rsid w:val="008E33A7"/>
    <w:rsid w:val="008E371E"/>
    <w:rsid w:val="008E3A83"/>
    <w:rsid w:val="008E427D"/>
    <w:rsid w:val="008E497C"/>
    <w:rsid w:val="008E51E0"/>
    <w:rsid w:val="008E5623"/>
    <w:rsid w:val="008F1CC6"/>
    <w:rsid w:val="008F2C24"/>
    <w:rsid w:val="008F309F"/>
    <w:rsid w:val="008F3E94"/>
    <w:rsid w:val="008F5F8A"/>
    <w:rsid w:val="008F6273"/>
    <w:rsid w:val="008F6C8F"/>
    <w:rsid w:val="008F6CA6"/>
    <w:rsid w:val="008F76D9"/>
    <w:rsid w:val="00900D66"/>
    <w:rsid w:val="0090158C"/>
    <w:rsid w:val="0090173C"/>
    <w:rsid w:val="0090213C"/>
    <w:rsid w:val="0090241A"/>
    <w:rsid w:val="00903052"/>
    <w:rsid w:val="009034EC"/>
    <w:rsid w:val="00903BA5"/>
    <w:rsid w:val="009044BD"/>
    <w:rsid w:val="00905892"/>
    <w:rsid w:val="00906A58"/>
    <w:rsid w:val="00907A23"/>
    <w:rsid w:val="00907CE1"/>
    <w:rsid w:val="00912589"/>
    <w:rsid w:val="009133E9"/>
    <w:rsid w:val="00914766"/>
    <w:rsid w:val="00915047"/>
    <w:rsid w:val="00915C1F"/>
    <w:rsid w:val="00915F22"/>
    <w:rsid w:val="00916CA7"/>
    <w:rsid w:val="0091707A"/>
    <w:rsid w:val="00917781"/>
    <w:rsid w:val="00920108"/>
    <w:rsid w:val="00920AB7"/>
    <w:rsid w:val="009227C4"/>
    <w:rsid w:val="00922E9B"/>
    <w:rsid w:val="00923BC2"/>
    <w:rsid w:val="0092466E"/>
    <w:rsid w:val="00925B15"/>
    <w:rsid w:val="0092615C"/>
    <w:rsid w:val="009262F8"/>
    <w:rsid w:val="00926EF2"/>
    <w:rsid w:val="009303C6"/>
    <w:rsid w:val="00931018"/>
    <w:rsid w:val="00931F44"/>
    <w:rsid w:val="009320C9"/>
    <w:rsid w:val="009333B7"/>
    <w:rsid w:val="0093352F"/>
    <w:rsid w:val="009345F9"/>
    <w:rsid w:val="0093543F"/>
    <w:rsid w:val="00935F28"/>
    <w:rsid w:val="00936BC4"/>
    <w:rsid w:val="0093709F"/>
    <w:rsid w:val="00940DFC"/>
    <w:rsid w:val="00941191"/>
    <w:rsid w:val="00941257"/>
    <w:rsid w:val="00941697"/>
    <w:rsid w:val="00941975"/>
    <w:rsid w:val="00941AC7"/>
    <w:rsid w:val="00941E12"/>
    <w:rsid w:val="009428D5"/>
    <w:rsid w:val="00942A99"/>
    <w:rsid w:val="009431AC"/>
    <w:rsid w:val="00943F2D"/>
    <w:rsid w:val="00945441"/>
    <w:rsid w:val="009457D3"/>
    <w:rsid w:val="0094664F"/>
    <w:rsid w:val="00946C52"/>
    <w:rsid w:val="00947F2C"/>
    <w:rsid w:val="0095129D"/>
    <w:rsid w:val="009514A0"/>
    <w:rsid w:val="00952048"/>
    <w:rsid w:val="009529C3"/>
    <w:rsid w:val="00952D70"/>
    <w:rsid w:val="0095344F"/>
    <w:rsid w:val="00953616"/>
    <w:rsid w:val="009553FB"/>
    <w:rsid w:val="00956165"/>
    <w:rsid w:val="00956A2B"/>
    <w:rsid w:val="00956C3E"/>
    <w:rsid w:val="009570B7"/>
    <w:rsid w:val="00957CD6"/>
    <w:rsid w:val="00957DEC"/>
    <w:rsid w:val="0096141F"/>
    <w:rsid w:val="00963F57"/>
    <w:rsid w:val="0096748D"/>
    <w:rsid w:val="00967F94"/>
    <w:rsid w:val="00970597"/>
    <w:rsid w:val="00970922"/>
    <w:rsid w:val="00970979"/>
    <w:rsid w:val="00970B71"/>
    <w:rsid w:val="00970B78"/>
    <w:rsid w:val="00970C09"/>
    <w:rsid w:val="00970E25"/>
    <w:rsid w:val="00971D31"/>
    <w:rsid w:val="009722E3"/>
    <w:rsid w:val="00974D13"/>
    <w:rsid w:val="009750A5"/>
    <w:rsid w:val="00975950"/>
    <w:rsid w:val="00977EFF"/>
    <w:rsid w:val="009802F8"/>
    <w:rsid w:val="00980734"/>
    <w:rsid w:val="0098104A"/>
    <w:rsid w:val="00981A77"/>
    <w:rsid w:val="00981E7A"/>
    <w:rsid w:val="009825F4"/>
    <w:rsid w:val="00982D99"/>
    <w:rsid w:val="009855E6"/>
    <w:rsid w:val="0098575A"/>
    <w:rsid w:val="009858AC"/>
    <w:rsid w:val="00986FA3"/>
    <w:rsid w:val="009873E5"/>
    <w:rsid w:val="00987AE4"/>
    <w:rsid w:val="0099018F"/>
    <w:rsid w:val="0099086C"/>
    <w:rsid w:val="00990A47"/>
    <w:rsid w:val="00990CC1"/>
    <w:rsid w:val="009913AE"/>
    <w:rsid w:val="00991E10"/>
    <w:rsid w:val="00994E86"/>
    <w:rsid w:val="00996229"/>
    <w:rsid w:val="00997070"/>
    <w:rsid w:val="00997BB4"/>
    <w:rsid w:val="009A0539"/>
    <w:rsid w:val="009A072F"/>
    <w:rsid w:val="009A09F0"/>
    <w:rsid w:val="009A0CA8"/>
    <w:rsid w:val="009A2099"/>
    <w:rsid w:val="009A24A4"/>
    <w:rsid w:val="009A2507"/>
    <w:rsid w:val="009A2C54"/>
    <w:rsid w:val="009A3882"/>
    <w:rsid w:val="009A404A"/>
    <w:rsid w:val="009A450C"/>
    <w:rsid w:val="009A561B"/>
    <w:rsid w:val="009A561F"/>
    <w:rsid w:val="009A5B62"/>
    <w:rsid w:val="009A716E"/>
    <w:rsid w:val="009A767D"/>
    <w:rsid w:val="009A792B"/>
    <w:rsid w:val="009A7AB0"/>
    <w:rsid w:val="009B31FA"/>
    <w:rsid w:val="009B3E1C"/>
    <w:rsid w:val="009B4045"/>
    <w:rsid w:val="009B4331"/>
    <w:rsid w:val="009B501E"/>
    <w:rsid w:val="009B5427"/>
    <w:rsid w:val="009B6BD6"/>
    <w:rsid w:val="009C0F3F"/>
    <w:rsid w:val="009C1203"/>
    <w:rsid w:val="009C1529"/>
    <w:rsid w:val="009C21D2"/>
    <w:rsid w:val="009C2CDE"/>
    <w:rsid w:val="009C3481"/>
    <w:rsid w:val="009C3FE1"/>
    <w:rsid w:val="009C4A7B"/>
    <w:rsid w:val="009C50D5"/>
    <w:rsid w:val="009C5317"/>
    <w:rsid w:val="009C597F"/>
    <w:rsid w:val="009C5B5A"/>
    <w:rsid w:val="009C5D7E"/>
    <w:rsid w:val="009C62D0"/>
    <w:rsid w:val="009C68BA"/>
    <w:rsid w:val="009C6D9B"/>
    <w:rsid w:val="009C761E"/>
    <w:rsid w:val="009C79B1"/>
    <w:rsid w:val="009C7ACA"/>
    <w:rsid w:val="009D17BA"/>
    <w:rsid w:val="009D1BD7"/>
    <w:rsid w:val="009D1DD9"/>
    <w:rsid w:val="009D3C29"/>
    <w:rsid w:val="009D3C84"/>
    <w:rsid w:val="009D3ED6"/>
    <w:rsid w:val="009D401A"/>
    <w:rsid w:val="009D452D"/>
    <w:rsid w:val="009D4E63"/>
    <w:rsid w:val="009D4EA1"/>
    <w:rsid w:val="009D4ED3"/>
    <w:rsid w:val="009D5224"/>
    <w:rsid w:val="009D5F4E"/>
    <w:rsid w:val="009D6448"/>
    <w:rsid w:val="009D733B"/>
    <w:rsid w:val="009D73F2"/>
    <w:rsid w:val="009D74BE"/>
    <w:rsid w:val="009D7D62"/>
    <w:rsid w:val="009E0CB9"/>
    <w:rsid w:val="009E119F"/>
    <w:rsid w:val="009E1358"/>
    <w:rsid w:val="009E14F6"/>
    <w:rsid w:val="009E1C32"/>
    <w:rsid w:val="009E1D4C"/>
    <w:rsid w:val="009E2660"/>
    <w:rsid w:val="009E32EB"/>
    <w:rsid w:val="009E344F"/>
    <w:rsid w:val="009E3F50"/>
    <w:rsid w:val="009E5591"/>
    <w:rsid w:val="009E5C42"/>
    <w:rsid w:val="009E6BC5"/>
    <w:rsid w:val="009F01CE"/>
    <w:rsid w:val="009F13E5"/>
    <w:rsid w:val="009F32C2"/>
    <w:rsid w:val="009F4A1D"/>
    <w:rsid w:val="009F4BB4"/>
    <w:rsid w:val="009F547A"/>
    <w:rsid w:val="009F5F1B"/>
    <w:rsid w:val="009F65D5"/>
    <w:rsid w:val="009F6E9C"/>
    <w:rsid w:val="009F7082"/>
    <w:rsid w:val="009F7EC7"/>
    <w:rsid w:val="00A008DC"/>
    <w:rsid w:val="00A01985"/>
    <w:rsid w:val="00A022C2"/>
    <w:rsid w:val="00A02405"/>
    <w:rsid w:val="00A0244E"/>
    <w:rsid w:val="00A02CF1"/>
    <w:rsid w:val="00A038D5"/>
    <w:rsid w:val="00A05993"/>
    <w:rsid w:val="00A05ED6"/>
    <w:rsid w:val="00A06250"/>
    <w:rsid w:val="00A06822"/>
    <w:rsid w:val="00A075A7"/>
    <w:rsid w:val="00A07BE1"/>
    <w:rsid w:val="00A07DCF"/>
    <w:rsid w:val="00A11DBB"/>
    <w:rsid w:val="00A11FF6"/>
    <w:rsid w:val="00A12128"/>
    <w:rsid w:val="00A155E2"/>
    <w:rsid w:val="00A15AA2"/>
    <w:rsid w:val="00A1629C"/>
    <w:rsid w:val="00A169AB"/>
    <w:rsid w:val="00A16ACB"/>
    <w:rsid w:val="00A16CFB"/>
    <w:rsid w:val="00A17F53"/>
    <w:rsid w:val="00A20B9B"/>
    <w:rsid w:val="00A20E83"/>
    <w:rsid w:val="00A2213B"/>
    <w:rsid w:val="00A24156"/>
    <w:rsid w:val="00A24625"/>
    <w:rsid w:val="00A25212"/>
    <w:rsid w:val="00A2540E"/>
    <w:rsid w:val="00A25640"/>
    <w:rsid w:val="00A26803"/>
    <w:rsid w:val="00A26991"/>
    <w:rsid w:val="00A26B94"/>
    <w:rsid w:val="00A27169"/>
    <w:rsid w:val="00A276BB"/>
    <w:rsid w:val="00A3247B"/>
    <w:rsid w:val="00A32CD7"/>
    <w:rsid w:val="00A32F27"/>
    <w:rsid w:val="00A33C10"/>
    <w:rsid w:val="00A34972"/>
    <w:rsid w:val="00A34D5D"/>
    <w:rsid w:val="00A34FEB"/>
    <w:rsid w:val="00A353F9"/>
    <w:rsid w:val="00A35AE6"/>
    <w:rsid w:val="00A365AE"/>
    <w:rsid w:val="00A36C50"/>
    <w:rsid w:val="00A37B89"/>
    <w:rsid w:val="00A37BAE"/>
    <w:rsid w:val="00A407F6"/>
    <w:rsid w:val="00A40BE9"/>
    <w:rsid w:val="00A42082"/>
    <w:rsid w:val="00A42BA4"/>
    <w:rsid w:val="00A43CEF"/>
    <w:rsid w:val="00A43E23"/>
    <w:rsid w:val="00A44594"/>
    <w:rsid w:val="00A446B2"/>
    <w:rsid w:val="00A44CE4"/>
    <w:rsid w:val="00A45329"/>
    <w:rsid w:val="00A458FB"/>
    <w:rsid w:val="00A45ABB"/>
    <w:rsid w:val="00A45C68"/>
    <w:rsid w:val="00A45FF0"/>
    <w:rsid w:val="00A46B08"/>
    <w:rsid w:val="00A5039F"/>
    <w:rsid w:val="00A510F8"/>
    <w:rsid w:val="00A51471"/>
    <w:rsid w:val="00A522E6"/>
    <w:rsid w:val="00A534CE"/>
    <w:rsid w:val="00A5407D"/>
    <w:rsid w:val="00A546AF"/>
    <w:rsid w:val="00A5622E"/>
    <w:rsid w:val="00A565BF"/>
    <w:rsid w:val="00A566C2"/>
    <w:rsid w:val="00A60539"/>
    <w:rsid w:val="00A609AA"/>
    <w:rsid w:val="00A60FEF"/>
    <w:rsid w:val="00A6108E"/>
    <w:rsid w:val="00A612E2"/>
    <w:rsid w:val="00A61369"/>
    <w:rsid w:val="00A623C3"/>
    <w:rsid w:val="00A62701"/>
    <w:rsid w:val="00A62CFF"/>
    <w:rsid w:val="00A63029"/>
    <w:rsid w:val="00A63E66"/>
    <w:rsid w:val="00A65236"/>
    <w:rsid w:val="00A65ADA"/>
    <w:rsid w:val="00A66E8C"/>
    <w:rsid w:val="00A67663"/>
    <w:rsid w:val="00A67AF7"/>
    <w:rsid w:val="00A67B28"/>
    <w:rsid w:val="00A70118"/>
    <w:rsid w:val="00A708A9"/>
    <w:rsid w:val="00A70965"/>
    <w:rsid w:val="00A70B3B"/>
    <w:rsid w:val="00A71686"/>
    <w:rsid w:val="00A71AC1"/>
    <w:rsid w:val="00A72239"/>
    <w:rsid w:val="00A7276B"/>
    <w:rsid w:val="00A72AB4"/>
    <w:rsid w:val="00A73428"/>
    <w:rsid w:val="00A74F66"/>
    <w:rsid w:val="00A75141"/>
    <w:rsid w:val="00A75307"/>
    <w:rsid w:val="00A7690A"/>
    <w:rsid w:val="00A77047"/>
    <w:rsid w:val="00A77836"/>
    <w:rsid w:val="00A816E8"/>
    <w:rsid w:val="00A82E25"/>
    <w:rsid w:val="00A83A03"/>
    <w:rsid w:val="00A83C57"/>
    <w:rsid w:val="00A84320"/>
    <w:rsid w:val="00A852A1"/>
    <w:rsid w:val="00A85630"/>
    <w:rsid w:val="00A85A60"/>
    <w:rsid w:val="00A85B0B"/>
    <w:rsid w:val="00A85B7C"/>
    <w:rsid w:val="00A85CD1"/>
    <w:rsid w:val="00A863CA"/>
    <w:rsid w:val="00A87A8A"/>
    <w:rsid w:val="00A87C72"/>
    <w:rsid w:val="00A9014D"/>
    <w:rsid w:val="00A90250"/>
    <w:rsid w:val="00A90B50"/>
    <w:rsid w:val="00A928A8"/>
    <w:rsid w:val="00A92F9D"/>
    <w:rsid w:val="00A934AD"/>
    <w:rsid w:val="00A93BFB"/>
    <w:rsid w:val="00A95CCD"/>
    <w:rsid w:val="00A95ED0"/>
    <w:rsid w:val="00A9665F"/>
    <w:rsid w:val="00A96C53"/>
    <w:rsid w:val="00A97FED"/>
    <w:rsid w:val="00AA190B"/>
    <w:rsid w:val="00AA20B7"/>
    <w:rsid w:val="00AA386C"/>
    <w:rsid w:val="00AA3E27"/>
    <w:rsid w:val="00AA4CBA"/>
    <w:rsid w:val="00AA4DED"/>
    <w:rsid w:val="00AA4E82"/>
    <w:rsid w:val="00AA5284"/>
    <w:rsid w:val="00AA5936"/>
    <w:rsid w:val="00AA5C6E"/>
    <w:rsid w:val="00AA65AD"/>
    <w:rsid w:val="00AA6B15"/>
    <w:rsid w:val="00AA6D33"/>
    <w:rsid w:val="00AA6FE7"/>
    <w:rsid w:val="00AA7892"/>
    <w:rsid w:val="00AB0532"/>
    <w:rsid w:val="00AB0694"/>
    <w:rsid w:val="00AB2A16"/>
    <w:rsid w:val="00AB434F"/>
    <w:rsid w:val="00AB4516"/>
    <w:rsid w:val="00AB45E8"/>
    <w:rsid w:val="00AB6383"/>
    <w:rsid w:val="00AB682E"/>
    <w:rsid w:val="00AB754D"/>
    <w:rsid w:val="00AC0216"/>
    <w:rsid w:val="00AC0699"/>
    <w:rsid w:val="00AC098A"/>
    <w:rsid w:val="00AC0B4E"/>
    <w:rsid w:val="00AC123D"/>
    <w:rsid w:val="00AC1A51"/>
    <w:rsid w:val="00AC2918"/>
    <w:rsid w:val="00AC2D17"/>
    <w:rsid w:val="00AC3B20"/>
    <w:rsid w:val="00AC3B6F"/>
    <w:rsid w:val="00AC4119"/>
    <w:rsid w:val="00AC6964"/>
    <w:rsid w:val="00AC6CF3"/>
    <w:rsid w:val="00AC7B15"/>
    <w:rsid w:val="00AD054A"/>
    <w:rsid w:val="00AD1068"/>
    <w:rsid w:val="00AD1878"/>
    <w:rsid w:val="00AD2214"/>
    <w:rsid w:val="00AD2A85"/>
    <w:rsid w:val="00AD3C95"/>
    <w:rsid w:val="00AD3C9F"/>
    <w:rsid w:val="00AD4B44"/>
    <w:rsid w:val="00AD54C6"/>
    <w:rsid w:val="00AD55EB"/>
    <w:rsid w:val="00AD73A7"/>
    <w:rsid w:val="00AD7FD4"/>
    <w:rsid w:val="00AE1B67"/>
    <w:rsid w:val="00AE28FA"/>
    <w:rsid w:val="00AE31FF"/>
    <w:rsid w:val="00AE3D7C"/>
    <w:rsid w:val="00AE3DEA"/>
    <w:rsid w:val="00AE465B"/>
    <w:rsid w:val="00AE551F"/>
    <w:rsid w:val="00AE65A3"/>
    <w:rsid w:val="00AE7A6B"/>
    <w:rsid w:val="00AE7F06"/>
    <w:rsid w:val="00AF005E"/>
    <w:rsid w:val="00AF03C8"/>
    <w:rsid w:val="00AF068F"/>
    <w:rsid w:val="00AF0FEB"/>
    <w:rsid w:val="00AF120E"/>
    <w:rsid w:val="00AF1660"/>
    <w:rsid w:val="00AF193D"/>
    <w:rsid w:val="00AF2490"/>
    <w:rsid w:val="00AF2BF8"/>
    <w:rsid w:val="00AF384F"/>
    <w:rsid w:val="00AF3CDF"/>
    <w:rsid w:val="00AF465C"/>
    <w:rsid w:val="00AF4DEC"/>
    <w:rsid w:val="00AF4FE0"/>
    <w:rsid w:val="00AF59B7"/>
    <w:rsid w:val="00AF630C"/>
    <w:rsid w:val="00AF6607"/>
    <w:rsid w:val="00AF67D3"/>
    <w:rsid w:val="00B00468"/>
    <w:rsid w:val="00B004EB"/>
    <w:rsid w:val="00B00F88"/>
    <w:rsid w:val="00B0131B"/>
    <w:rsid w:val="00B01C59"/>
    <w:rsid w:val="00B01F07"/>
    <w:rsid w:val="00B02EB3"/>
    <w:rsid w:val="00B030AF"/>
    <w:rsid w:val="00B04E13"/>
    <w:rsid w:val="00B054C6"/>
    <w:rsid w:val="00B0586E"/>
    <w:rsid w:val="00B0597C"/>
    <w:rsid w:val="00B06488"/>
    <w:rsid w:val="00B0654E"/>
    <w:rsid w:val="00B06C18"/>
    <w:rsid w:val="00B07FD2"/>
    <w:rsid w:val="00B11191"/>
    <w:rsid w:val="00B122E8"/>
    <w:rsid w:val="00B13269"/>
    <w:rsid w:val="00B1371F"/>
    <w:rsid w:val="00B15597"/>
    <w:rsid w:val="00B15631"/>
    <w:rsid w:val="00B15B3C"/>
    <w:rsid w:val="00B16879"/>
    <w:rsid w:val="00B17288"/>
    <w:rsid w:val="00B17633"/>
    <w:rsid w:val="00B2096E"/>
    <w:rsid w:val="00B20E38"/>
    <w:rsid w:val="00B210D5"/>
    <w:rsid w:val="00B2381F"/>
    <w:rsid w:val="00B24EB1"/>
    <w:rsid w:val="00B24FF4"/>
    <w:rsid w:val="00B255C4"/>
    <w:rsid w:val="00B272E1"/>
    <w:rsid w:val="00B3126B"/>
    <w:rsid w:val="00B32499"/>
    <w:rsid w:val="00B33B42"/>
    <w:rsid w:val="00B35D66"/>
    <w:rsid w:val="00B36131"/>
    <w:rsid w:val="00B363A3"/>
    <w:rsid w:val="00B36DD7"/>
    <w:rsid w:val="00B402EA"/>
    <w:rsid w:val="00B426DC"/>
    <w:rsid w:val="00B432C4"/>
    <w:rsid w:val="00B4355C"/>
    <w:rsid w:val="00B4399F"/>
    <w:rsid w:val="00B44D46"/>
    <w:rsid w:val="00B44D6C"/>
    <w:rsid w:val="00B44DF3"/>
    <w:rsid w:val="00B455E3"/>
    <w:rsid w:val="00B455F5"/>
    <w:rsid w:val="00B45F4A"/>
    <w:rsid w:val="00B4613D"/>
    <w:rsid w:val="00B463DC"/>
    <w:rsid w:val="00B46846"/>
    <w:rsid w:val="00B479E0"/>
    <w:rsid w:val="00B51910"/>
    <w:rsid w:val="00B523B1"/>
    <w:rsid w:val="00B538E5"/>
    <w:rsid w:val="00B53A36"/>
    <w:rsid w:val="00B5420B"/>
    <w:rsid w:val="00B54D47"/>
    <w:rsid w:val="00B55B20"/>
    <w:rsid w:val="00B55E4A"/>
    <w:rsid w:val="00B561E3"/>
    <w:rsid w:val="00B569CF"/>
    <w:rsid w:val="00B60477"/>
    <w:rsid w:val="00B61828"/>
    <w:rsid w:val="00B61E16"/>
    <w:rsid w:val="00B62053"/>
    <w:rsid w:val="00B62682"/>
    <w:rsid w:val="00B6277C"/>
    <w:rsid w:val="00B6290E"/>
    <w:rsid w:val="00B63C65"/>
    <w:rsid w:val="00B63E4D"/>
    <w:rsid w:val="00B63FDE"/>
    <w:rsid w:val="00B6495A"/>
    <w:rsid w:val="00B64F78"/>
    <w:rsid w:val="00B65387"/>
    <w:rsid w:val="00B65587"/>
    <w:rsid w:val="00B65776"/>
    <w:rsid w:val="00B67A7C"/>
    <w:rsid w:val="00B70638"/>
    <w:rsid w:val="00B706EC"/>
    <w:rsid w:val="00B71278"/>
    <w:rsid w:val="00B717A9"/>
    <w:rsid w:val="00B7184C"/>
    <w:rsid w:val="00B724E1"/>
    <w:rsid w:val="00B72821"/>
    <w:rsid w:val="00B72FB7"/>
    <w:rsid w:val="00B75660"/>
    <w:rsid w:val="00B757D4"/>
    <w:rsid w:val="00B75ECF"/>
    <w:rsid w:val="00B8058B"/>
    <w:rsid w:val="00B80F01"/>
    <w:rsid w:val="00B8183B"/>
    <w:rsid w:val="00B821C1"/>
    <w:rsid w:val="00B825DD"/>
    <w:rsid w:val="00B83068"/>
    <w:rsid w:val="00B83256"/>
    <w:rsid w:val="00B8340C"/>
    <w:rsid w:val="00B83C6E"/>
    <w:rsid w:val="00B862FB"/>
    <w:rsid w:val="00B90C75"/>
    <w:rsid w:val="00B90D17"/>
    <w:rsid w:val="00B91403"/>
    <w:rsid w:val="00B921F2"/>
    <w:rsid w:val="00B92BE6"/>
    <w:rsid w:val="00B93CA4"/>
    <w:rsid w:val="00B93CAF"/>
    <w:rsid w:val="00B93E7F"/>
    <w:rsid w:val="00B94193"/>
    <w:rsid w:val="00B94885"/>
    <w:rsid w:val="00B950E3"/>
    <w:rsid w:val="00B965B4"/>
    <w:rsid w:val="00B96703"/>
    <w:rsid w:val="00B967E9"/>
    <w:rsid w:val="00B969A4"/>
    <w:rsid w:val="00B970C1"/>
    <w:rsid w:val="00BA181A"/>
    <w:rsid w:val="00BA1BB6"/>
    <w:rsid w:val="00BA2254"/>
    <w:rsid w:val="00BA38FB"/>
    <w:rsid w:val="00BA39B2"/>
    <w:rsid w:val="00BA3A05"/>
    <w:rsid w:val="00BA3D70"/>
    <w:rsid w:val="00BA44F8"/>
    <w:rsid w:val="00BA45B8"/>
    <w:rsid w:val="00BA4D76"/>
    <w:rsid w:val="00BA5034"/>
    <w:rsid w:val="00BA77FD"/>
    <w:rsid w:val="00BA7E41"/>
    <w:rsid w:val="00BB01B4"/>
    <w:rsid w:val="00BB05C8"/>
    <w:rsid w:val="00BB0632"/>
    <w:rsid w:val="00BB21AE"/>
    <w:rsid w:val="00BB3C2D"/>
    <w:rsid w:val="00BB4CD5"/>
    <w:rsid w:val="00BB5B24"/>
    <w:rsid w:val="00BB6BCB"/>
    <w:rsid w:val="00BC0523"/>
    <w:rsid w:val="00BC0AE3"/>
    <w:rsid w:val="00BC0C67"/>
    <w:rsid w:val="00BC0D66"/>
    <w:rsid w:val="00BC2198"/>
    <w:rsid w:val="00BC2EFF"/>
    <w:rsid w:val="00BC3331"/>
    <w:rsid w:val="00BC3D21"/>
    <w:rsid w:val="00BC5D3F"/>
    <w:rsid w:val="00BC5F37"/>
    <w:rsid w:val="00BC74A0"/>
    <w:rsid w:val="00BC7D26"/>
    <w:rsid w:val="00BD0821"/>
    <w:rsid w:val="00BD0F32"/>
    <w:rsid w:val="00BD223F"/>
    <w:rsid w:val="00BD2B6F"/>
    <w:rsid w:val="00BD32AB"/>
    <w:rsid w:val="00BD4043"/>
    <w:rsid w:val="00BD473A"/>
    <w:rsid w:val="00BD4F14"/>
    <w:rsid w:val="00BD5ECE"/>
    <w:rsid w:val="00BD604B"/>
    <w:rsid w:val="00BD65DB"/>
    <w:rsid w:val="00BD6BD5"/>
    <w:rsid w:val="00BE0212"/>
    <w:rsid w:val="00BE098A"/>
    <w:rsid w:val="00BE0D3D"/>
    <w:rsid w:val="00BE1AC0"/>
    <w:rsid w:val="00BE268A"/>
    <w:rsid w:val="00BE32E9"/>
    <w:rsid w:val="00BE33D8"/>
    <w:rsid w:val="00BE3525"/>
    <w:rsid w:val="00BE3AB5"/>
    <w:rsid w:val="00BE48D0"/>
    <w:rsid w:val="00BE4964"/>
    <w:rsid w:val="00BE4B74"/>
    <w:rsid w:val="00BE663D"/>
    <w:rsid w:val="00BE6EA9"/>
    <w:rsid w:val="00BF189E"/>
    <w:rsid w:val="00BF2DCF"/>
    <w:rsid w:val="00BF2F2C"/>
    <w:rsid w:val="00BF2FD5"/>
    <w:rsid w:val="00BF43B6"/>
    <w:rsid w:val="00BF4ECA"/>
    <w:rsid w:val="00BF4F21"/>
    <w:rsid w:val="00BF5283"/>
    <w:rsid w:val="00BF5622"/>
    <w:rsid w:val="00BF56D7"/>
    <w:rsid w:val="00BF598C"/>
    <w:rsid w:val="00BF5E45"/>
    <w:rsid w:val="00BF61D5"/>
    <w:rsid w:val="00BF6D05"/>
    <w:rsid w:val="00BF7480"/>
    <w:rsid w:val="00BF7790"/>
    <w:rsid w:val="00C002ED"/>
    <w:rsid w:val="00C00C60"/>
    <w:rsid w:val="00C0118C"/>
    <w:rsid w:val="00C0119F"/>
    <w:rsid w:val="00C01BCB"/>
    <w:rsid w:val="00C01C01"/>
    <w:rsid w:val="00C01F0A"/>
    <w:rsid w:val="00C0310A"/>
    <w:rsid w:val="00C03221"/>
    <w:rsid w:val="00C03378"/>
    <w:rsid w:val="00C034AE"/>
    <w:rsid w:val="00C03513"/>
    <w:rsid w:val="00C04CC1"/>
    <w:rsid w:val="00C05A5D"/>
    <w:rsid w:val="00C07943"/>
    <w:rsid w:val="00C07A1D"/>
    <w:rsid w:val="00C11047"/>
    <w:rsid w:val="00C12882"/>
    <w:rsid w:val="00C129F6"/>
    <w:rsid w:val="00C12B62"/>
    <w:rsid w:val="00C13131"/>
    <w:rsid w:val="00C14D45"/>
    <w:rsid w:val="00C15884"/>
    <w:rsid w:val="00C15BE0"/>
    <w:rsid w:val="00C15D01"/>
    <w:rsid w:val="00C15FE7"/>
    <w:rsid w:val="00C17589"/>
    <w:rsid w:val="00C20157"/>
    <w:rsid w:val="00C20379"/>
    <w:rsid w:val="00C20633"/>
    <w:rsid w:val="00C20A11"/>
    <w:rsid w:val="00C20DA0"/>
    <w:rsid w:val="00C221CC"/>
    <w:rsid w:val="00C22A6B"/>
    <w:rsid w:val="00C22BB5"/>
    <w:rsid w:val="00C22C59"/>
    <w:rsid w:val="00C23346"/>
    <w:rsid w:val="00C23698"/>
    <w:rsid w:val="00C2385E"/>
    <w:rsid w:val="00C24D20"/>
    <w:rsid w:val="00C26791"/>
    <w:rsid w:val="00C26F21"/>
    <w:rsid w:val="00C30061"/>
    <w:rsid w:val="00C301B3"/>
    <w:rsid w:val="00C30FD0"/>
    <w:rsid w:val="00C334A7"/>
    <w:rsid w:val="00C339F5"/>
    <w:rsid w:val="00C346F0"/>
    <w:rsid w:val="00C3475F"/>
    <w:rsid w:val="00C348DF"/>
    <w:rsid w:val="00C35553"/>
    <w:rsid w:val="00C35AAB"/>
    <w:rsid w:val="00C35B06"/>
    <w:rsid w:val="00C36867"/>
    <w:rsid w:val="00C36C23"/>
    <w:rsid w:val="00C37143"/>
    <w:rsid w:val="00C3727C"/>
    <w:rsid w:val="00C37A17"/>
    <w:rsid w:val="00C37A1A"/>
    <w:rsid w:val="00C37DED"/>
    <w:rsid w:val="00C4058E"/>
    <w:rsid w:val="00C41207"/>
    <w:rsid w:val="00C41856"/>
    <w:rsid w:val="00C41C0B"/>
    <w:rsid w:val="00C425F1"/>
    <w:rsid w:val="00C430A5"/>
    <w:rsid w:val="00C43186"/>
    <w:rsid w:val="00C4319E"/>
    <w:rsid w:val="00C43803"/>
    <w:rsid w:val="00C43B6B"/>
    <w:rsid w:val="00C443B8"/>
    <w:rsid w:val="00C44938"/>
    <w:rsid w:val="00C45B71"/>
    <w:rsid w:val="00C46761"/>
    <w:rsid w:val="00C46E7A"/>
    <w:rsid w:val="00C46FCA"/>
    <w:rsid w:val="00C475D9"/>
    <w:rsid w:val="00C47CBA"/>
    <w:rsid w:val="00C47E1A"/>
    <w:rsid w:val="00C50FC1"/>
    <w:rsid w:val="00C51CFD"/>
    <w:rsid w:val="00C52CDD"/>
    <w:rsid w:val="00C53C2D"/>
    <w:rsid w:val="00C54B85"/>
    <w:rsid w:val="00C553AB"/>
    <w:rsid w:val="00C55A91"/>
    <w:rsid w:val="00C55FFC"/>
    <w:rsid w:val="00C57A31"/>
    <w:rsid w:val="00C60228"/>
    <w:rsid w:val="00C6046F"/>
    <w:rsid w:val="00C60981"/>
    <w:rsid w:val="00C61085"/>
    <w:rsid w:val="00C612B8"/>
    <w:rsid w:val="00C6140D"/>
    <w:rsid w:val="00C61D6F"/>
    <w:rsid w:val="00C6360C"/>
    <w:rsid w:val="00C63C8C"/>
    <w:rsid w:val="00C6462D"/>
    <w:rsid w:val="00C64D9B"/>
    <w:rsid w:val="00C64F10"/>
    <w:rsid w:val="00C67020"/>
    <w:rsid w:val="00C67110"/>
    <w:rsid w:val="00C67118"/>
    <w:rsid w:val="00C67C52"/>
    <w:rsid w:val="00C70D10"/>
    <w:rsid w:val="00C71ED8"/>
    <w:rsid w:val="00C721B1"/>
    <w:rsid w:val="00C73C79"/>
    <w:rsid w:val="00C7408E"/>
    <w:rsid w:val="00C7418F"/>
    <w:rsid w:val="00C74338"/>
    <w:rsid w:val="00C74E38"/>
    <w:rsid w:val="00C752D0"/>
    <w:rsid w:val="00C75475"/>
    <w:rsid w:val="00C767B2"/>
    <w:rsid w:val="00C7725F"/>
    <w:rsid w:val="00C77C51"/>
    <w:rsid w:val="00C80D08"/>
    <w:rsid w:val="00C812FD"/>
    <w:rsid w:val="00C813FE"/>
    <w:rsid w:val="00C81966"/>
    <w:rsid w:val="00C8295A"/>
    <w:rsid w:val="00C84003"/>
    <w:rsid w:val="00C84C67"/>
    <w:rsid w:val="00C84E4D"/>
    <w:rsid w:val="00C84F37"/>
    <w:rsid w:val="00C8593C"/>
    <w:rsid w:val="00C86627"/>
    <w:rsid w:val="00C86D44"/>
    <w:rsid w:val="00C86F0F"/>
    <w:rsid w:val="00C87CF4"/>
    <w:rsid w:val="00C87DF9"/>
    <w:rsid w:val="00C901AE"/>
    <w:rsid w:val="00C9050F"/>
    <w:rsid w:val="00C90F3E"/>
    <w:rsid w:val="00C914A1"/>
    <w:rsid w:val="00C9169C"/>
    <w:rsid w:val="00C93721"/>
    <w:rsid w:val="00C93F49"/>
    <w:rsid w:val="00C93FDD"/>
    <w:rsid w:val="00C956B5"/>
    <w:rsid w:val="00C95AC0"/>
    <w:rsid w:val="00CA05A4"/>
    <w:rsid w:val="00CA1B5A"/>
    <w:rsid w:val="00CA24AF"/>
    <w:rsid w:val="00CA316E"/>
    <w:rsid w:val="00CA320F"/>
    <w:rsid w:val="00CA34BE"/>
    <w:rsid w:val="00CA435D"/>
    <w:rsid w:val="00CA485B"/>
    <w:rsid w:val="00CA4DE5"/>
    <w:rsid w:val="00CA53C2"/>
    <w:rsid w:val="00CA60C7"/>
    <w:rsid w:val="00CA6152"/>
    <w:rsid w:val="00CA79A8"/>
    <w:rsid w:val="00CA7DC0"/>
    <w:rsid w:val="00CB04E4"/>
    <w:rsid w:val="00CB0765"/>
    <w:rsid w:val="00CB1196"/>
    <w:rsid w:val="00CB2064"/>
    <w:rsid w:val="00CB3F50"/>
    <w:rsid w:val="00CB5B29"/>
    <w:rsid w:val="00CB6BC4"/>
    <w:rsid w:val="00CC02F1"/>
    <w:rsid w:val="00CC153F"/>
    <w:rsid w:val="00CC1D99"/>
    <w:rsid w:val="00CC20D7"/>
    <w:rsid w:val="00CC21AA"/>
    <w:rsid w:val="00CC2425"/>
    <w:rsid w:val="00CC2776"/>
    <w:rsid w:val="00CC2C04"/>
    <w:rsid w:val="00CC4CF2"/>
    <w:rsid w:val="00CC777A"/>
    <w:rsid w:val="00CD1065"/>
    <w:rsid w:val="00CD2019"/>
    <w:rsid w:val="00CD3147"/>
    <w:rsid w:val="00CD346A"/>
    <w:rsid w:val="00CD3B1F"/>
    <w:rsid w:val="00CD691C"/>
    <w:rsid w:val="00CD695E"/>
    <w:rsid w:val="00CD7410"/>
    <w:rsid w:val="00CD759B"/>
    <w:rsid w:val="00CE063E"/>
    <w:rsid w:val="00CE0B47"/>
    <w:rsid w:val="00CE0FD3"/>
    <w:rsid w:val="00CE1075"/>
    <w:rsid w:val="00CE1EA5"/>
    <w:rsid w:val="00CE2BA5"/>
    <w:rsid w:val="00CE345C"/>
    <w:rsid w:val="00CE3C48"/>
    <w:rsid w:val="00CE4020"/>
    <w:rsid w:val="00CE4288"/>
    <w:rsid w:val="00CE45D2"/>
    <w:rsid w:val="00CE4985"/>
    <w:rsid w:val="00CE4AB7"/>
    <w:rsid w:val="00CE4E8D"/>
    <w:rsid w:val="00CE58DE"/>
    <w:rsid w:val="00CE6BEF"/>
    <w:rsid w:val="00CE795F"/>
    <w:rsid w:val="00CE7DC2"/>
    <w:rsid w:val="00CF1066"/>
    <w:rsid w:val="00CF16A2"/>
    <w:rsid w:val="00CF308C"/>
    <w:rsid w:val="00CF3586"/>
    <w:rsid w:val="00CF41B4"/>
    <w:rsid w:val="00CF500D"/>
    <w:rsid w:val="00CF5EC4"/>
    <w:rsid w:val="00CF5F1A"/>
    <w:rsid w:val="00CF6C93"/>
    <w:rsid w:val="00CF7250"/>
    <w:rsid w:val="00D00E60"/>
    <w:rsid w:val="00D01175"/>
    <w:rsid w:val="00D01335"/>
    <w:rsid w:val="00D01E1F"/>
    <w:rsid w:val="00D01F94"/>
    <w:rsid w:val="00D02415"/>
    <w:rsid w:val="00D0316F"/>
    <w:rsid w:val="00D03843"/>
    <w:rsid w:val="00D053D4"/>
    <w:rsid w:val="00D06789"/>
    <w:rsid w:val="00D06C65"/>
    <w:rsid w:val="00D076AA"/>
    <w:rsid w:val="00D10640"/>
    <w:rsid w:val="00D108C3"/>
    <w:rsid w:val="00D121C1"/>
    <w:rsid w:val="00D13EB3"/>
    <w:rsid w:val="00D140DB"/>
    <w:rsid w:val="00D145B6"/>
    <w:rsid w:val="00D146EF"/>
    <w:rsid w:val="00D150F8"/>
    <w:rsid w:val="00D204ED"/>
    <w:rsid w:val="00D210B0"/>
    <w:rsid w:val="00D21C39"/>
    <w:rsid w:val="00D22239"/>
    <w:rsid w:val="00D22A64"/>
    <w:rsid w:val="00D235FD"/>
    <w:rsid w:val="00D2381C"/>
    <w:rsid w:val="00D23B96"/>
    <w:rsid w:val="00D24E0F"/>
    <w:rsid w:val="00D25EBF"/>
    <w:rsid w:val="00D27BA7"/>
    <w:rsid w:val="00D3022B"/>
    <w:rsid w:val="00D3025F"/>
    <w:rsid w:val="00D30A9D"/>
    <w:rsid w:val="00D30C90"/>
    <w:rsid w:val="00D30F20"/>
    <w:rsid w:val="00D31020"/>
    <w:rsid w:val="00D31451"/>
    <w:rsid w:val="00D31C98"/>
    <w:rsid w:val="00D31D9B"/>
    <w:rsid w:val="00D32645"/>
    <w:rsid w:val="00D328D0"/>
    <w:rsid w:val="00D3311A"/>
    <w:rsid w:val="00D33740"/>
    <w:rsid w:val="00D34276"/>
    <w:rsid w:val="00D35757"/>
    <w:rsid w:val="00D363EE"/>
    <w:rsid w:val="00D36B9B"/>
    <w:rsid w:val="00D3786C"/>
    <w:rsid w:val="00D4068E"/>
    <w:rsid w:val="00D407DA"/>
    <w:rsid w:val="00D41470"/>
    <w:rsid w:val="00D415B2"/>
    <w:rsid w:val="00D428DC"/>
    <w:rsid w:val="00D42F7B"/>
    <w:rsid w:val="00D4452F"/>
    <w:rsid w:val="00D44FBD"/>
    <w:rsid w:val="00D464AF"/>
    <w:rsid w:val="00D4698D"/>
    <w:rsid w:val="00D46E92"/>
    <w:rsid w:val="00D46EFF"/>
    <w:rsid w:val="00D478A6"/>
    <w:rsid w:val="00D507DE"/>
    <w:rsid w:val="00D50E40"/>
    <w:rsid w:val="00D50F37"/>
    <w:rsid w:val="00D511CB"/>
    <w:rsid w:val="00D525B7"/>
    <w:rsid w:val="00D52A4E"/>
    <w:rsid w:val="00D52D49"/>
    <w:rsid w:val="00D53CD6"/>
    <w:rsid w:val="00D542BC"/>
    <w:rsid w:val="00D545D3"/>
    <w:rsid w:val="00D54B93"/>
    <w:rsid w:val="00D54C4A"/>
    <w:rsid w:val="00D54D93"/>
    <w:rsid w:val="00D55C99"/>
    <w:rsid w:val="00D56240"/>
    <w:rsid w:val="00D56F4E"/>
    <w:rsid w:val="00D575D9"/>
    <w:rsid w:val="00D60163"/>
    <w:rsid w:val="00D61849"/>
    <w:rsid w:val="00D6191C"/>
    <w:rsid w:val="00D642F0"/>
    <w:rsid w:val="00D652BA"/>
    <w:rsid w:val="00D65962"/>
    <w:rsid w:val="00D65BEF"/>
    <w:rsid w:val="00D65EC4"/>
    <w:rsid w:val="00D65FA1"/>
    <w:rsid w:val="00D667FC"/>
    <w:rsid w:val="00D66A91"/>
    <w:rsid w:val="00D66D96"/>
    <w:rsid w:val="00D66DED"/>
    <w:rsid w:val="00D66E5B"/>
    <w:rsid w:val="00D66F1A"/>
    <w:rsid w:val="00D67EDE"/>
    <w:rsid w:val="00D700A2"/>
    <w:rsid w:val="00D703F3"/>
    <w:rsid w:val="00D7077D"/>
    <w:rsid w:val="00D71874"/>
    <w:rsid w:val="00D71F3D"/>
    <w:rsid w:val="00D722DD"/>
    <w:rsid w:val="00D724F0"/>
    <w:rsid w:val="00D7295A"/>
    <w:rsid w:val="00D730AB"/>
    <w:rsid w:val="00D735AC"/>
    <w:rsid w:val="00D736E4"/>
    <w:rsid w:val="00D74464"/>
    <w:rsid w:val="00D7462E"/>
    <w:rsid w:val="00D75065"/>
    <w:rsid w:val="00D757DC"/>
    <w:rsid w:val="00D75B50"/>
    <w:rsid w:val="00D75E07"/>
    <w:rsid w:val="00D7639A"/>
    <w:rsid w:val="00D80211"/>
    <w:rsid w:val="00D8058A"/>
    <w:rsid w:val="00D81E05"/>
    <w:rsid w:val="00D82563"/>
    <w:rsid w:val="00D82F3A"/>
    <w:rsid w:val="00D8333D"/>
    <w:rsid w:val="00D839DE"/>
    <w:rsid w:val="00D83A0C"/>
    <w:rsid w:val="00D84984"/>
    <w:rsid w:val="00D84EC8"/>
    <w:rsid w:val="00D85133"/>
    <w:rsid w:val="00D8530C"/>
    <w:rsid w:val="00D8716C"/>
    <w:rsid w:val="00D871CA"/>
    <w:rsid w:val="00D8725D"/>
    <w:rsid w:val="00D87C1C"/>
    <w:rsid w:val="00D9128A"/>
    <w:rsid w:val="00D9153B"/>
    <w:rsid w:val="00D91A23"/>
    <w:rsid w:val="00D91B30"/>
    <w:rsid w:val="00D92969"/>
    <w:rsid w:val="00D929E7"/>
    <w:rsid w:val="00D92CC2"/>
    <w:rsid w:val="00D92DCE"/>
    <w:rsid w:val="00D93CD7"/>
    <w:rsid w:val="00D94917"/>
    <w:rsid w:val="00D95027"/>
    <w:rsid w:val="00D95732"/>
    <w:rsid w:val="00D959AF"/>
    <w:rsid w:val="00D9600A"/>
    <w:rsid w:val="00D961B5"/>
    <w:rsid w:val="00D97A30"/>
    <w:rsid w:val="00DA0997"/>
    <w:rsid w:val="00DA0B9D"/>
    <w:rsid w:val="00DA0DCE"/>
    <w:rsid w:val="00DA155D"/>
    <w:rsid w:val="00DA3138"/>
    <w:rsid w:val="00DA3168"/>
    <w:rsid w:val="00DA4251"/>
    <w:rsid w:val="00DA580E"/>
    <w:rsid w:val="00DB05AF"/>
    <w:rsid w:val="00DB12E6"/>
    <w:rsid w:val="00DB180F"/>
    <w:rsid w:val="00DB24BA"/>
    <w:rsid w:val="00DB29F8"/>
    <w:rsid w:val="00DB2AA8"/>
    <w:rsid w:val="00DB2B81"/>
    <w:rsid w:val="00DB35A6"/>
    <w:rsid w:val="00DB36EC"/>
    <w:rsid w:val="00DB4115"/>
    <w:rsid w:val="00DB490E"/>
    <w:rsid w:val="00DB4FD8"/>
    <w:rsid w:val="00DB554B"/>
    <w:rsid w:val="00DB6AB1"/>
    <w:rsid w:val="00DB7FE6"/>
    <w:rsid w:val="00DC110A"/>
    <w:rsid w:val="00DC1BDF"/>
    <w:rsid w:val="00DC2115"/>
    <w:rsid w:val="00DC3335"/>
    <w:rsid w:val="00DC38D7"/>
    <w:rsid w:val="00DC40A3"/>
    <w:rsid w:val="00DC5123"/>
    <w:rsid w:val="00DC65EE"/>
    <w:rsid w:val="00DC66BA"/>
    <w:rsid w:val="00DC6F95"/>
    <w:rsid w:val="00DD037B"/>
    <w:rsid w:val="00DD3692"/>
    <w:rsid w:val="00DD3983"/>
    <w:rsid w:val="00DD3B23"/>
    <w:rsid w:val="00DD5B95"/>
    <w:rsid w:val="00DD73F8"/>
    <w:rsid w:val="00DE067A"/>
    <w:rsid w:val="00DE0977"/>
    <w:rsid w:val="00DE149A"/>
    <w:rsid w:val="00DE3483"/>
    <w:rsid w:val="00DE38AB"/>
    <w:rsid w:val="00DE3AB6"/>
    <w:rsid w:val="00DE43A8"/>
    <w:rsid w:val="00DE4B7A"/>
    <w:rsid w:val="00DE57F8"/>
    <w:rsid w:val="00DE6AD4"/>
    <w:rsid w:val="00DE6D01"/>
    <w:rsid w:val="00DE6DC2"/>
    <w:rsid w:val="00DE7394"/>
    <w:rsid w:val="00DE7D0B"/>
    <w:rsid w:val="00DF0698"/>
    <w:rsid w:val="00DF10C1"/>
    <w:rsid w:val="00DF1223"/>
    <w:rsid w:val="00DF2455"/>
    <w:rsid w:val="00DF28A5"/>
    <w:rsid w:val="00DF4B0C"/>
    <w:rsid w:val="00DF4C2B"/>
    <w:rsid w:val="00DF4E21"/>
    <w:rsid w:val="00DF5FD2"/>
    <w:rsid w:val="00DF6481"/>
    <w:rsid w:val="00DF740E"/>
    <w:rsid w:val="00DF78E4"/>
    <w:rsid w:val="00E00282"/>
    <w:rsid w:val="00E01825"/>
    <w:rsid w:val="00E01C73"/>
    <w:rsid w:val="00E02417"/>
    <w:rsid w:val="00E02CD1"/>
    <w:rsid w:val="00E03C3C"/>
    <w:rsid w:val="00E03D56"/>
    <w:rsid w:val="00E05B2D"/>
    <w:rsid w:val="00E05BDE"/>
    <w:rsid w:val="00E12716"/>
    <w:rsid w:val="00E14092"/>
    <w:rsid w:val="00E147DB"/>
    <w:rsid w:val="00E1502E"/>
    <w:rsid w:val="00E15404"/>
    <w:rsid w:val="00E161FA"/>
    <w:rsid w:val="00E16315"/>
    <w:rsid w:val="00E165A8"/>
    <w:rsid w:val="00E16658"/>
    <w:rsid w:val="00E166D8"/>
    <w:rsid w:val="00E16CB1"/>
    <w:rsid w:val="00E16D21"/>
    <w:rsid w:val="00E17CF4"/>
    <w:rsid w:val="00E203CF"/>
    <w:rsid w:val="00E204AC"/>
    <w:rsid w:val="00E21BFC"/>
    <w:rsid w:val="00E226F1"/>
    <w:rsid w:val="00E227DF"/>
    <w:rsid w:val="00E2288B"/>
    <w:rsid w:val="00E23428"/>
    <w:rsid w:val="00E236B8"/>
    <w:rsid w:val="00E23976"/>
    <w:rsid w:val="00E23D08"/>
    <w:rsid w:val="00E25F45"/>
    <w:rsid w:val="00E2663F"/>
    <w:rsid w:val="00E26A4F"/>
    <w:rsid w:val="00E27D54"/>
    <w:rsid w:val="00E303B6"/>
    <w:rsid w:val="00E30D2D"/>
    <w:rsid w:val="00E3188D"/>
    <w:rsid w:val="00E324A5"/>
    <w:rsid w:val="00E32763"/>
    <w:rsid w:val="00E33CD4"/>
    <w:rsid w:val="00E33D3C"/>
    <w:rsid w:val="00E34683"/>
    <w:rsid w:val="00E34A10"/>
    <w:rsid w:val="00E35426"/>
    <w:rsid w:val="00E35539"/>
    <w:rsid w:val="00E357BC"/>
    <w:rsid w:val="00E3620D"/>
    <w:rsid w:val="00E36912"/>
    <w:rsid w:val="00E379C4"/>
    <w:rsid w:val="00E41C3A"/>
    <w:rsid w:val="00E42181"/>
    <w:rsid w:val="00E437DA"/>
    <w:rsid w:val="00E43813"/>
    <w:rsid w:val="00E43ACA"/>
    <w:rsid w:val="00E442F7"/>
    <w:rsid w:val="00E44315"/>
    <w:rsid w:val="00E44F24"/>
    <w:rsid w:val="00E46073"/>
    <w:rsid w:val="00E46979"/>
    <w:rsid w:val="00E47A7C"/>
    <w:rsid w:val="00E50044"/>
    <w:rsid w:val="00E50251"/>
    <w:rsid w:val="00E50985"/>
    <w:rsid w:val="00E518C7"/>
    <w:rsid w:val="00E520C9"/>
    <w:rsid w:val="00E52177"/>
    <w:rsid w:val="00E52770"/>
    <w:rsid w:val="00E53D7A"/>
    <w:rsid w:val="00E53F7F"/>
    <w:rsid w:val="00E547C6"/>
    <w:rsid w:val="00E55786"/>
    <w:rsid w:val="00E55A63"/>
    <w:rsid w:val="00E55B24"/>
    <w:rsid w:val="00E55E9D"/>
    <w:rsid w:val="00E56116"/>
    <w:rsid w:val="00E56180"/>
    <w:rsid w:val="00E563A1"/>
    <w:rsid w:val="00E56458"/>
    <w:rsid w:val="00E5647B"/>
    <w:rsid w:val="00E56E78"/>
    <w:rsid w:val="00E571E0"/>
    <w:rsid w:val="00E57305"/>
    <w:rsid w:val="00E576FF"/>
    <w:rsid w:val="00E609A9"/>
    <w:rsid w:val="00E60C6C"/>
    <w:rsid w:val="00E61317"/>
    <w:rsid w:val="00E61980"/>
    <w:rsid w:val="00E61D23"/>
    <w:rsid w:val="00E630CB"/>
    <w:rsid w:val="00E63B0E"/>
    <w:rsid w:val="00E63ECF"/>
    <w:rsid w:val="00E6413A"/>
    <w:rsid w:val="00E64A4C"/>
    <w:rsid w:val="00E65010"/>
    <w:rsid w:val="00E655D3"/>
    <w:rsid w:val="00E65F73"/>
    <w:rsid w:val="00E661D4"/>
    <w:rsid w:val="00E67007"/>
    <w:rsid w:val="00E672CA"/>
    <w:rsid w:val="00E6768A"/>
    <w:rsid w:val="00E70A0A"/>
    <w:rsid w:val="00E70DEF"/>
    <w:rsid w:val="00E710CD"/>
    <w:rsid w:val="00E71419"/>
    <w:rsid w:val="00E7161E"/>
    <w:rsid w:val="00E727C9"/>
    <w:rsid w:val="00E73802"/>
    <w:rsid w:val="00E744DA"/>
    <w:rsid w:val="00E744E7"/>
    <w:rsid w:val="00E7457F"/>
    <w:rsid w:val="00E74636"/>
    <w:rsid w:val="00E748A3"/>
    <w:rsid w:val="00E74EC5"/>
    <w:rsid w:val="00E757BA"/>
    <w:rsid w:val="00E76338"/>
    <w:rsid w:val="00E76A36"/>
    <w:rsid w:val="00E76C84"/>
    <w:rsid w:val="00E772C7"/>
    <w:rsid w:val="00E77A96"/>
    <w:rsid w:val="00E82A5C"/>
    <w:rsid w:val="00E84160"/>
    <w:rsid w:val="00E85042"/>
    <w:rsid w:val="00E85152"/>
    <w:rsid w:val="00E86A62"/>
    <w:rsid w:val="00E86AA2"/>
    <w:rsid w:val="00E87A39"/>
    <w:rsid w:val="00E87F7B"/>
    <w:rsid w:val="00E90B1F"/>
    <w:rsid w:val="00E917ED"/>
    <w:rsid w:val="00E9204C"/>
    <w:rsid w:val="00E93DDD"/>
    <w:rsid w:val="00E950A0"/>
    <w:rsid w:val="00E95A7B"/>
    <w:rsid w:val="00E96F02"/>
    <w:rsid w:val="00EA0E79"/>
    <w:rsid w:val="00EA143C"/>
    <w:rsid w:val="00EA1D2B"/>
    <w:rsid w:val="00EA2862"/>
    <w:rsid w:val="00EA2D2F"/>
    <w:rsid w:val="00EA3514"/>
    <w:rsid w:val="00EA35B8"/>
    <w:rsid w:val="00EA36FE"/>
    <w:rsid w:val="00EA4AE0"/>
    <w:rsid w:val="00EA5041"/>
    <w:rsid w:val="00EA6D30"/>
    <w:rsid w:val="00EA7A23"/>
    <w:rsid w:val="00EA7CB5"/>
    <w:rsid w:val="00EB00AC"/>
    <w:rsid w:val="00EB0E16"/>
    <w:rsid w:val="00EB0F86"/>
    <w:rsid w:val="00EB29DD"/>
    <w:rsid w:val="00EB2B3F"/>
    <w:rsid w:val="00EB36EE"/>
    <w:rsid w:val="00EB4705"/>
    <w:rsid w:val="00EB4AA1"/>
    <w:rsid w:val="00EB5807"/>
    <w:rsid w:val="00EB5C5B"/>
    <w:rsid w:val="00EB5EE8"/>
    <w:rsid w:val="00EB6FF6"/>
    <w:rsid w:val="00EB787A"/>
    <w:rsid w:val="00EC0406"/>
    <w:rsid w:val="00EC0CAB"/>
    <w:rsid w:val="00EC1C34"/>
    <w:rsid w:val="00EC264C"/>
    <w:rsid w:val="00EC2D5C"/>
    <w:rsid w:val="00EC2E68"/>
    <w:rsid w:val="00EC400E"/>
    <w:rsid w:val="00EC4AF2"/>
    <w:rsid w:val="00EC4CA7"/>
    <w:rsid w:val="00EC6525"/>
    <w:rsid w:val="00EC6609"/>
    <w:rsid w:val="00EC6C7E"/>
    <w:rsid w:val="00EC6E53"/>
    <w:rsid w:val="00EC7DBC"/>
    <w:rsid w:val="00ED02B2"/>
    <w:rsid w:val="00ED08AF"/>
    <w:rsid w:val="00ED172C"/>
    <w:rsid w:val="00ED19AD"/>
    <w:rsid w:val="00ED35D2"/>
    <w:rsid w:val="00ED395A"/>
    <w:rsid w:val="00ED73EB"/>
    <w:rsid w:val="00ED7E63"/>
    <w:rsid w:val="00EE06D9"/>
    <w:rsid w:val="00EE0ADD"/>
    <w:rsid w:val="00EE0AF4"/>
    <w:rsid w:val="00EE0B19"/>
    <w:rsid w:val="00EE0B6E"/>
    <w:rsid w:val="00EE0BD2"/>
    <w:rsid w:val="00EE14E9"/>
    <w:rsid w:val="00EE2DD3"/>
    <w:rsid w:val="00EE430E"/>
    <w:rsid w:val="00EE4879"/>
    <w:rsid w:val="00EE5476"/>
    <w:rsid w:val="00EF20AF"/>
    <w:rsid w:val="00EF23D9"/>
    <w:rsid w:val="00EF294D"/>
    <w:rsid w:val="00EF2A18"/>
    <w:rsid w:val="00EF2BDA"/>
    <w:rsid w:val="00EF4E91"/>
    <w:rsid w:val="00EF5CB4"/>
    <w:rsid w:val="00EF7686"/>
    <w:rsid w:val="00F010FE"/>
    <w:rsid w:val="00F01CA1"/>
    <w:rsid w:val="00F03245"/>
    <w:rsid w:val="00F05BEC"/>
    <w:rsid w:val="00F063BE"/>
    <w:rsid w:val="00F102E0"/>
    <w:rsid w:val="00F11391"/>
    <w:rsid w:val="00F11463"/>
    <w:rsid w:val="00F11DB8"/>
    <w:rsid w:val="00F12A21"/>
    <w:rsid w:val="00F12B2C"/>
    <w:rsid w:val="00F13D0F"/>
    <w:rsid w:val="00F1457D"/>
    <w:rsid w:val="00F14691"/>
    <w:rsid w:val="00F15D8D"/>
    <w:rsid w:val="00F160CE"/>
    <w:rsid w:val="00F16347"/>
    <w:rsid w:val="00F167AC"/>
    <w:rsid w:val="00F203FE"/>
    <w:rsid w:val="00F20701"/>
    <w:rsid w:val="00F2360E"/>
    <w:rsid w:val="00F23BEE"/>
    <w:rsid w:val="00F246AD"/>
    <w:rsid w:val="00F25361"/>
    <w:rsid w:val="00F25E1E"/>
    <w:rsid w:val="00F2614C"/>
    <w:rsid w:val="00F2636F"/>
    <w:rsid w:val="00F26AEB"/>
    <w:rsid w:val="00F30701"/>
    <w:rsid w:val="00F31883"/>
    <w:rsid w:val="00F32216"/>
    <w:rsid w:val="00F322E9"/>
    <w:rsid w:val="00F32352"/>
    <w:rsid w:val="00F33FEF"/>
    <w:rsid w:val="00F33FF2"/>
    <w:rsid w:val="00F34E09"/>
    <w:rsid w:val="00F354A5"/>
    <w:rsid w:val="00F37AAF"/>
    <w:rsid w:val="00F37F34"/>
    <w:rsid w:val="00F40EF1"/>
    <w:rsid w:val="00F41137"/>
    <w:rsid w:val="00F42189"/>
    <w:rsid w:val="00F42205"/>
    <w:rsid w:val="00F42561"/>
    <w:rsid w:val="00F428EC"/>
    <w:rsid w:val="00F42E13"/>
    <w:rsid w:val="00F431CE"/>
    <w:rsid w:val="00F432AB"/>
    <w:rsid w:val="00F43753"/>
    <w:rsid w:val="00F4476D"/>
    <w:rsid w:val="00F44787"/>
    <w:rsid w:val="00F45476"/>
    <w:rsid w:val="00F45F41"/>
    <w:rsid w:val="00F46B92"/>
    <w:rsid w:val="00F46CDA"/>
    <w:rsid w:val="00F50201"/>
    <w:rsid w:val="00F50B24"/>
    <w:rsid w:val="00F520B2"/>
    <w:rsid w:val="00F53129"/>
    <w:rsid w:val="00F54431"/>
    <w:rsid w:val="00F546EF"/>
    <w:rsid w:val="00F54951"/>
    <w:rsid w:val="00F552EE"/>
    <w:rsid w:val="00F567BF"/>
    <w:rsid w:val="00F56801"/>
    <w:rsid w:val="00F5689C"/>
    <w:rsid w:val="00F57241"/>
    <w:rsid w:val="00F57A8E"/>
    <w:rsid w:val="00F60986"/>
    <w:rsid w:val="00F612A9"/>
    <w:rsid w:val="00F61DFF"/>
    <w:rsid w:val="00F64336"/>
    <w:rsid w:val="00F654DC"/>
    <w:rsid w:val="00F65DC9"/>
    <w:rsid w:val="00F66ABE"/>
    <w:rsid w:val="00F673A2"/>
    <w:rsid w:val="00F67437"/>
    <w:rsid w:val="00F70331"/>
    <w:rsid w:val="00F704F6"/>
    <w:rsid w:val="00F70918"/>
    <w:rsid w:val="00F70CD2"/>
    <w:rsid w:val="00F70F34"/>
    <w:rsid w:val="00F71893"/>
    <w:rsid w:val="00F718ED"/>
    <w:rsid w:val="00F72B51"/>
    <w:rsid w:val="00F73768"/>
    <w:rsid w:val="00F73E83"/>
    <w:rsid w:val="00F74007"/>
    <w:rsid w:val="00F7598B"/>
    <w:rsid w:val="00F76EF4"/>
    <w:rsid w:val="00F7715A"/>
    <w:rsid w:val="00F77945"/>
    <w:rsid w:val="00F77BE6"/>
    <w:rsid w:val="00F8082B"/>
    <w:rsid w:val="00F82C32"/>
    <w:rsid w:val="00F83660"/>
    <w:rsid w:val="00F836AC"/>
    <w:rsid w:val="00F845FC"/>
    <w:rsid w:val="00F84718"/>
    <w:rsid w:val="00F849E6"/>
    <w:rsid w:val="00F86AAD"/>
    <w:rsid w:val="00F86CE9"/>
    <w:rsid w:val="00F873CB"/>
    <w:rsid w:val="00F900A8"/>
    <w:rsid w:val="00F91312"/>
    <w:rsid w:val="00F91A1C"/>
    <w:rsid w:val="00F92057"/>
    <w:rsid w:val="00F920F9"/>
    <w:rsid w:val="00F92ED8"/>
    <w:rsid w:val="00F930CD"/>
    <w:rsid w:val="00F9335B"/>
    <w:rsid w:val="00F94864"/>
    <w:rsid w:val="00F94EC5"/>
    <w:rsid w:val="00F9563A"/>
    <w:rsid w:val="00F95A48"/>
    <w:rsid w:val="00F96EFA"/>
    <w:rsid w:val="00F97799"/>
    <w:rsid w:val="00F97AF5"/>
    <w:rsid w:val="00FA0C66"/>
    <w:rsid w:val="00FA1891"/>
    <w:rsid w:val="00FA4C66"/>
    <w:rsid w:val="00FA5BEE"/>
    <w:rsid w:val="00FA6F7B"/>
    <w:rsid w:val="00FA746D"/>
    <w:rsid w:val="00FB0816"/>
    <w:rsid w:val="00FB0D40"/>
    <w:rsid w:val="00FB1CD9"/>
    <w:rsid w:val="00FB22FB"/>
    <w:rsid w:val="00FB3FFC"/>
    <w:rsid w:val="00FB53F3"/>
    <w:rsid w:val="00FB5C8A"/>
    <w:rsid w:val="00FB6C33"/>
    <w:rsid w:val="00FB7D76"/>
    <w:rsid w:val="00FC1F75"/>
    <w:rsid w:val="00FC225B"/>
    <w:rsid w:val="00FC2501"/>
    <w:rsid w:val="00FC2A2E"/>
    <w:rsid w:val="00FC34C1"/>
    <w:rsid w:val="00FC42AB"/>
    <w:rsid w:val="00FC4345"/>
    <w:rsid w:val="00FC4545"/>
    <w:rsid w:val="00FC4C42"/>
    <w:rsid w:val="00FC58DE"/>
    <w:rsid w:val="00FC5C3D"/>
    <w:rsid w:val="00FC5E06"/>
    <w:rsid w:val="00FC69FB"/>
    <w:rsid w:val="00FC6BD5"/>
    <w:rsid w:val="00FD010E"/>
    <w:rsid w:val="00FD029F"/>
    <w:rsid w:val="00FD04B4"/>
    <w:rsid w:val="00FD0993"/>
    <w:rsid w:val="00FD1A6F"/>
    <w:rsid w:val="00FD1E2E"/>
    <w:rsid w:val="00FD2274"/>
    <w:rsid w:val="00FD35A8"/>
    <w:rsid w:val="00FD364F"/>
    <w:rsid w:val="00FD3F9F"/>
    <w:rsid w:val="00FD4A54"/>
    <w:rsid w:val="00FD5A1E"/>
    <w:rsid w:val="00FD6D0D"/>
    <w:rsid w:val="00FD6FF7"/>
    <w:rsid w:val="00FD7D34"/>
    <w:rsid w:val="00FE0B33"/>
    <w:rsid w:val="00FE0DA8"/>
    <w:rsid w:val="00FE0FC3"/>
    <w:rsid w:val="00FE1E2D"/>
    <w:rsid w:val="00FE32C9"/>
    <w:rsid w:val="00FE3D16"/>
    <w:rsid w:val="00FE47D0"/>
    <w:rsid w:val="00FE4883"/>
    <w:rsid w:val="00FE4D33"/>
    <w:rsid w:val="00FE5EBD"/>
    <w:rsid w:val="00FE6050"/>
    <w:rsid w:val="00FE6128"/>
    <w:rsid w:val="00FE6150"/>
    <w:rsid w:val="00FE62F5"/>
    <w:rsid w:val="00FE631D"/>
    <w:rsid w:val="00FE7885"/>
    <w:rsid w:val="00FE79FA"/>
    <w:rsid w:val="00FF02A3"/>
    <w:rsid w:val="00FF1F0A"/>
    <w:rsid w:val="00FF1F6C"/>
    <w:rsid w:val="00FF2266"/>
    <w:rsid w:val="00FF252E"/>
    <w:rsid w:val="00FF26DA"/>
    <w:rsid w:val="00FF277B"/>
    <w:rsid w:val="00FF2F1E"/>
    <w:rsid w:val="00FF33C2"/>
    <w:rsid w:val="00FF3D70"/>
    <w:rsid w:val="00FF45B3"/>
    <w:rsid w:val="00FF460D"/>
    <w:rsid w:val="00FF4D57"/>
    <w:rsid w:val="00FF581D"/>
    <w:rsid w:val="00FF6814"/>
    <w:rsid w:val="00FF6D75"/>
    <w:rsid w:val="00FF6E82"/>
    <w:rsid w:val="00FF741B"/>
    <w:rsid w:val="00FF777C"/>
    <w:rsid w:val="00FF79D6"/>
    <w:rsid w:val="01634D12"/>
    <w:rsid w:val="01AB7809"/>
    <w:rsid w:val="01E35CB0"/>
    <w:rsid w:val="05A390F2"/>
    <w:rsid w:val="05B1AA04"/>
    <w:rsid w:val="07C993F7"/>
    <w:rsid w:val="0BD5F6AA"/>
    <w:rsid w:val="0C81A393"/>
    <w:rsid w:val="0D013BC9"/>
    <w:rsid w:val="0E08E5DE"/>
    <w:rsid w:val="0E2CA3CC"/>
    <w:rsid w:val="0E78B9D8"/>
    <w:rsid w:val="0E899008"/>
    <w:rsid w:val="0EB8A8D0"/>
    <w:rsid w:val="133C574C"/>
    <w:rsid w:val="13449EE1"/>
    <w:rsid w:val="1365A836"/>
    <w:rsid w:val="137E513A"/>
    <w:rsid w:val="14B5EB4B"/>
    <w:rsid w:val="15B9F982"/>
    <w:rsid w:val="190B05CD"/>
    <w:rsid w:val="19BC0A59"/>
    <w:rsid w:val="1A0390FE"/>
    <w:rsid w:val="1B436E34"/>
    <w:rsid w:val="1C16455A"/>
    <w:rsid w:val="20205B2C"/>
    <w:rsid w:val="202FAC93"/>
    <w:rsid w:val="217D0C5E"/>
    <w:rsid w:val="23B0D8DD"/>
    <w:rsid w:val="26C88814"/>
    <w:rsid w:val="2BFC170C"/>
    <w:rsid w:val="2C0D672C"/>
    <w:rsid w:val="2CA063A8"/>
    <w:rsid w:val="2CE76C3E"/>
    <w:rsid w:val="2DA19B59"/>
    <w:rsid w:val="2EF745DB"/>
    <w:rsid w:val="30580FBF"/>
    <w:rsid w:val="3074E7F4"/>
    <w:rsid w:val="315B2B79"/>
    <w:rsid w:val="318665E7"/>
    <w:rsid w:val="330E9D7A"/>
    <w:rsid w:val="35B97665"/>
    <w:rsid w:val="35BE39CE"/>
    <w:rsid w:val="36C0C88C"/>
    <w:rsid w:val="39B51722"/>
    <w:rsid w:val="3B1CB274"/>
    <w:rsid w:val="3B286C8C"/>
    <w:rsid w:val="3B7BD563"/>
    <w:rsid w:val="3BC34DF0"/>
    <w:rsid w:val="3C213A3E"/>
    <w:rsid w:val="3EA07C49"/>
    <w:rsid w:val="3EAD64DC"/>
    <w:rsid w:val="3EAD81C7"/>
    <w:rsid w:val="3F507B17"/>
    <w:rsid w:val="40B0BEC5"/>
    <w:rsid w:val="4139E25A"/>
    <w:rsid w:val="44AEF99B"/>
    <w:rsid w:val="457EFDD2"/>
    <w:rsid w:val="49C60A84"/>
    <w:rsid w:val="4AA89AF8"/>
    <w:rsid w:val="4B9E7CC5"/>
    <w:rsid w:val="4BD8A3C9"/>
    <w:rsid w:val="4D5024CA"/>
    <w:rsid w:val="4EF453E4"/>
    <w:rsid w:val="4F845DE4"/>
    <w:rsid w:val="51B5B079"/>
    <w:rsid w:val="551170C1"/>
    <w:rsid w:val="55B3B978"/>
    <w:rsid w:val="56C8BBB6"/>
    <w:rsid w:val="576694FD"/>
    <w:rsid w:val="577E9FC0"/>
    <w:rsid w:val="5930CF39"/>
    <w:rsid w:val="59506F59"/>
    <w:rsid w:val="59C25D68"/>
    <w:rsid w:val="5FE12C60"/>
    <w:rsid w:val="60BCF3F2"/>
    <w:rsid w:val="6200F45E"/>
    <w:rsid w:val="65A434D3"/>
    <w:rsid w:val="68AC75FD"/>
    <w:rsid w:val="68AD4ADE"/>
    <w:rsid w:val="6A3F3E81"/>
    <w:rsid w:val="6B8B1F35"/>
    <w:rsid w:val="6DA7D83D"/>
    <w:rsid w:val="6E19DA83"/>
    <w:rsid w:val="6F37E644"/>
    <w:rsid w:val="6FBF9A5E"/>
    <w:rsid w:val="700657B3"/>
    <w:rsid w:val="705D1E98"/>
    <w:rsid w:val="70F27A3E"/>
    <w:rsid w:val="716A7B69"/>
    <w:rsid w:val="7186664D"/>
    <w:rsid w:val="73226884"/>
    <w:rsid w:val="7593FD0B"/>
    <w:rsid w:val="762B7FA1"/>
    <w:rsid w:val="77B01FCC"/>
    <w:rsid w:val="785AFC1B"/>
    <w:rsid w:val="78A1CAB7"/>
    <w:rsid w:val="794B755B"/>
    <w:rsid w:val="795C2F7F"/>
    <w:rsid w:val="7B71F01C"/>
    <w:rsid w:val="7D8B6349"/>
    <w:rsid w:val="7F0214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8CF9CD5B-3C10-4341-A8BD-849BFB7D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9"/>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 w:type="character" w:styleId="Hyperlink">
    <w:name w:val="Hyperlink"/>
    <w:basedOn w:val="DefaultParagraphFont"/>
    <w:uiPriority w:val="99"/>
    <w:unhideWhenUsed/>
    <w:rsid w:val="008C24B0"/>
    <w:rPr>
      <w:color w:val="0563C1" w:themeColor="hyperlink"/>
      <w:u w:val="single"/>
    </w:rPr>
  </w:style>
  <w:style w:type="character" w:customStyle="1" w:styleId="UnresolvedMention1">
    <w:name w:val="Unresolved Mention1"/>
    <w:basedOn w:val="DefaultParagraphFont"/>
    <w:uiPriority w:val="99"/>
    <w:semiHidden/>
    <w:unhideWhenUsed/>
    <w:rsid w:val="00260BB8"/>
    <w:rPr>
      <w:color w:val="605E5C"/>
      <w:shd w:val="clear" w:color="auto" w:fill="E1DFDD"/>
    </w:rPr>
  </w:style>
  <w:style w:type="paragraph" w:styleId="Bibliography">
    <w:name w:val="Bibliography"/>
    <w:basedOn w:val="Normal"/>
    <w:next w:val="Normal"/>
    <w:uiPriority w:val="37"/>
    <w:unhideWhenUsed/>
    <w:rsid w:val="00EF20AF"/>
    <w:pPr>
      <w:tabs>
        <w:tab w:val="left" w:pos="260"/>
        <w:tab w:val="left" w:pos="380"/>
      </w:tabs>
      <w:spacing w:line="480" w:lineRule="auto"/>
      <w:ind w:left="264" w:hanging="264"/>
    </w:pPr>
  </w:style>
  <w:style w:type="character" w:styleId="LineNumber">
    <w:name w:val="line number"/>
    <w:basedOn w:val="DefaultParagraphFont"/>
    <w:uiPriority w:val="99"/>
    <w:semiHidden/>
    <w:unhideWhenUsed/>
    <w:rsid w:val="00E44F24"/>
  </w:style>
  <w:style w:type="paragraph" w:styleId="Header">
    <w:name w:val="header"/>
    <w:basedOn w:val="Normal"/>
    <w:link w:val="HeaderChar"/>
    <w:uiPriority w:val="99"/>
    <w:unhideWhenUsed/>
    <w:rsid w:val="000213B4"/>
    <w:pPr>
      <w:tabs>
        <w:tab w:val="center" w:pos="4680"/>
        <w:tab w:val="right" w:pos="9360"/>
      </w:tabs>
    </w:pPr>
  </w:style>
  <w:style w:type="character" w:customStyle="1" w:styleId="HeaderChar">
    <w:name w:val="Header Char"/>
    <w:basedOn w:val="DefaultParagraphFont"/>
    <w:link w:val="Header"/>
    <w:uiPriority w:val="99"/>
    <w:rsid w:val="000213B4"/>
    <w:rPr>
      <w:rFonts w:ascii="Times New Roman" w:eastAsia="Times New Roman" w:hAnsi="Times New Roman" w:cs="Times New Roman"/>
    </w:rPr>
  </w:style>
  <w:style w:type="paragraph" w:styleId="Footer">
    <w:name w:val="footer"/>
    <w:basedOn w:val="Normal"/>
    <w:link w:val="FooterChar"/>
    <w:uiPriority w:val="99"/>
    <w:unhideWhenUsed/>
    <w:rsid w:val="000213B4"/>
    <w:pPr>
      <w:tabs>
        <w:tab w:val="center" w:pos="4680"/>
        <w:tab w:val="right" w:pos="9360"/>
      </w:tabs>
    </w:pPr>
  </w:style>
  <w:style w:type="character" w:customStyle="1" w:styleId="FooterChar">
    <w:name w:val="Footer Char"/>
    <w:basedOn w:val="DefaultParagraphFont"/>
    <w:link w:val="Footer"/>
    <w:uiPriority w:val="99"/>
    <w:rsid w:val="000213B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00147042">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25792307">
      <w:bodyDiv w:val="1"/>
      <w:marLeft w:val="0"/>
      <w:marRight w:val="0"/>
      <w:marTop w:val="0"/>
      <w:marBottom w:val="0"/>
      <w:divBdr>
        <w:top w:val="none" w:sz="0" w:space="0" w:color="auto"/>
        <w:left w:val="none" w:sz="0" w:space="0" w:color="auto"/>
        <w:bottom w:val="none" w:sz="0" w:space="0" w:color="auto"/>
        <w:right w:val="none" w:sz="0" w:space="0" w:color="auto"/>
      </w:divBdr>
    </w:div>
    <w:div w:id="360132907">
      <w:bodyDiv w:val="1"/>
      <w:marLeft w:val="0"/>
      <w:marRight w:val="0"/>
      <w:marTop w:val="0"/>
      <w:marBottom w:val="0"/>
      <w:divBdr>
        <w:top w:val="none" w:sz="0" w:space="0" w:color="auto"/>
        <w:left w:val="none" w:sz="0" w:space="0" w:color="auto"/>
        <w:bottom w:val="none" w:sz="0" w:space="0" w:color="auto"/>
        <w:right w:val="none" w:sz="0" w:space="0" w:color="auto"/>
      </w:divBdr>
      <w:divsChild>
        <w:div w:id="203811585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689405779">
      <w:bodyDiv w:val="1"/>
      <w:marLeft w:val="0"/>
      <w:marRight w:val="0"/>
      <w:marTop w:val="0"/>
      <w:marBottom w:val="0"/>
      <w:divBdr>
        <w:top w:val="none" w:sz="0" w:space="0" w:color="auto"/>
        <w:left w:val="none" w:sz="0" w:space="0" w:color="auto"/>
        <w:bottom w:val="none" w:sz="0" w:space="0" w:color="auto"/>
        <w:right w:val="none" w:sz="0" w:space="0" w:color="auto"/>
      </w:divBdr>
    </w:div>
    <w:div w:id="705369706">
      <w:bodyDiv w:val="1"/>
      <w:marLeft w:val="0"/>
      <w:marRight w:val="0"/>
      <w:marTop w:val="0"/>
      <w:marBottom w:val="0"/>
      <w:divBdr>
        <w:top w:val="none" w:sz="0" w:space="0" w:color="auto"/>
        <w:left w:val="none" w:sz="0" w:space="0" w:color="auto"/>
        <w:bottom w:val="none" w:sz="0" w:space="0" w:color="auto"/>
        <w:right w:val="none" w:sz="0" w:space="0" w:color="auto"/>
      </w:divBdr>
    </w:div>
    <w:div w:id="85990194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918902241">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114036">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1658852">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72723709">
      <w:bodyDiv w:val="1"/>
      <w:marLeft w:val="0"/>
      <w:marRight w:val="0"/>
      <w:marTop w:val="0"/>
      <w:marBottom w:val="0"/>
      <w:divBdr>
        <w:top w:val="none" w:sz="0" w:space="0" w:color="auto"/>
        <w:left w:val="none" w:sz="0" w:space="0" w:color="auto"/>
        <w:bottom w:val="none" w:sz="0" w:space="0" w:color="auto"/>
        <w:right w:val="none" w:sz="0" w:space="0" w:color="auto"/>
      </w:divBdr>
      <w:divsChild>
        <w:div w:id="166501019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534077927">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680809767">
      <w:bodyDiv w:val="1"/>
      <w:marLeft w:val="0"/>
      <w:marRight w:val="0"/>
      <w:marTop w:val="0"/>
      <w:marBottom w:val="0"/>
      <w:divBdr>
        <w:top w:val="none" w:sz="0" w:space="0" w:color="auto"/>
        <w:left w:val="none" w:sz="0" w:space="0" w:color="auto"/>
        <w:bottom w:val="none" w:sz="0" w:space="0" w:color="auto"/>
        <w:right w:val="none" w:sz="0" w:space="0" w:color="auto"/>
      </w:divBdr>
      <w:divsChild>
        <w:div w:id="1350598265">
          <w:marLeft w:val="0"/>
          <w:marRight w:val="0"/>
          <w:marTop w:val="0"/>
          <w:marBottom w:val="0"/>
          <w:divBdr>
            <w:top w:val="none" w:sz="0" w:space="0" w:color="auto"/>
            <w:left w:val="none" w:sz="0" w:space="0" w:color="auto"/>
            <w:bottom w:val="none" w:sz="0" w:space="0" w:color="auto"/>
            <w:right w:val="none" w:sz="0" w:space="0" w:color="auto"/>
          </w:divBdr>
          <w:divsChild>
            <w:div w:id="590503488">
              <w:marLeft w:val="0"/>
              <w:marRight w:val="0"/>
              <w:marTop w:val="0"/>
              <w:marBottom w:val="0"/>
              <w:divBdr>
                <w:top w:val="none" w:sz="0" w:space="0" w:color="auto"/>
                <w:left w:val="none" w:sz="0" w:space="0" w:color="auto"/>
                <w:bottom w:val="none" w:sz="0" w:space="0" w:color="auto"/>
                <w:right w:val="none" w:sz="0" w:space="0" w:color="auto"/>
              </w:divBdr>
              <w:divsChild>
                <w:div w:id="170729658">
                  <w:marLeft w:val="150"/>
                  <w:marRight w:val="150"/>
                  <w:marTop w:val="150"/>
                  <w:marBottom w:val="150"/>
                  <w:divBdr>
                    <w:top w:val="none" w:sz="0" w:space="0" w:color="auto"/>
                    <w:left w:val="none" w:sz="0" w:space="0" w:color="auto"/>
                    <w:bottom w:val="none" w:sz="0" w:space="0" w:color="auto"/>
                    <w:right w:val="none" w:sz="0" w:space="0" w:color="auto"/>
                  </w:divBdr>
                  <w:divsChild>
                    <w:div w:id="1339961151">
                      <w:marLeft w:val="0"/>
                      <w:marRight w:val="0"/>
                      <w:marTop w:val="0"/>
                      <w:marBottom w:val="0"/>
                      <w:divBdr>
                        <w:top w:val="none" w:sz="0" w:space="0" w:color="auto"/>
                        <w:left w:val="none" w:sz="0" w:space="0" w:color="auto"/>
                        <w:bottom w:val="none" w:sz="0" w:space="0" w:color="auto"/>
                        <w:right w:val="none" w:sz="0" w:space="0" w:color="auto"/>
                      </w:divBdr>
                      <w:divsChild>
                        <w:div w:id="1774667122">
                          <w:marLeft w:val="0"/>
                          <w:marRight w:val="0"/>
                          <w:marTop w:val="0"/>
                          <w:marBottom w:val="0"/>
                          <w:divBdr>
                            <w:top w:val="none" w:sz="0" w:space="0" w:color="auto"/>
                            <w:left w:val="none" w:sz="0" w:space="0" w:color="auto"/>
                            <w:bottom w:val="none" w:sz="0" w:space="0" w:color="auto"/>
                            <w:right w:val="none" w:sz="0" w:space="0" w:color="auto"/>
                          </w:divBdr>
                          <w:divsChild>
                            <w:div w:id="1290167229">
                              <w:marLeft w:val="135"/>
                              <w:marRight w:val="135"/>
                              <w:marTop w:val="0"/>
                              <w:marBottom w:val="135"/>
                              <w:divBdr>
                                <w:top w:val="none" w:sz="0" w:space="0" w:color="auto"/>
                                <w:left w:val="none" w:sz="0" w:space="0" w:color="auto"/>
                                <w:bottom w:val="none" w:sz="0" w:space="0" w:color="auto"/>
                                <w:right w:val="none" w:sz="0" w:space="0" w:color="auto"/>
                              </w:divBdr>
                              <w:divsChild>
                                <w:div w:id="836530947">
                                  <w:marLeft w:val="0"/>
                                  <w:marRight w:val="0"/>
                                  <w:marTop w:val="0"/>
                                  <w:marBottom w:val="0"/>
                                  <w:divBdr>
                                    <w:top w:val="none" w:sz="0" w:space="0" w:color="auto"/>
                                    <w:left w:val="none" w:sz="0" w:space="0" w:color="auto"/>
                                    <w:bottom w:val="none" w:sz="0" w:space="0" w:color="auto"/>
                                    <w:right w:val="none" w:sz="0" w:space="0" w:color="auto"/>
                                  </w:divBdr>
                                </w:div>
                                <w:div w:id="1514568358">
                                  <w:marLeft w:val="0"/>
                                  <w:marRight w:val="0"/>
                                  <w:marTop w:val="525"/>
                                  <w:marBottom w:val="0"/>
                                  <w:divBdr>
                                    <w:top w:val="none" w:sz="0" w:space="0" w:color="auto"/>
                                    <w:left w:val="none" w:sz="0" w:space="0" w:color="auto"/>
                                    <w:bottom w:val="none" w:sz="0" w:space="0" w:color="auto"/>
                                    <w:right w:val="none" w:sz="0" w:space="0" w:color="auto"/>
                                  </w:divBdr>
                                </w:div>
                              </w:divsChild>
                            </w:div>
                            <w:div w:id="1276786958">
                              <w:marLeft w:val="150"/>
                              <w:marRight w:val="150"/>
                              <w:marTop w:val="15"/>
                              <w:marBottom w:val="150"/>
                              <w:divBdr>
                                <w:top w:val="none" w:sz="0" w:space="0" w:color="auto"/>
                                <w:left w:val="none" w:sz="0" w:space="0" w:color="auto"/>
                                <w:bottom w:val="none" w:sz="0" w:space="0" w:color="auto"/>
                                <w:right w:val="none" w:sz="0" w:space="0" w:color="auto"/>
                              </w:divBdr>
                              <w:divsChild>
                                <w:div w:id="1554079903">
                                  <w:marLeft w:val="0"/>
                                  <w:marRight w:val="0"/>
                                  <w:marTop w:val="0"/>
                                  <w:marBottom w:val="0"/>
                                  <w:divBdr>
                                    <w:top w:val="none" w:sz="0" w:space="0" w:color="auto"/>
                                    <w:left w:val="none" w:sz="0" w:space="0" w:color="auto"/>
                                    <w:bottom w:val="none" w:sz="0" w:space="0" w:color="auto"/>
                                    <w:right w:val="none" w:sz="0" w:space="0" w:color="auto"/>
                                  </w:divBdr>
                                </w:div>
                                <w:div w:id="1485663255">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355354">
          <w:marLeft w:val="0"/>
          <w:marRight w:val="0"/>
          <w:marTop w:val="0"/>
          <w:marBottom w:val="0"/>
          <w:divBdr>
            <w:top w:val="none" w:sz="0" w:space="0" w:color="auto"/>
            <w:left w:val="none" w:sz="0" w:space="0" w:color="auto"/>
            <w:bottom w:val="none" w:sz="0" w:space="0" w:color="auto"/>
            <w:right w:val="none" w:sz="0" w:space="0" w:color="auto"/>
          </w:divBdr>
          <w:divsChild>
            <w:div w:id="765615673">
              <w:marLeft w:val="0"/>
              <w:marRight w:val="0"/>
              <w:marTop w:val="0"/>
              <w:marBottom w:val="0"/>
              <w:divBdr>
                <w:top w:val="none" w:sz="0" w:space="0" w:color="auto"/>
                <w:left w:val="none" w:sz="0" w:space="0" w:color="auto"/>
                <w:bottom w:val="none" w:sz="0" w:space="0" w:color="auto"/>
                <w:right w:val="none" w:sz="0" w:space="0" w:color="auto"/>
              </w:divBdr>
              <w:divsChild>
                <w:div w:id="786656151">
                  <w:marLeft w:val="150"/>
                  <w:marRight w:val="150"/>
                  <w:marTop w:val="150"/>
                  <w:marBottom w:val="150"/>
                  <w:divBdr>
                    <w:top w:val="none" w:sz="0" w:space="0" w:color="auto"/>
                    <w:left w:val="none" w:sz="0" w:space="0" w:color="auto"/>
                    <w:bottom w:val="none" w:sz="0" w:space="0" w:color="auto"/>
                    <w:right w:val="none" w:sz="0" w:space="0" w:color="auto"/>
                  </w:divBdr>
                  <w:divsChild>
                    <w:div w:id="6227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845124899">
      <w:bodyDiv w:val="1"/>
      <w:marLeft w:val="0"/>
      <w:marRight w:val="0"/>
      <w:marTop w:val="0"/>
      <w:marBottom w:val="0"/>
      <w:divBdr>
        <w:top w:val="none" w:sz="0" w:space="0" w:color="auto"/>
        <w:left w:val="none" w:sz="0" w:space="0" w:color="auto"/>
        <w:bottom w:val="none" w:sz="0" w:space="0" w:color="auto"/>
        <w:right w:val="none" w:sz="0" w:space="0" w:color="auto"/>
      </w:divBdr>
    </w:div>
    <w:div w:id="1856264384">
      <w:bodyDiv w:val="1"/>
      <w:marLeft w:val="0"/>
      <w:marRight w:val="0"/>
      <w:marTop w:val="0"/>
      <w:marBottom w:val="0"/>
      <w:divBdr>
        <w:top w:val="none" w:sz="0" w:space="0" w:color="auto"/>
        <w:left w:val="none" w:sz="0" w:space="0" w:color="auto"/>
        <w:bottom w:val="none" w:sz="0" w:space="0" w:color="auto"/>
        <w:right w:val="none" w:sz="0" w:space="0" w:color="auto"/>
      </w:divBdr>
      <w:divsChild>
        <w:div w:id="1103767150">
          <w:marLeft w:val="0"/>
          <w:marRight w:val="0"/>
          <w:marTop w:val="0"/>
          <w:marBottom w:val="0"/>
          <w:divBdr>
            <w:top w:val="none" w:sz="0" w:space="0" w:color="auto"/>
            <w:left w:val="none" w:sz="0" w:space="0" w:color="auto"/>
            <w:bottom w:val="none" w:sz="0" w:space="0" w:color="auto"/>
            <w:right w:val="none" w:sz="0" w:space="0" w:color="auto"/>
          </w:divBdr>
          <w:divsChild>
            <w:div w:id="1360164016">
              <w:marLeft w:val="0"/>
              <w:marRight w:val="0"/>
              <w:marTop w:val="0"/>
              <w:marBottom w:val="0"/>
              <w:divBdr>
                <w:top w:val="none" w:sz="0" w:space="0" w:color="auto"/>
                <w:left w:val="none" w:sz="0" w:space="0" w:color="auto"/>
                <w:bottom w:val="none" w:sz="0" w:space="0" w:color="auto"/>
                <w:right w:val="none" w:sz="0" w:space="0" w:color="auto"/>
              </w:divBdr>
              <w:divsChild>
                <w:div w:id="7415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056656779">
      <w:bodyDiv w:val="1"/>
      <w:marLeft w:val="0"/>
      <w:marRight w:val="0"/>
      <w:marTop w:val="0"/>
      <w:marBottom w:val="0"/>
      <w:divBdr>
        <w:top w:val="none" w:sz="0" w:space="0" w:color="auto"/>
        <w:left w:val="none" w:sz="0" w:space="0" w:color="auto"/>
        <w:bottom w:val="none" w:sz="0" w:space="0" w:color="auto"/>
        <w:right w:val="none" w:sz="0" w:space="0" w:color="auto"/>
      </w:divBdr>
      <w:divsChild>
        <w:div w:id="144834940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 w:id="2136173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0.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hyperlink" Target="https://www.zeiglerfeed.com/Literature/Larval%20AP100.pdf" TargetMode="Externa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hyperlink" Target="https://www.brineshrimpdirect.com/original-golden-pearl-diets-active-spheres/gp-200-300-micron-larval-diet/" TargetMode="External"/><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hyperlink" Target="https://www.zeiglerfeed.com/Literature/Adult%20Zebrafish%20Diet.pdf"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hyperlink" Target="https://www.amazon.com/OSI-Spirulina-Flake-Fish-7-06oz/dp/B00025K0MG" TargetMode="External"/><Relationship Id="rId190" Type="http://schemas.openxmlformats.org/officeDocument/2006/relationships/image" Target="media/image178.png"/><Relationship Id="rId204" Type="http://schemas.openxmlformats.org/officeDocument/2006/relationships/hyperlink" Target="https://zebrafish.skrettingusa.com/products/gemma-micro-500" TargetMode="Externa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8.png"/><Relationship Id="rId210" Type="http://schemas.openxmlformats.org/officeDocument/2006/relationships/hyperlink" Target="https://www.brineshrimpdirect.com/original-golden-pearl-diets-active-spheres/active-spheres-golden-pearl-300-500-micron-artemia-transition/" TargetMode="External"/><Relationship Id="rId215" Type="http://schemas.microsoft.com/office/2020/10/relationships/intelligence" Target="intelligence2.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hyperlink" Target="https://www.brineshrimpdirect.com/original-golden-pearl-diets-active-spheres/gp-500-800-micron-weaning-diet/"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hyperlink" Target="https://zebrafish.skrettingusa.com/products/gemma-micro-150" TargetMode="Externa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hyperlink" Target="https://zebrafish.skrettingusa.com/products/gemma-micro-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890E2-5838-284C-89CA-48F22E043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90</Pages>
  <Words>30698</Words>
  <Characters>174980</Characters>
  <Application>Microsoft Office Word</Application>
  <DocSecurity>0</DocSecurity>
  <Lines>1458</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70</cp:revision>
  <cp:lastPrinted>2022-12-06T03:50:00Z</cp:lastPrinted>
  <dcterms:created xsi:type="dcterms:W3CDTF">2022-12-20T00:10:00Z</dcterms:created>
  <dcterms:modified xsi:type="dcterms:W3CDTF">2022-12-20T20:56:00Z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zotero-version="6.0.19-beta.7+77eb325b2"&gt;&lt;session id="09qdAT3P"/&gt;&lt;style id="http://www.zotero.org/styles/nature" hasBibliography="1" bibliographyStyleHasBeenSet="1"/&gt;&lt;prefs&gt;&lt;pref name="fieldType" value="Field"/&gt;&lt;/prefs&gt;&lt;/data&gt;</vt:lpwstr>
  </property>
  <property fmtid="{D5CDD505-2E9C-101B-9397-08002B2CF9AE}" pid="3" name="ZOTERO_PREF_2">
    <vt:lpwstr/>
  </property>
</Properties>
</file>