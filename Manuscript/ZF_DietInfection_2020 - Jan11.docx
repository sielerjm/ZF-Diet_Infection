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A1420" w14:textId="1555DA13" w:rsidR="002510FE" w:rsidRPr="00F16347" w:rsidRDefault="217D0C5E" w:rsidP="217D0C5E">
      <w:pPr>
        <w:spacing w:line="276" w:lineRule="auto"/>
        <w:jc w:val="center"/>
        <w:rPr>
          <w:rFonts w:ascii="Arial" w:eastAsia="Arial" w:hAnsi="Arial" w:cs="Arial"/>
          <w:b/>
          <w:bCs/>
          <w:sz w:val="22"/>
          <w:szCs w:val="22"/>
        </w:rPr>
      </w:pPr>
      <w:r w:rsidRPr="00F16347">
        <w:rPr>
          <w:rFonts w:ascii="Arial" w:eastAsia="Arial" w:hAnsi="Arial" w:cs="Arial"/>
          <w:b/>
          <w:bCs/>
          <w:sz w:val="22"/>
          <w:szCs w:val="22"/>
        </w:rPr>
        <w:t>Common laboratory diets differentially influence zebrafish gut microbiome’s successional development and sensitivity to pathogen exposure</w:t>
      </w:r>
    </w:p>
    <w:p w14:paraId="5B1EC74E" w14:textId="6FF96147" w:rsidR="00B44DF3" w:rsidRPr="00F16347" w:rsidRDefault="00B44DF3" w:rsidP="217D0C5E">
      <w:pPr>
        <w:spacing w:line="276" w:lineRule="auto"/>
        <w:rPr>
          <w:rFonts w:ascii="Arial" w:eastAsia="Arial" w:hAnsi="Arial" w:cs="Arial"/>
          <w:sz w:val="22"/>
          <w:szCs w:val="22"/>
        </w:rPr>
      </w:pPr>
    </w:p>
    <w:p w14:paraId="4D15C7F8" w14:textId="2620B7B8" w:rsidR="00E43813" w:rsidRPr="00F16347" w:rsidRDefault="217D0C5E" w:rsidP="217D0C5E">
      <w:pPr>
        <w:spacing w:line="276" w:lineRule="auto"/>
        <w:jc w:val="center"/>
        <w:rPr>
          <w:rFonts w:ascii="Arial" w:eastAsia="Arial" w:hAnsi="Arial" w:cs="Arial"/>
          <w:sz w:val="22"/>
          <w:szCs w:val="22"/>
        </w:rPr>
      </w:pPr>
      <w:r w:rsidRPr="00F16347">
        <w:rPr>
          <w:rFonts w:ascii="Arial" w:eastAsia="Arial" w:hAnsi="Arial" w:cs="Arial"/>
          <w:sz w:val="22"/>
          <w:szCs w:val="22"/>
        </w:rPr>
        <w:t xml:space="preserve">Michael </w:t>
      </w:r>
      <w:r w:rsidR="008C692A" w:rsidRPr="00F16347">
        <w:rPr>
          <w:rFonts w:ascii="Arial" w:eastAsia="Arial" w:hAnsi="Arial" w:cs="Arial"/>
          <w:sz w:val="22"/>
          <w:szCs w:val="22"/>
        </w:rPr>
        <w:t xml:space="preserve">J. </w:t>
      </w:r>
      <w:r w:rsidRPr="00F16347">
        <w:rPr>
          <w:rFonts w:ascii="Arial" w:eastAsia="Arial" w:hAnsi="Arial" w:cs="Arial"/>
          <w:sz w:val="22"/>
          <w:szCs w:val="22"/>
        </w:rPr>
        <w:t>Sieler</w:t>
      </w:r>
      <w:r w:rsidR="008C692A" w:rsidRPr="00F16347">
        <w:rPr>
          <w:rFonts w:ascii="Arial" w:eastAsia="Arial" w:hAnsi="Arial" w:cs="Arial"/>
          <w:sz w:val="22"/>
          <w:szCs w:val="22"/>
        </w:rPr>
        <w:t xml:space="preserve"> Jr.</w:t>
      </w:r>
      <w:r w:rsidRPr="00F16347">
        <w:rPr>
          <w:rFonts w:ascii="Arial" w:eastAsia="Arial" w:hAnsi="Arial" w:cs="Arial"/>
          <w:sz w:val="22"/>
          <w:szCs w:val="22"/>
        </w:rPr>
        <w:t xml:space="preserve">, Colleen </w:t>
      </w:r>
      <w:r w:rsidR="0090241A" w:rsidRPr="00F16347">
        <w:rPr>
          <w:rFonts w:ascii="Arial" w:eastAsia="Arial" w:hAnsi="Arial" w:cs="Arial"/>
          <w:sz w:val="22"/>
          <w:szCs w:val="22"/>
        </w:rPr>
        <w:t xml:space="preserve">E. </w:t>
      </w:r>
      <w:r w:rsidRPr="00F16347">
        <w:rPr>
          <w:rFonts w:ascii="Arial" w:eastAsia="Arial" w:hAnsi="Arial" w:cs="Arial"/>
          <w:sz w:val="22"/>
          <w:szCs w:val="22"/>
        </w:rPr>
        <w:t>Al-Samarrie, Kristin Kasschau,</w:t>
      </w:r>
      <w:ins w:id="0" w:author="Sieler Jr, Michael James" w:date="2023-01-11T16:15:00Z">
        <w:r w:rsidR="00801AAC">
          <w:rPr>
            <w:rFonts w:ascii="Arial" w:eastAsia="Arial" w:hAnsi="Arial" w:cs="Arial"/>
            <w:sz w:val="22"/>
            <w:szCs w:val="22"/>
          </w:rPr>
          <w:t xml:space="preserve"> Zoltan </w:t>
        </w:r>
      </w:ins>
      <w:ins w:id="1" w:author="Sieler Jr, Michael James" w:date="2023-01-11T16:16:00Z">
        <w:r w:rsidR="00801AAC">
          <w:rPr>
            <w:rFonts w:ascii="Arial" w:eastAsia="Arial" w:hAnsi="Arial" w:cs="Arial"/>
            <w:sz w:val="22"/>
            <w:szCs w:val="22"/>
          </w:rPr>
          <w:t>M. Varga,</w:t>
        </w:r>
      </w:ins>
      <w:r w:rsidRPr="00F16347">
        <w:rPr>
          <w:rFonts w:ascii="Arial" w:eastAsia="Arial" w:hAnsi="Arial" w:cs="Arial"/>
          <w:sz w:val="22"/>
          <w:szCs w:val="22"/>
        </w:rPr>
        <w:t xml:space="preserve"> Michael </w:t>
      </w:r>
      <w:r w:rsidR="00BE4B74" w:rsidRPr="00F16347">
        <w:rPr>
          <w:rFonts w:ascii="Arial" w:eastAsia="Arial" w:hAnsi="Arial" w:cs="Arial"/>
          <w:sz w:val="22"/>
          <w:szCs w:val="22"/>
        </w:rPr>
        <w:t xml:space="preserve">L. </w:t>
      </w:r>
      <w:r w:rsidRPr="00F16347">
        <w:rPr>
          <w:rFonts w:ascii="Arial" w:eastAsia="Arial" w:hAnsi="Arial" w:cs="Arial"/>
          <w:sz w:val="22"/>
          <w:szCs w:val="22"/>
        </w:rPr>
        <w:t>Kent, Thomas J. Sharpton</w:t>
      </w:r>
    </w:p>
    <w:p w14:paraId="7C843079" w14:textId="77777777" w:rsidR="00E43813" w:rsidRPr="00F16347" w:rsidRDefault="00E43813" w:rsidP="217D0C5E">
      <w:pPr>
        <w:spacing w:line="276" w:lineRule="auto"/>
        <w:rPr>
          <w:rFonts w:ascii="Arial" w:eastAsia="Arial" w:hAnsi="Arial" w:cs="Arial"/>
          <w:sz w:val="22"/>
          <w:szCs w:val="22"/>
        </w:rPr>
      </w:pPr>
    </w:p>
    <w:p w14:paraId="6E3C4C07" w14:textId="61F12534" w:rsidR="00D06789" w:rsidRPr="00F16347" w:rsidRDefault="217D0C5E" w:rsidP="217D0C5E">
      <w:pPr>
        <w:spacing w:line="276" w:lineRule="auto"/>
        <w:rPr>
          <w:rFonts w:ascii="Arial" w:eastAsia="Arial" w:hAnsi="Arial" w:cs="Arial"/>
          <w:sz w:val="22"/>
          <w:szCs w:val="22"/>
        </w:rPr>
      </w:pPr>
      <w:commentRangeStart w:id="2"/>
      <w:r w:rsidRPr="00F16347">
        <w:rPr>
          <w:rFonts w:ascii="Arial" w:eastAsia="Arial" w:hAnsi="Arial" w:cs="Arial"/>
          <w:b/>
          <w:bCs/>
          <w:sz w:val="22"/>
          <w:szCs w:val="22"/>
        </w:rPr>
        <w:t>Abstract</w:t>
      </w:r>
      <w:commentRangeEnd w:id="2"/>
      <w:r w:rsidR="00D06789" w:rsidRPr="00F16347">
        <w:rPr>
          <w:rStyle w:val="CommentReference"/>
          <w:rFonts w:ascii="Arial" w:hAnsi="Arial" w:cs="Arial"/>
          <w:sz w:val="22"/>
          <w:szCs w:val="22"/>
        </w:rPr>
        <w:commentReference w:id="2"/>
      </w:r>
    </w:p>
    <w:p w14:paraId="61F97496" w14:textId="77777777" w:rsidR="00BD5ECE" w:rsidRPr="00F16347" w:rsidRDefault="00BD5ECE" w:rsidP="217D0C5E">
      <w:pPr>
        <w:spacing w:line="276" w:lineRule="auto"/>
        <w:rPr>
          <w:rFonts w:ascii="Arial" w:eastAsia="Arial" w:hAnsi="Arial" w:cs="Arial"/>
          <w:sz w:val="22"/>
          <w:szCs w:val="22"/>
        </w:rPr>
      </w:pPr>
    </w:p>
    <w:p w14:paraId="66012DC2" w14:textId="48DF2D8B" w:rsidR="00BA181A"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Despite the long-established importance of zebrafish</w:t>
      </w:r>
      <w:r w:rsidR="00BE4B74" w:rsidRPr="00F16347">
        <w:rPr>
          <w:rFonts w:ascii="Arial" w:eastAsia="Arial" w:hAnsi="Arial" w:cs="Arial"/>
          <w:sz w:val="22"/>
          <w:szCs w:val="22"/>
        </w:rPr>
        <w:t xml:space="preserve"> (</w:t>
      </w:r>
      <w:r w:rsidR="00BE4B74" w:rsidRPr="00F16347">
        <w:rPr>
          <w:rFonts w:ascii="Arial" w:eastAsia="Arial" w:hAnsi="Arial" w:cs="Arial"/>
          <w:i/>
          <w:sz w:val="22"/>
          <w:szCs w:val="22"/>
        </w:rPr>
        <w:t>Danio rerio</w:t>
      </w:r>
      <w:r w:rsidR="00BE4B74" w:rsidRPr="00F16347">
        <w:rPr>
          <w:rFonts w:ascii="Arial" w:eastAsia="Arial" w:hAnsi="Arial" w:cs="Arial"/>
          <w:sz w:val="22"/>
          <w:szCs w:val="22"/>
        </w:rPr>
        <w:t>)</w:t>
      </w:r>
      <w:r w:rsidRPr="00F16347">
        <w:rPr>
          <w:rFonts w:ascii="Arial" w:eastAsia="Arial" w:hAnsi="Arial" w:cs="Arial"/>
          <w:sz w:val="22"/>
          <w:szCs w:val="22"/>
        </w:rPr>
        <w:t xml:space="preserve">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t>
      </w:r>
      <w:commentRangeStart w:id="3"/>
      <w:r w:rsidR="001F0A4E">
        <w:rPr>
          <w:rFonts w:ascii="Arial" w:eastAsia="Arial" w:hAnsi="Arial" w:cs="Arial"/>
          <w:sz w:val="22"/>
          <w:szCs w:val="22"/>
        </w:rPr>
        <w:t xml:space="preserve">We </w:t>
      </w:r>
      <w:r w:rsidR="001F0A4E" w:rsidRPr="00F16347">
        <w:rPr>
          <w:rFonts w:ascii="Arial" w:eastAsia="Arial" w:hAnsi="Arial" w:cs="Arial"/>
          <w:sz w:val="22"/>
          <w:szCs w:val="22"/>
        </w:rPr>
        <w:t xml:space="preserve">compared the composition of </w:t>
      </w:r>
      <w:r w:rsidR="001F0A4E">
        <w:rPr>
          <w:rFonts w:ascii="Arial" w:eastAsia="Arial" w:hAnsi="Arial" w:cs="Arial"/>
          <w:sz w:val="22"/>
          <w:szCs w:val="22"/>
        </w:rPr>
        <w:t xml:space="preserve">gut </w:t>
      </w:r>
      <w:r w:rsidR="001F0A4E" w:rsidRPr="00F16347">
        <w:rPr>
          <w:rFonts w:ascii="Arial" w:eastAsia="Arial" w:hAnsi="Arial" w:cs="Arial"/>
          <w:sz w:val="22"/>
          <w:szCs w:val="22"/>
        </w:rPr>
        <w:t>microbiomes in</w:t>
      </w:r>
      <w:r w:rsidR="001F0A4E" w:rsidRPr="00AB2A16">
        <w:rPr>
          <w:rFonts w:ascii="Arial" w:eastAsia="Arial" w:hAnsi="Arial" w:cs="Arial"/>
          <w:sz w:val="22"/>
          <w:szCs w:val="22"/>
        </w:rPr>
        <w:t xml:space="preserve"> </w:t>
      </w:r>
      <w:r w:rsidR="001F0A4E" w:rsidRPr="00F16347">
        <w:rPr>
          <w:rFonts w:ascii="Arial" w:eastAsia="Arial" w:hAnsi="Arial" w:cs="Arial"/>
          <w:sz w:val="22"/>
          <w:szCs w:val="22"/>
        </w:rPr>
        <w:t>approximately 60 AB line</w:t>
      </w:r>
      <w:r w:rsidR="001F0A4E">
        <w:rPr>
          <w:rFonts w:ascii="Arial" w:eastAsia="Arial" w:hAnsi="Arial" w:cs="Arial"/>
          <w:sz w:val="22"/>
          <w:szCs w:val="22"/>
        </w:rPr>
        <w:t xml:space="preserve"> adult</w:t>
      </w:r>
      <w:r w:rsidR="00F102E0">
        <w:rPr>
          <w:rFonts w:ascii="Arial" w:eastAsia="Arial" w:hAnsi="Arial" w:cs="Arial"/>
          <w:sz w:val="22"/>
          <w:szCs w:val="22"/>
        </w:rPr>
        <w:t xml:space="preserve"> </w:t>
      </w:r>
      <w:r w:rsidR="00F102E0" w:rsidRPr="00F16347">
        <w:rPr>
          <w:rFonts w:ascii="Arial" w:eastAsia="Arial" w:hAnsi="Arial" w:cs="Arial"/>
          <w:sz w:val="22"/>
          <w:szCs w:val="22"/>
        </w:rPr>
        <w:t>(4- and 7-month-old)</w:t>
      </w:r>
      <w:r w:rsidR="001F0A4E" w:rsidRPr="00F16347">
        <w:rPr>
          <w:rFonts w:ascii="Arial" w:eastAsia="Arial" w:hAnsi="Arial" w:cs="Arial"/>
          <w:sz w:val="22"/>
          <w:szCs w:val="22"/>
        </w:rPr>
        <w:t xml:space="preserve"> zebrafish </w:t>
      </w:r>
      <w:r w:rsidR="001F0A4E">
        <w:rPr>
          <w:rFonts w:ascii="Arial" w:eastAsia="Arial" w:hAnsi="Arial" w:cs="Arial"/>
          <w:sz w:val="22"/>
          <w:szCs w:val="22"/>
        </w:rPr>
        <w:t>fed</w:t>
      </w:r>
      <w:r w:rsidR="001F0A4E" w:rsidRPr="00F16347">
        <w:rPr>
          <w:rFonts w:ascii="Arial" w:eastAsia="Arial" w:hAnsi="Arial" w:cs="Arial"/>
          <w:sz w:val="22"/>
          <w:szCs w:val="22"/>
        </w:rPr>
        <w:t xml:space="preserve"> each diet throughout their lifespan</w:t>
      </w:r>
      <w:commentRangeEnd w:id="3"/>
      <w:r w:rsidR="001F0A4E">
        <w:rPr>
          <w:rStyle w:val="CommentReference"/>
        </w:rPr>
        <w:commentReference w:id="3"/>
      </w:r>
      <w:r w:rsidR="001F0A4E" w:rsidRPr="00F16347">
        <w:rPr>
          <w:rFonts w:ascii="Arial" w:eastAsia="Arial" w:hAnsi="Arial" w:cs="Arial"/>
          <w:sz w:val="22"/>
          <w:szCs w:val="22"/>
        </w:rPr>
        <w:t>.</w:t>
      </w:r>
      <w:r w:rsidR="001F0A4E">
        <w:rPr>
          <w:rFonts w:ascii="Arial" w:eastAsia="Arial" w:hAnsi="Arial" w:cs="Arial"/>
          <w:sz w:val="22"/>
          <w:szCs w:val="22"/>
        </w:rPr>
        <w:t xml:space="preserve"> </w:t>
      </w:r>
      <w:r w:rsidRPr="00F16347">
        <w:rPr>
          <w:rFonts w:ascii="Arial" w:eastAsia="Arial" w:hAnsi="Arial" w:cs="Arial"/>
          <w:sz w:val="22"/>
          <w:szCs w:val="22"/>
        </w:rPr>
        <w:t>Our analysis finds that diet has a substantial impact on the composition of the gut microbiome in adult fish, and that diet also impacts the developmental variation in the gut microbiome.  We further evaluated whether the 7-month-old fish microbiome compositions that result from dietary variation are differentially sensitive to infection by a common laboratory pathogen</w:t>
      </w:r>
      <w:del w:id="4" w:author="Kent, Michael" w:date="2022-12-21T10:26:00Z">
        <w:r w:rsidRPr="00F16347" w:rsidDel="007B5E15">
          <w:rPr>
            <w:rFonts w:ascii="Arial" w:eastAsia="Arial" w:hAnsi="Arial" w:cs="Arial"/>
            <w:sz w:val="22"/>
            <w:szCs w:val="22"/>
          </w:rPr>
          <w:delText xml:space="preserve">: </w:delText>
        </w:r>
      </w:del>
      <w:ins w:id="5" w:author="Kent, Michael" w:date="2022-12-21T10:26:00Z">
        <w:r w:rsidR="007B5E15">
          <w:rPr>
            <w:rFonts w:ascii="Arial" w:eastAsia="Arial" w:hAnsi="Arial" w:cs="Arial"/>
            <w:sz w:val="22"/>
            <w:szCs w:val="22"/>
          </w:rPr>
          <w:t xml:space="preserve">, </w:t>
        </w:r>
      </w:ins>
      <w:r w:rsidRPr="00F16347">
        <w:rPr>
          <w:rFonts w:ascii="Arial" w:eastAsia="Arial" w:hAnsi="Arial" w:cs="Arial"/>
          <w:i/>
          <w:iCs/>
          <w:sz w:val="22"/>
          <w:szCs w:val="22"/>
        </w:rPr>
        <w:t>Mycobacterium chelonae</w:t>
      </w:r>
      <w:r w:rsidRPr="00F16347">
        <w:rPr>
          <w:rFonts w:ascii="Arial" w:eastAsia="Arial" w:hAnsi="Arial" w:cs="Arial"/>
          <w:sz w:val="22"/>
          <w:szCs w:val="22"/>
        </w:rPr>
        <w:t xml:space="preserve">. Our analysis finds that the gut microbiome’s sensitivity to </w:t>
      </w:r>
      <w:r w:rsidRPr="00F16347">
        <w:rPr>
          <w:rFonts w:ascii="Arial" w:eastAsia="Arial" w:hAnsi="Arial" w:cs="Arial"/>
          <w:i/>
          <w:iCs/>
          <w:sz w:val="22"/>
          <w:szCs w:val="22"/>
        </w:rPr>
        <w:t>M. chelonae</w:t>
      </w:r>
      <w:r w:rsidRPr="00F16347">
        <w:rPr>
          <w:rFonts w:ascii="Arial" w:eastAsia="Arial" w:hAnsi="Arial" w:cs="Arial"/>
          <w:sz w:val="22"/>
          <w:szCs w:val="22"/>
        </w:rPr>
        <w:t xml:space="preserve"> infection varies as a function of diet, especially for moderate and low abundance taxa. Overall, our results indicate that diet drives the successional development of the gut microbiome as well as its sensitivity to exogenous exposure. Consequently, investigators should carefully consider the role of diet in their microbiome zebrafish investigations, especially when integrating results across studies that vary by diet.</w:t>
      </w:r>
    </w:p>
    <w:p w14:paraId="45F06DA4" w14:textId="77777777" w:rsidR="00D06789" w:rsidRPr="00F16347" w:rsidRDefault="00D06789" w:rsidP="00055851">
      <w:pPr>
        <w:spacing w:line="360" w:lineRule="auto"/>
        <w:rPr>
          <w:rFonts w:ascii="Arial" w:eastAsia="Arial" w:hAnsi="Arial" w:cs="Arial"/>
          <w:b/>
          <w:bCs/>
          <w:sz w:val="22"/>
          <w:szCs w:val="22"/>
        </w:rPr>
      </w:pPr>
    </w:p>
    <w:p w14:paraId="79A96829" w14:textId="1A3D8A54" w:rsidR="005F446E"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t>Introduction</w:t>
      </w:r>
    </w:p>
    <w:p w14:paraId="2AD6257F" w14:textId="77777777" w:rsidR="005F446E" w:rsidRPr="00F16347" w:rsidRDefault="005F446E" w:rsidP="00055851">
      <w:pPr>
        <w:spacing w:line="360" w:lineRule="auto"/>
        <w:rPr>
          <w:rFonts w:ascii="Arial" w:eastAsia="Arial" w:hAnsi="Arial" w:cs="Arial"/>
          <w:sz w:val="22"/>
          <w:szCs w:val="22"/>
        </w:rPr>
      </w:pPr>
    </w:p>
    <w:p w14:paraId="062A438D" w14:textId="4DCA3264"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In the effort to understand how the gut microbiome mediates vertebrate health, zebrafish (</w:t>
      </w:r>
      <w:r w:rsidRPr="00F16347">
        <w:rPr>
          <w:rFonts w:ascii="Arial" w:eastAsia="Arial" w:hAnsi="Arial" w:cs="Arial"/>
          <w:i/>
          <w:iCs/>
          <w:sz w:val="22"/>
          <w:szCs w:val="22"/>
        </w:rPr>
        <w:t>Danio rerio</w:t>
      </w:r>
      <w:r w:rsidRPr="00F16347">
        <w:rPr>
          <w:rFonts w:ascii="Arial" w:eastAsia="Arial" w:hAnsi="Arial" w:cs="Arial"/>
          <w:sz w:val="22"/>
          <w:szCs w:val="22"/>
        </w:rPr>
        <w:t>) have emerged as an important microbiome experimental model organism</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{"citationID":"WMDr8IVw","properties":{"formattedCitation":"\\super 1\\nosupersub{}","plainCitation":"1","noteIndex":0},"citationItems":[{"id":6165,"uris":["http://zotero.org/users/5603014/items/KKNRMZ98"],"itemData":{"id":6165,"type":"article-journal","abstract":"Zebrafish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waves","volume":"49","author":[{"family":"Stagaman","given":"Keaton"},{"family":"Sharpton","given":"Thomas J."},{"family":"Guillemin","given":"Karen"}],"issued":{"date-parts":[["2020",7]]},"citation-key":"stagaman2020"}}],"schema":"https://github.com/citation-style-language/schema/raw/master/csl-citation.json"}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1</w:t>
      </w:r>
      <w:r w:rsidR="190B05CD" w:rsidRPr="00F16347">
        <w:rPr>
          <w:rFonts w:ascii="Arial" w:hAnsi="Arial" w:cs="Arial"/>
          <w:sz w:val="22"/>
          <w:szCs w:val="22"/>
        </w:rPr>
        <w:fldChar w:fldCharType="end"/>
      </w:r>
      <w:r w:rsidRPr="00F16347">
        <w:rPr>
          <w:rFonts w:ascii="Arial" w:eastAsia="Arial" w:hAnsi="Arial" w:cs="Arial"/>
          <w:sz w:val="22"/>
          <w:szCs w:val="22"/>
        </w:rPr>
        <w:t>. Despite the increasing use of zebrafish in microbiome research, key knowledge gaps remain about how different zebrafish husbandry practices, especially diet, influences microbiome composition</w:t>
      </w:r>
      <w:r w:rsidR="004258CD">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{"citationID":"vOm0OPc0","properties":{"formattedCitation":"\\super 2,3\\nosupersub{}","plainCitation":"2,3","noteIndex":0},"citationItems":[{"id":21,"uris":["http://zotero.org/users/5603014/items/BXG7AW5F"],"itemData":{"id":21,"type":"article-journal","abstract":"In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R."}],"issued":{"date-parts":[["2016",7,1]]},"citation-key":"watts2016"}},{"id":3767,"uris":["http://zotero.org/users/5603014/items/8QENYCEF"],"itemData":{"id":3767,"type":"article-journal","abstract":"Aquafeed companies aim to provide solutions to the various challenges related to nutrition and health in aquaculture. Solutions to promote feed efficiency and growth, as well as improving the fish health or protect the fish gut from inflammation may include dietary additives such as prebiotics and probiotics. The general assumption is that feed additives can alter the fish microbiota which, in turn, interacts with the host immune system. However, the exact mechanisms by which feed influences host-microbe-immune interactions in fish still remain largely unexplored. Zebrafish rapidly have become a well-recognized animal model to study host-microbe-immune interactions because of the diverse set of research tools available for these small cyprinids. Genome editing technologies can create specific gene-deficient zebrafish that may contribute to our understanding of immune functions. Zebrafish larvae are optically transparent, which allows for in vivo imaging of specific (immune) cell populations in whole transgenic organisms. Germ-free individuals can be reared to study host-microbe interactions. Altogether, these unique zebrafish features may help shed light on the mechanisms by which feed influences host-microbe-immune interactions and ultimately fish health. In this review, we first describe the anatomy and function of the zebrafish gut: the main surface where feed influences host-microbe-immune interactions. Then, we further describe what is currently known about the molecular pathways that underlie this interaction in the zebrafish gut. Finally, we summarize and critically review most of the recent research on prebiotics and probiotics in relation to alterations of zebrafish microbiota and immune responses. We discuss the advantages and disadvantages of the zebrafish as an animal model for other fish species to study feed effects on host-microbe-immune interactions.","container-title":"Frontiers in Immunology","ISSN":"1664-3224","source":"Frontiers","title":"Feed, Microbiota, and Gut Immunity: Using the Zebrafish Model to Understand Fish Health","title-short":"Feed, Microbiota, and Gut Immunity","URL":"https://www.frontiersin.org/articles/10.3389/fimmu.2020.00114","volume":"11","author":[{"family":"López Nadal","given":"Adrià"},{"family":"Ikeda-Ohtsubo","given":"Wakako"},{"family":"Sipkema","given":"Detmer"},{"family":"Peggs","given":"David"},{"family":"McGurk","given":"Charles"},{"family":"Forlenza","given":"Maria"},{"family":"Wiegertjes","given":"Geert F."},{"family":"Brugman","given":"Sylvia"}],"accessed":{"date-parts":[["2022",7,27]]},"issued":{"date-parts":[["2020"]]},"citation-key":"lopeznadal2020"}}],"schema":"https://github.com/citation-style-language/schema/raw/master/csl-citation.json"} </w:instrText>
      </w:r>
      <w:r w:rsidR="004258CD">
        <w:rPr>
          <w:rFonts w:ascii="Arial" w:eastAsia="Arial" w:hAnsi="Arial" w:cs="Arial"/>
          <w:sz w:val="22"/>
          <w:szCs w:val="22"/>
        </w:rPr>
        <w:fldChar w:fldCharType="separate"/>
      </w:r>
      <w:r w:rsidR="004258CD" w:rsidRPr="004258CD">
        <w:rPr>
          <w:rFonts w:ascii="Arial" w:hAnsi="Arial" w:cs="Arial"/>
          <w:sz w:val="22"/>
          <w:vertAlign w:val="superscript"/>
        </w:rPr>
        <w:t>2,3</w:t>
      </w:r>
      <w:r w:rsidR="004258CD">
        <w:rPr>
          <w:rFonts w:ascii="Arial" w:eastAsia="Arial" w:hAnsi="Arial" w:cs="Arial"/>
          <w:sz w:val="22"/>
          <w:szCs w:val="22"/>
        </w:rPr>
        <w:fldChar w:fldCharType="end"/>
      </w:r>
      <w:r w:rsidRPr="00F16347">
        <w:rPr>
          <w:rFonts w:ascii="Arial" w:eastAsia="Arial" w:hAnsi="Arial" w:cs="Arial"/>
          <w:sz w:val="22"/>
          <w:szCs w:val="22"/>
        </w:rPr>
        <w:t>. For example, in contrast to mice, zebrafish do not have a standard reference diet</w:t>
      </w:r>
      <w:r w:rsidR="190B05CD" w:rsidRPr="00F16347">
        <w:rPr>
          <w:rFonts w:ascii="Arial" w:hAnsi="Arial" w:cs="Arial"/>
          <w:sz w:val="22"/>
          <w:szCs w:val="22"/>
        </w:rPr>
        <w:fldChar w:fldCharType="begin"/>
      </w:r>
      <w:r w:rsidR="004258CD">
        <w:rPr>
          <w:rFonts w:ascii="Arial" w:hAnsi="Arial" w:cs="Arial"/>
          <w:sz w:val="22"/>
          <w:szCs w:val="22"/>
        </w:rPr>
        <w:instrText xml:space="preserve"> ADDIN ZOTERO_ITEM CSL_CITATION {"citationID":"dTHN6AP1","properties":{"formattedCitation":"\\super 4\\nosupersub{}","plainCitation":"4","noteIndex":0},"citationItems":[{"id":3506,"uris":["http://zotero.org/users/5603014/items/T7CB3ZY7"],"itemData":{"id":3506,"type":"article-journal","abstract":"The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190B05CD" w:rsidRPr="00F16347">
        <w:rPr>
          <w:rFonts w:ascii="Arial" w:hAnsi="Arial" w:cs="Arial"/>
          <w:sz w:val="22"/>
          <w:szCs w:val="22"/>
        </w:rPr>
        <w:fldChar w:fldCharType="separate"/>
      </w:r>
      <w:r w:rsidR="004258CD" w:rsidRPr="004258CD">
        <w:rPr>
          <w:rFonts w:ascii="Arial" w:hAnsi="Arial" w:cs="Arial"/>
          <w:sz w:val="22"/>
          <w:vertAlign w:val="superscript"/>
        </w:rPr>
        <w:t>4</w:t>
      </w:r>
      <w:r w:rsidR="190B05CD" w:rsidRPr="00F16347">
        <w:rPr>
          <w:rFonts w:ascii="Arial" w:hAnsi="Arial" w:cs="Arial"/>
          <w:sz w:val="22"/>
          <w:szCs w:val="22"/>
        </w:rPr>
        <w:fldChar w:fldCharType="end"/>
      </w:r>
      <w:r w:rsidRPr="00F16347">
        <w:rPr>
          <w:rFonts w:ascii="Arial" w:eastAsia="Arial" w:hAnsi="Arial" w:cs="Arial"/>
          <w:sz w:val="22"/>
          <w:szCs w:val="22"/>
        </w:rPr>
        <w:t>. Instead, zebrafish research facilities vary by dietary husbandry practice, which can impact physiological and reproductive outcomes</w:t>
      </w:r>
      <w:r w:rsidR="190B05CD" w:rsidRPr="00F16347">
        <w:rPr>
          <w:rFonts w:ascii="Arial" w:hAnsi="Arial" w:cs="Arial"/>
          <w:sz w:val="22"/>
          <w:szCs w:val="22"/>
        </w:rPr>
        <w:fldChar w:fldCharType="begin"/>
      </w:r>
      <w:r w:rsidR="004258CD">
        <w:rPr>
          <w:rFonts w:ascii="Arial" w:hAnsi="Arial" w:cs="Arial"/>
          <w:sz w:val="22"/>
          <w:szCs w:val="22"/>
        </w:rPr>
        <w:instrText xml:space="preserve"> ADDIN ZOTERO_ITEM CSL_CITATION {"citationID":"BReDxira","properties":{"formattedCitation":"\\super 5\\uc0\\u8211{}7\\nosupersub{}","plainCitation":"5–7","noteIndex":0},"citationItems":[{"id":30,"uris":["http://zotero.org/users/5603014/items/3DJTJURT"],"itemData":{"id":30,"type":"article-journal","abstract":"The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A."}],"accessed":{"date-parts":[["2022",8,8]]},"issued":{"date-parts":[["2020"]]},"citation-key":"fowler2020"}},{"id":6203,"uris":["http://zotero.org/users/5603014/items/G57XSME6"],"itemData":{"id":6203,"type":"article-journal","abstract":"Background\nControversial findings have been reported in human and animal studies regarding the influence of n–6 (ω-6) to n–3 (ω-3) fatty acid ratios on obesity and health. Two confounding factors may be related to interactions with other dietary lipid components or sex-specific differences in fatty acid metabolism.\n\nObjective\nThis study investigated main and interactive effects of total dietary lipid, ratio of n–6 to n–3 fatty acids, and sex on growth, adiposity, and reproductive health in wild-type zebrafish.\n\nMethods\nMale and female zebrafish (3 wk old) were fed 9 diets consisting of 3 ratios of n–6 to n–3 fatty acids (1.4:1, 5:1, and 9.5:1) varied within 3 total lipid amounts (80, 110, and 140 g/kg) for 16 wk. Data were then collected on growth, body composition (determined by chemical carcass analysis), and female reproductive success (n = 32 breeding events/diet over 4 wk). Main and interactive effects of dietary lipid and sex were evaluated with regression methods. Significant differences within each dietary lipid component were relative to the intercept/reference group (80 g/kg and 1.4:1 ratio).\n\nResults\nDietary lipid and sex interacted in their effects on body weight (P = 0.015), total body length (P = 0.003), and total lipid mass (P = 0.029); thus, these analyses were stratified by sex. Female spawning success decreased as dietary total lipid and fatty acid ratio increased (P = 0.030 and P = 0.026, respectively). While total egg production was not associated with either dietary lipid component, females fed the 5:1 ratio produced higher proportions of viable embryos compared with the 1.4:1 ratio [median (95% CI): 0.915 (0.863, 0.956) vs 0.819 (0.716, 0.876); P &lt; 0.001].\n\nConclusions\nFurther characterization of dietary lipid requirements will help define healthy balances of dietary lipid, while the sex-specific responses to dietary lipid identified in this study may partially explain sex disparities in the development of obesity and its comorbidities.","container-title":"Current Developments in Nutrition","DOI":"10.1093/cdn/nzaa034","ISSN":"2475-2991","issue":"4","journalAbbreviation":"Curr Dev Nutr","note":"PMID: 32258992\nPMCID: PMC7108797","page":"nzaa034","source":"PubMed Central","title":"Both Dietary Ratio of n–6 to n–3 Fatty Acids and Total Dietary Lipid Are Positively Associated with Adiposity and Reproductive Health in Zebrafish","volume":"4","author":[{"family":"Fowler","given":"Lauren A"},{"family":"Dennis-Cornelius","given":"Lacey N"},{"family":"Dawson","given":"John A"},{"family":"Barry","given":"Robert J"},{"family":"Davis","given":"James L"},{"family":"Powell","given":"Mickie L"},{"family":"Yuan","given":"Yuan"},{"family":"Williams","given":"Michael B"},{"family":"Makowsky","given":"Robert"},{"family":"D'Abramo","given":"Louis R"},{"family":"Watts","given":"Stephen A"}],"issued":{"date-parts":[["2020",3,19]]},"citation-key":"fowler2020a"}}],"schema":"https://github.com/citation-style-language/schema/raw/master/csl-citation.json"} </w:instrText>
      </w:r>
      <w:r w:rsidR="190B05CD" w:rsidRPr="00F16347">
        <w:rPr>
          <w:rFonts w:ascii="Arial" w:hAnsi="Arial" w:cs="Arial"/>
          <w:sz w:val="22"/>
          <w:szCs w:val="22"/>
        </w:rPr>
        <w:fldChar w:fldCharType="separate"/>
      </w:r>
      <w:r w:rsidR="004258CD" w:rsidRPr="004258CD">
        <w:rPr>
          <w:rFonts w:ascii="Arial" w:hAnsi="Arial" w:cs="Arial"/>
          <w:sz w:val="22"/>
          <w:vertAlign w:val="superscript"/>
        </w:rPr>
        <w:t>5–7</w:t>
      </w:r>
      <w:r w:rsidR="190B05CD" w:rsidRPr="00F16347">
        <w:rPr>
          <w:rFonts w:ascii="Arial" w:hAnsi="Arial" w:cs="Arial"/>
          <w:sz w:val="22"/>
          <w:szCs w:val="22"/>
        </w:rPr>
        <w:fldChar w:fldCharType="end"/>
      </w:r>
      <w:r w:rsidRPr="00F16347">
        <w:rPr>
          <w:rFonts w:ascii="Arial" w:eastAsia="Arial" w:hAnsi="Arial" w:cs="Arial"/>
          <w:sz w:val="22"/>
          <w:szCs w:val="22"/>
        </w:rPr>
        <w:t>. Given that diet plays an important role in shaping the composition of the gut microbiome in</w:t>
      </w:r>
      <w:r w:rsidR="00AC0B4E" w:rsidRPr="00F16347">
        <w:rPr>
          <w:rFonts w:ascii="Arial" w:eastAsia="Arial" w:hAnsi="Arial" w:cs="Arial"/>
          <w:sz w:val="22"/>
          <w:szCs w:val="22"/>
        </w:rPr>
        <w:t xml:space="preserve"> humans and</w:t>
      </w:r>
      <w:r w:rsidRPr="00F16347">
        <w:rPr>
          <w:rFonts w:ascii="Arial" w:eastAsia="Arial" w:hAnsi="Arial" w:cs="Arial"/>
          <w:sz w:val="22"/>
          <w:szCs w:val="22"/>
        </w:rPr>
        <w:t xml:space="preserve"> </w:t>
      </w:r>
      <w:r w:rsidR="00C37A17" w:rsidRPr="00F16347">
        <w:rPr>
          <w:rFonts w:ascii="Arial" w:eastAsia="Arial" w:hAnsi="Arial" w:cs="Arial"/>
          <w:sz w:val="22"/>
          <w:szCs w:val="22"/>
        </w:rPr>
        <w:t xml:space="preserve">across </w:t>
      </w:r>
      <w:r w:rsidR="00AC0B4E" w:rsidRPr="00F16347">
        <w:rPr>
          <w:rFonts w:ascii="Arial" w:eastAsia="Arial" w:hAnsi="Arial" w:cs="Arial"/>
          <w:sz w:val="22"/>
          <w:szCs w:val="22"/>
        </w:rPr>
        <w:t>vertebrate and invertebrate</w:t>
      </w:r>
      <w:r w:rsidRPr="00F16347">
        <w:rPr>
          <w:rFonts w:ascii="Arial" w:eastAsia="Arial" w:hAnsi="Arial" w:cs="Arial"/>
          <w:sz w:val="22"/>
          <w:szCs w:val="22"/>
        </w:rPr>
        <w:t xml:space="preserve"> animal models, </w:t>
      </w:r>
      <w:r w:rsidR="00C37A17" w:rsidRPr="00F16347">
        <w:rPr>
          <w:rFonts w:ascii="Arial" w:eastAsia="Arial" w:hAnsi="Arial" w:cs="Arial"/>
          <w:sz w:val="22"/>
          <w:szCs w:val="22"/>
        </w:rPr>
        <w:t>such as</w:t>
      </w:r>
      <w:r w:rsidRPr="00F16347">
        <w:rPr>
          <w:rFonts w:ascii="Arial" w:eastAsia="Arial" w:hAnsi="Arial" w:cs="Arial"/>
          <w:sz w:val="22"/>
          <w:szCs w:val="22"/>
        </w:rPr>
        <w:t xml:space="preserve"> mice</w:t>
      </w:r>
      <w:commentRangeStart w:id="6"/>
      <w:commentRangeEnd w:id="6"/>
      <w:r w:rsidR="008B78E9" w:rsidRPr="00F16347">
        <w:rPr>
          <w:rStyle w:val="CommentReference"/>
          <w:rFonts w:ascii="Arial" w:hAnsi="Arial" w:cs="Arial"/>
          <w:sz w:val="22"/>
          <w:szCs w:val="22"/>
        </w:rPr>
        <w:commentReference w:id="6"/>
      </w:r>
      <w:r w:rsidR="00AC0B4E" w:rsidRPr="00F16347">
        <w:rPr>
          <w:rFonts w:ascii="Arial" w:eastAsia="Arial" w:hAnsi="Arial" w:cs="Arial"/>
          <w:sz w:val="22"/>
          <w:szCs w:val="22"/>
        </w:rPr>
        <w:t xml:space="preserve"> and honeybees</w:t>
      </w:r>
      <w:r w:rsidR="00AC0B4E" w:rsidRPr="00F16347">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{"citationID":"V4YQrp3Z","properties":{"formattedCitation":"\\super 8\\uc0\\u8211{}13\\nosupersub{}","plainCitation":"8–13","noteIndex":0},"citationItems":[{"id":34,"uris":["http://zotero.org/users/5603014/items/7ZY3DLVI"],"itemData":{"id":34,"type":"article-journal","abstract":"Maintenance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I."}],"issued":{"date-parts":[["2008",4,17]]},"citation-key":"turnbaugh2008"}},{"id":36,"uris":["http://zotero.org/users/5603014/items/9QXFKZ8B"],"itemData":{"id":36,"type":"article-journal","abstract":"Long-term diet influences the structure and activity of the trillions of\nmicroorganisms residing in the human gut–, but it\nremains unclear how rapidly and reproducibly the human gut microbiome responds\nto short-term macronutrient change. Here, we show that the short-term\nconsumption of diets composed entirely of animal or plant products alters\nmicrobial community structure and overwhelms inter-individual differences in\nmicrobial gene expression. The animal-based diet increased the abundance of\nbile-tolerant microorganisms (Alistipes, Bilophila, and\nBacteroides) and decreased the levels of Firmicutes that\nmetabolize dietary plant polysaccharides (Roseburia, Eubacterium\nrectale, and Ruminococcus bromii). Microbial\nactivity mirrored differences between herbivorous and carnivorous\nmammals, reflecting\ntrade-offs between carbohydrate and protein fermentation. Foodborne microbes\nfrom both diets transiently colonized the gut, including bacteria, fungi, and\neven viruses. Finally, increases in the abundance and activity of\nBilophila wadsworthia on the animal-based diet support a\nlink between dietary fat, bile acids, and the outgrowth of microorganisms\ncapable of triggering inflammatory bowel disease. In concert, these results demonstrate that the\ngut microbiome can rapidly respond to altered diet, potentially facilitating the\ndiversity of human dietary lifestyles.","container-title":"Nature","DOI":"10.1038/nature12820","ISSN":"0028-0836","issue":"7484","journalAbbreviation":"Nature","note":"number: 7484\nPMID: 24336217\nPMCID: PMC3957428","page":"559-563","source":"PubMed Central","title":"Diet rapidly and reproducibly alters the human gut microbiome","volume":"505","author":[{"family":"David","given":"Lawrence A."},{"family":"Maurice","given":"Corinne F."},{"family":"Carmody","given":"Rachel N."},{"family":"Gootenberg","given":"David B."},{"family":"Button","given":"Julie E."},{"family":"Wolfe","given":"Benjamin E."},{"family":"Ling","given":"Alisha V."},{"family":"Devlin","given":"A. Sloan"},{"family":"Varma","given":"Yug"},{"family":"Fischbach","given":"Michael A."},{"family":"Biddinger","given":"Sudha B."},{"family":"Dutton","given":"Rachel J."},{"family":"Turnbaugh","given":"Peter J."}],"issued":{"date-parts":[["2014",1,23]]},"citation-key":"david2014"}},{"id":5839,"uris":["http://zotero.org/users/5603014/items/GB79W8VC"],"itemData":{"id":5839,"type":"article-journal","abstract":"It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I."}],"issued":{"date-parts":[["2008",6,20]]},"citation-key":"ley2008a"}},{"id":6620,"uris":["http://zotero.org/users/5603014/items/74ZT7RX8"],"itemData":{"id":6620,"type":"article-journal","abstract":"Social bees harbor a simple and specialized microbiota that is spatially organized into different gut compartments. Recent results on the potential involvement of bee gut communities in pathogen protection and nutritional function have drawn attention to the impact of the microbiota on bee health. However, the contributions of gut microbiota to host physiology have yet to be investigated. Here we show that the gut microbiota promotes weight gain of both whole body and the gut in individual honey bees. This effect is likely mediated by changes in host vitellogenin, insulin signaling, and gustatory response. We found that microbial metabolism markedly reduces gut pH and redox potential through the production of short-chain fatty acids and that the bacteria adjacent to the gut wall form an oxygen gradient within the intestine. The short-chain fatty acid profile contributed by dominant gut species was confirmed in vitro. Furthermore, metabolomic analyses revealed that the gut community has striking impacts on the metabolic profiles of the gut compartments and the hemolymph, suggesting that gut bacteria degrade plant polymers from pollen and that the resulting metabolites contribute to host nutrition. Our results demonstrate how microbial metabolism affects bee growth, hormonal signaling, behavior, and gut physicochemical conditions. These findings indicate that the bee gut microbiota has basic roles similar to those found in some other animals and thus provides a model in studies of host–microbe interactions.","container-title":"Proceedings of the National Academy of Sciences","DOI":"10.1073/pnas.1701819114","issue":"18","page":"4775-4780","source":"pnas.org (Atypon)","title":"Honeybee gut microbiota promotes host weight gain via bacterial metabolism and hormonal signaling","volume":"114","author":[{"family":"Zheng","given":"Hao"},{"family":"Powell","given":"J. Elijah"},{"family":"Steele","given":"Margaret I."},{"family":"Dietrich","given":"Carsten"},{"family":"Moran","given":"Nancy A."}],"issued":{"date-parts":[["2017",5,2]]},"citation-key":"zheng2017"}}],"schema":"https://github.com/citation-style-language/schema/raw/master/csl-citation.json"} </w:instrText>
      </w:r>
      <w:r w:rsidR="00AC0B4E" w:rsidRPr="00F16347">
        <w:rPr>
          <w:rFonts w:ascii="Arial" w:eastAsia="Arial" w:hAnsi="Arial" w:cs="Arial"/>
          <w:sz w:val="22"/>
          <w:szCs w:val="22"/>
        </w:rPr>
        <w:fldChar w:fldCharType="separate"/>
      </w:r>
      <w:r w:rsidR="004258CD" w:rsidRPr="004258CD">
        <w:rPr>
          <w:rFonts w:ascii="Arial" w:hAnsi="Arial" w:cs="Arial"/>
          <w:sz w:val="22"/>
          <w:vertAlign w:val="superscript"/>
        </w:rPr>
        <w:t>8–13</w:t>
      </w:r>
      <w:r w:rsidR="00AC0B4E" w:rsidRPr="00F16347">
        <w:rPr>
          <w:rFonts w:ascii="Arial" w:eastAsia="Arial" w:hAnsi="Arial" w:cs="Arial"/>
          <w:sz w:val="22"/>
          <w:szCs w:val="22"/>
        </w:rPr>
        <w:fldChar w:fldCharType="end"/>
      </w:r>
      <w:r w:rsidRPr="00F16347">
        <w:rPr>
          <w:rFonts w:ascii="Arial" w:eastAsia="Arial" w:hAnsi="Arial" w:cs="Arial"/>
          <w:sz w:val="22"/>
          <w:szCs w:val="22"/>
        </w:rPr>
        <w:t>, we hypothesize that variation in dietary husbandry practice also impacts the composition of the zebrafish gut microbiome. Quantifying this association is important because it could explain why, despite the existence of a core gut microbiome, gut microbiome composition differs across research facilities</w:t>
      </w:r>
      <w:r w:rsidR="00AC0B4E" w:rsidRPr="00F16347">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{"citationID":"g69pLV1F","properties":{"formattedCitation":"\\super 14,15\\nosupersub{}","plainCitation":"14,15","noteIndex":0},"citationItems":[{"id":6234,"uris":["http://zotero.org/users/5603014/items/TIQPVSGW"],"itemData":{"id":6234,"type":"article-journal","container-title":"The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W."}],"issued":{"date-parts":[["2021",1]]},"citation-key":"sharpton2021"}}],"schema":"https://github.com/citation-style-language/schema/raw/master/csl-citation.json"} </w:instrText>
      </w:r>
      <w:r w:rsidR="00AC0B4E" w:rsidRPr="00F16347">
        <w:rPr>
          <w:rFonts w:ascii="Arial" w:eastAsia="Arial" w:hAnsi="Arial" w:cs="Arial"/>
          <w:sz w:val="22"/>
          <w:szCs w:val="22"/>
        </w:rPr>
        <w:fldChar w:fldCharType="separate"/>
      </w:r>
      <w:r w:rsidR="004258CD" w:rsidRPr="004258CD">
        <w:rPr>
          <w:rFonts w:ascii="Arial" w:hAnsi="Arial" w:cs="Arial"/>
          <w:sz w:val="22"/>
          <w:vertAlign w:val="superscript"/>
        </w:rPr>
        <w:t>14,15</w:t>
      </w:r>
      <w:r w:rsidR="00AC0B4E" w:rsidRPr="00F16347">
        <w:rPr>
          <w:rFonts w:ascii="Arial" w:eastAsia="Arial" w:hAnsi="Arial" w:cs="Arial"/>
          <w:sz w:val="22"/>
          <w:szCs w:val="22"/>
        </w:rPr>
        <w:fldChar w:fldCharType="end"/>
      </w:r>
      <w:r w:rsidRPr="00F16347">
        <w:rPr>
          <w:rFonts w:ascii="Arial" w:eastAsia="Arial" w:hAnsi="Arial" w:cs="Arial"/>
          <w:sz w:val="22"/>
          <w:szCs w:val="22"/>
        </w:rPr>
        <w:t>, improve efforts to integrate data across investigations, and clarify how dietary variation manifests as physiological variation.</w:t>
      </w:r>
    </w:p>
    <w:p w14:paraId="368F1CE3" w14:textId="7E76939E" w:rsidR="00140F1D" w:rsidRPr="00F16347" w:rsidRDefault="00140F1D" w:rsidP="00055851">
      <w:pPr>
        <w:spacing w:line="360" w:lineRule="auto"/>
        <w:rPr>
          <w:rFonts w:ascii="Arial" w:eastAsia="Arial" w:hAnsi="Arial" w:cs="Arial"/>
          <w:sz w:val="22"/>
          <w:szCs w:val="22"/>
        </w:rPr>
      </w:pPr>
    </w:p>
    <w:p w14:paraId="6B707B54" w14:textId="6C0551CA"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 xml:space="preserve">Relatively little is known about how variation in dietary husbandry practice impacts the zebrafish gut microbiome. Prior studies that measured the impact of diet on the zebrafish gut microbiome </w:t>
      </w:r>
      <w:r w:rsidR="00B04596">
        <w:rPr>
          <w:rFonts w:ascii="Arial" w:eastAsia="Arial" w:hAnsi="Arial" w:cs="Arial"/>
          <w:sz w:val="22"/>
          <w:szCs w:val="22"/>
        </w:rPr>
        <w:t>have</w:t>
      </w:r>
      <w:r w:rsidRPr="00F16347">
        <w:rPr>
          <w:rFonts w:ascii="Arial" w:eastAsia="Arial" w:hAnsi="Arial" w:cs="Arial"/>
          <w:sz w:val="22"/>
          <w:szCs w:val="22"/>
        </w:rPr>
        <w:t xml:space="preserve"> largely considered how substantial variation in specific macronutrients impacts the gut microbiome (e.g., high fat versus low fat diets)</w:t>
      </w:r>
      <w:r w:rsidR="190B05CD" w:rsidRPr="00F16347">
        <w:rPr>
          <w:rFonts w:ascii="Arial" w:hAnsi="Arial" w:cs="Arial"/>
          <w:sz w:val="22"/>
          <w:szCs w:val="22"/>
        </w:rPr>
        <w:fldChar w:fldCharType="begin"/>
      </w:r>
      <w:r w:rsidR="004258CD">
        <w:rPr>
          <w:rFonts w:ascii="Arial" w:hAnsi="Arial" w:cs="Arial"/>
          <w:sz w:val="22"/>
          <w:szCs w:val="22"/>
        </w:rPr>
        <w:instrText xml:space="preserve"> ADDIN ZOTERO_ITEM CSL_CITATION {"citationID":"KgdM1L4I","properties":{"formattedCitation":"\\super 6,16\\uc0\\u8211{}18\\nosupersub{}","plainCitation":"6,16–18","noteIndex":0},"citationItems":[{"id":4126,"uris":["http://zotero.org/users/5603014/items/U95RH3NL"],"itemData":{"id":4126,"type":"chapter","container-title":"The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190B05CD" w:rsidRPr="00F16347">
        <w:rPr>
          <w:rFonts w:ascii="Arial" w:hAnsi="Arial" w:cs="Arial"/>
          <w:sz w:val="22"/>
          <w:szCs w:val="22"/>
        </w:rPr>
        <w:fldChar w:fldCharType="separate"/>
      </w:r>
      <w:r w:rsidR="004258CD" w:rsidRPr="004258CD">
        <w:rPr>
          <w:rFonts w:ascii="Arial" w:hAnsi="Arial" w:cs="Arial"/>
          <w:sz w:val="22"/>
          <w:vertAlign w:val="superscript"/>
        </w:rPr>
        <w:t>6,16–18</w:t>
      </w:r>
      <w:r w:rsidR="190B05CD" w:rsidRPr="00F16347">
        <w:rPr>
          <w:rFonts w:ascii="Arial" w:hAnsi="Arial" w:cs="Arial"/>
          <w:sz w:val="22"/>
          <w:szCs w:val="22"/>
        </w:rPr>
        <w:fldChar w:fldCharType="end"/>
      </w:r>
      <w:r w:rsidRPr="00F16347">
        <w:rPr>
          <w:rFonts w:ascii="Arial" w:eastAsia="Arial" w:hAnsi="Arial" w:cs="Arial"/>
          <w:sz w:val="22"/>
          <w:szCs w:val="22"/>
          <w:vertAlign w:val="superscript"/>
        </w:rPr>
        <w:t>;</w:t>
      </w:r>
      <w:r w:rsidRPr="00F16347">
        <w:rPr>
          <w:rFonts w:ascii="Arial" w:eastAsia="Arial" w:hAnsi="Arial" w:cs="Arial"/>
          <w:sz w:val="22"/>
          <w:szCs w:val="22"/>
        </w:rPr>
        <w:t>. This variation is not typically representative of the variation in nutrient content observed across standard dietary husbandry practices</w:t>
      </w:r>
      <w:r w:rsidR="00AC0B4E" w:rsidRPr="00F16347">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{"citationID":"V0mtFlqL","properties":{"formattedCitation":"\\super 4,5\\nosupersub{}","plainCitation":"4,5","noteIndex":0},"citationItems":[{"id":3506,"uris":["http://zotero.org/users/5603014/items/T7CB3ZY7"],"itemData":{"id":3506,"type":"article-journal","abstract":"The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AC0B4E" w:rsidRPr="00F16347">
        <w:rPr>
          <w:rFonts w:ascii="Arial" w:eastAsia="Arial" w:hAnsi="Arial" w:cs="Arial"/>
          <w:sz w:val="22"/>
          <w:szCs w:val="22"/>
        </w:rPr>
        <w:fldChar w:fldCharType="separate"/>
      </w:r>
      <w:r w:rsidR="004258CD" w:rsidRPr="004258CD">
        <w:rPr>
          <w:rFonts w:ascii="Arial" w:hAnsi="Arial" w:cs="Arial"/>
          <w:sz w:val="22"/>
          <w:vertAlign w:val="superscript"/>
        </w:rPr>
        <w:t>4,5</w:t>
      </w:r>
      <w:r w:rsidR="00AC0B4E" w:rsidRPr="00F16347">
        <w:rPr>
          <w:rFonts w:ascii="Arial" w:eastAsia="Arial" w:hAnsi="Arial" w:cs="Arial"/>
          <w:sz w:val="22"/>
          <w:szCs w:val="22"/>
        </w:rPr>
        <w:fldChar w:fldCharType="end"/>
      </w:r>
      <w:r w:rsidRPr="00F16347">
        <w:rPr>
          <w:rFonts w:ascii="Arial" w:eastAsia="Arial" w:hAnsi="Arial" w:cs="Arial"/>
          <w:sz w:val="22"/>
          <w:szCs w:val="22"/>
        </w:rPr>
        <w:t>. Additionally, these studies have typically reared fish on a singular diet up to the point of experimentation, at which point fish are exposed to alternative diets. While insightful about acute effects, such experimental designs do not model the chronic dietary exposure that fish experience through husbandry. This prior work also does not typically consider how diet impacts the microbiome at different fish developmental periods, or whether dietary variation affects other characteristics of the gut microbiome, such as its sensitivity to exogenous agents (e.g., pathogens).</w:t>
      </w:r>
    </w:p>
    <w:p w14:paraId="1F1323A3" w14:textId="201EA2F8" w:rsidR="00140F1D" w:rsidRPr="00F16347" w:rsidRDefault="00140F1D" w:rsidP="00055851">
      <w:pPr>
        <w:spacing w:line="360" w:lineRule="auto"/>
        <w:rPr>
          <w:rFonts w:ascii="Arial" w:eastAsia="Arial" w:hAnsi="Arial" w:cs="Arial"/>
          <w:sz w:val="22"/>
          <w:szCs w:val="22"/>
        </w:rPr>
      </w:pPr>
    </w:p>
    <w:p w14:paraId="28EE2A16" w14:textId="5C9F7BAD" w:rsidR="00266458" w:rsidRPr="00F16347" w:rsidRDefault="01E35CB0" w:rsidP="00B05322">
      <w:pPr>
        <w:spacing w:line="360" w:lineRule="auto"/>
        <w:rPr>
          <w:rFonts w:ascii="Arial" w:eastAsia="Arial" w:hAnsi="Arial" w:cs="Arial"/>
          <w:sz w:val="22"/>
          <w:szCs w:val="22"/>
        </w:rPr>
      </w:pPr>
      <w:r w:rsidRPr="00F16347">
        <w:rPr>
          <w:rFonts w:ascii="Arial" w:eastAsia="Arial" w:hAnsi="Arial" w:cs="Arial"/>
          <w:sz w:val="22"/>
          <w:szCs w:val="22"/>
        </w:rPr>
        <w:t>In this study, we sought to define the impact of rearing fish of different common facility diets on the gut microbiome of early adult (4-mo old) and fully mature (7-mo old) zebrafish. To do so, we reared fish throughout their lifespan on one of three different dietary husbandry practices: fish were fed either (1) the Gemma (</w:t>
      </w:r>
      <w:commentRangeStart w:id="7"/>
      <w:ins w:id="8" w:author="Sieler Jr, Michael James" w:date="2023-01-11T16:30:00Z">
        <w:r w:rsidR="00B04596" w:rsidRPr="00B04596">
          <w:rPr>
            <w:rFonts w:ascii="Arial" w:eastAsia="Arial" w:hAnsi="Arial" w:cs="Arial"/>
            <w:sz w:val="22"/>
            <w:szCs w:val="22"/>
          </w:rPr>
          <w:t>Skretting</w:t>
        </w:r>
      </w:ins>
      <w:commentRangeEnd w:id="7"/>
      <w:ins w:id="9" w:author="Sieler Jr, Michael James" w:date="2023-01-11T16:33:00Z">
        <w:r w:rsidR="00B05322">
          <w:rPr>
            <w:rStyle w:val="CommentReference"/>
          </w:rPr>
          <w:commentReference w:id="7"/>
        </w:r>
      </w:ins>
      <w:ins w:id="10" w:author="Sieler Jr, Michael James" w:date="2023-01-11T16:31:00Z">
        <w:r w:rsidR="00B05322">
          <w:rPr>
            <w:rFonts w:ascii="Arial" w:eastAsia="Arial" w:hAnsi="Arial" w:cs="Arial"/>
            <w:sz w:val="22"/>
            <w:szCs w:val="22"/>
          </w:rPr>
          <w:t xml:space="preserve">, </w:t>
        </w:r>
      </w:ins>
      <w:ins w:id="11" w:author="Sieler Jr, Michael James" w:date="2023-01-11T16:30:00Z">
        <w:r w:rsidR="00B04596">
          <w:rPr>
            <w:rFonts w:ascii="Arial" w:eastAsia="Arial" w:hAnsi="Arial" w:cs="Arial"/>
            <w:sz w:val="22"/>
            <w:szCs w:val="22"/>
          </w:rPr>
          <w:t>&lt;location&gt;</w:t>
        </w:r>
      </w:ins>
      <w:del w:id="12" w:author="Sieler Jr, Michael James" w:date="2023-01-11T16:30:00Z">
        <w:r w:rsidRPr="00F16347" w:rsidDel="00B04596">
          <w:rPr>
            <w:rFonts w:ascii="Arial" w:eastAsia="Arial" w:hAnsi="Arial" w:cs="Arial"/>
            <w:sz w:val="22"/>
            <w:szCs w:val="22"/>
          </w:rPr>
          <w:delText>Skittering</w:delText>
        </w:r>
      </w:del>
      <w:r w:rsidRPr="00F16347">
        <w:rPr>
          <w:rFonts w:ascii="Arial" w:eastAsia="Arial" w:hAnsi="Arial" w:cs="Arial"/>
          <w:sz w:val="22"/>
          <w:szCs w:val="22"/>
        </w:rPr>
        <w:t xml:space="preserve">) diet, which is a commercial feed widely used in zebrafish research facilities, (2) the </w:t>
      </w:r>
      <w:del w:id="13" w:author="Sieler Jr, Michael James" w:date="2023-01-11T16:31:00Z">
        <w:r w:rsidRPr="00F16347" w:rsidDel="00B05322">
          <w:rPr>
            <w:rFonts w:ascii="Arial" w:eastAsia="Arial" w:hAnsi="Arial" w:cs="Arial"/>
            <w:sz w:val="22"/>
            <w:szCs w:val="22"/>
          </w:rPr>
          <w:delText xml:space="preserve">Ziegler </w:delText>
        </w:r>
      </w:del>
      <w:ins w:id="14" w:author="Sieler Jr, Michael James" w:date="2023-01-11T16:31:00Z">
        <w:r w:rsidR="00B05322">
          <w:rPr>
            <w:rFonts w:ascii="Arial" w:eastAsia="Arial" w:hAnsi="Arial" w:cs="Arial"/>
            <w:sz w:val="22"/>
            <w:szCs w:val="22"/>
          </w:rPr>
          <w:t>ZIRC</w:t>
        </w:r>
        <w:r w:rsidR="00B05322" w:rsidRPr="00F16347">
          <w:rPr>
            <w:rFonts w:ascii="Arial" w:eastAsia="Arial" w:hAnsi="Arial" w:cs="Arial"/>
            <w:sz w:val="22"/>
            <w:szCs w:val="22"/>
          </w:rPr>
          <w:t xml:space="preserve"> </w:t>
        </w:r>
      </w:ins>
      <w:r w:rsidRPr="00F16347">
        <w:rPr>
          <w:rFonts w:ascii="Arial" w:eastAsia="Arial" w:hAnsi="Arial" w:cs="Arial"/>
          <w:sz w:val="22"/>
          <w:szCs w:val="22"/>
        </w:rPr>
        <w:t>diet</w:t>
      </w:r>
      <w:ins w:id="15" w:author="Sieler Jr, Michael James" w:date="2023-01-11T16:32:00Z">
        <w:r w:rsidR="00B05322">
          <w:rPr>
            <w:rFonts w:ascii="Arial" w:eastAsia="Arial" w:hAnsi="Arial" w:cs="Arial"/>
            <w:sz w:val="22"/>
            <w:szCs w:val="22"/>
          </w:rPr>
          <w:t xml:space="preserve">, </w:t>
        </w:r>
        <w:commentRangeStart w:id="16"/>
        <w:r w:rsidR="00B05322">
          <w:rPr>
            <w:rFonts w:ascii="Arial" w:eastAsia="Arial" w:hAnsi="Arial" w:cs="Arial"/>
            <w:sz w:val="22"/>
            <w:szCs w:val="22"/>
          </w:rPr>
          <w:t>a compound diet mixed and</w:t>
        </w:r>
      </w:ins>
      <w:r w:rsidRPr="00F16347">
        <w:rPr>
          <w:rFonts w:ascii="Arial" w:eastAsia="Arial" w:hAnsi="Arial" w:cs="Arial"/>
          <w:sz w:val="22"/>
          <w:szCs w:val="22"/>
        </w:rPr>
        <w:t xml:space="preserve"> </w:t>
      </w:r>
      <w:commentRangeEnd w:id="16"/>
      <w:r w:rsidR="001E131D">
        <w:rPr>
          <w:rStyle w:val="CommentReference"/>
        </w:rPr>
        <w:commentReference w:id="16"/>
      </w:r>
      <w:r w:rsidRPr="00F16347">
        <w:rPr>
          <w:rFonts w:ascii="Arial" w:eastAsia="Arial" w:hAnsi="Arial" w:cs="Arial"/>
          <w:sz w:val="22"/>
          <w:szCs w:val="22"/>
        </w:rPr>
        <w:t>adopted by the Zebrafish International Research Center (ZIRC), which is one of the largest zebrafish stock centers in the world, or (3) a precisely defined laboratory grade diet developed by Watts</w:t>
      </w:r>
      <w:r w:rsidR="00990CC1" w:rsidRPr="00F16347">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{"citationID":"2DmH78HP","properties":{"formattedCitation":"\\super 5\\nosupersub{}","plainCitation":"5","noteIndex":0},"citationItems":[{"id":30,"uris":["http://zotero.org/users/5603014/items/3DJTJURT"],"itemData":{"id":30,"type":"article-journal","abstract":"The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990CC1" w:rsidRPr="00F16347">
        <w:rPr>
          <w:rFonts w:ascii="Arial" w:eastAsia="Arial" w:hAnsi="Arial" w:cs="Arial"/>
          <w:sz w:val="22"/>
          <w:szCs w:val="22"/>
        </w:rPr>
        <w:fldChar w:fldCharType="separate"/>
      </w:r>
      <w:r w:rsidR="004258CD" w:rsidRPr="004258CD">
        <w:rPr>
          <w:rFonts w:ascii="Arial" w:hAnsi="Arial" w:cs="Arial"/>
          <w:sz w:val="22"/>
          <w:vertAlign w:val="superscript"/>
        </w:rPr>
        <w:t>5</w:t>
      </w:r>
      <w:r w:rsidR="00990CC1" w:rsidRPr="00F16347">
        <w:rPr>
          <w:rFonts w:ascii="Arial" w:eastAsia="Arial" w:hAnsi="Arial" w:cs="Arial"/>
          <w:sz w:val="22"/>
          <w:szCs w:val="22"/>
        </w:rPr>
        <w:fldChar w:fldCharType="end"/>
      </w:r>
      <w:r w:rsidR="00990CC1" w:rsidRPr="00F16347">
        <w:rPr>
          <w:rFonts w:ascii="Arial" w:eastAsia="Arial" w:hAnsi="Arial" w:cs="Arial"/>
          <w:sz w:val="22"/>
          <w:szCs w:val="22"/>
        </w:rPr>
        <w:t>.</w:t>
      </w:r>
      <w:r w:rsidRPr="00F16347">
        <w:rPr>
          <w:rFonts w:ascii="Arial" w:eastAsia="Arial" w:hAnsi="Arial" w:cs="Arial"/>
          <w:sz w:val="22"/>
          <w:szCs w:val="22"/>
        </w:rPr>
        <w:t xml:space="preserve"> </w:t>
      </w:r>
      <w:commentRangeStart w:id="17"/>
      <w:ins w:id="18" w:author="Sieler Jr, Michael James" w:date="2023-01-11T16:32:00Z">
        <w:r w:rsidR="00B05322" w:rsidRPr="00B05322">
          <w:rPr>
            <w:rFonts w:ascii="Arial" w:eastAsia="Arial" w:hAnsi="Arial" w:cs="Arial"/>
            <w:sz w:val="22"/>
            <w:szCs w:val="22"/>
          </w:rPr>
          <w:t>Overall, these diets are relatively similar from a macronutrient perspective, though</w:t>
        </w:r>
        <w:r w:rsidR="00B05322">
          <w:rPr>
            <w:rFonts w:ascii="Arial" w:eastAsia="Arial" w:hAnsi="Arial" w:cs="Arial"/>
            <w:sz w:val="22"/>
            <w:szCs w:val="22"/>
          </w:rPr>
          <w:t xml:space="preserve"> </w:t>
        </w:r>
        <w:r w:rsidR="00B05322" w:rsidRPr="00B05322">
          <w:rPr>
            <w:rFonts w:ascii="Arial" w:eastAsia="Arial" w:hAnsi="Arial" w:cs="Arial"/>
            <w:sz w:val="22"/>
            <w:szCs w:val="22"/>
          </w:rPr>
          <w:t>they differ by formulation, ingredient sourcing, manufacturing process details, and</w:t>
        </w:r>
        <w:r w:rsidR="00B05322">
          <w:rPr>
            <w:rFonts w:ascii="Arial" w:eastAsia="Arial" w:hAnsi="Arial" w:cs="Arial"/>
            <w:sz w:val="22"/>
            <w:szCs w:val="22"/>
          </w:rPr>
          <w:t xml:space="preserve"> </w:t>
        </w:r>
        <w:r w:rsidR="00B05322" w:rsidRPr="00B05322">
          <w:rPr>
            <w:rFonts w:ascii="Arial" w:eastAsia="Arial" w:hAnsi="Arial" w:cs="Arial"/>
            <w:sz w:val="22"/>
            <w:szCs w:val="22"/>
          </w:rPr>
          <w:t>consequentely also by exact nutritional content</w:t>
        </w:r>
      </w:ins>
      <w:commentRangeEnd w:id="17"/>
      <w:ins w:id="19" w:author="Sieler Jr, Michael James" w:date="2023-01-11T16:33:00Z">
        <w:r w:rsidR="00B05322">
          <w:rPr>
            <w:rStyle w:val="CommentReference"/>
          </w:rPr>
          <w:commentReference w:id="17"/>
        </w:r>
      </w:ins>
      <w:ins w:id="20" w:author="Sieler Jr, Michael James" w:date="2023-01-11T16:32:00Z">
        <w:r w:rsidR="00B05322" w:rsidRPr="00B05322">
          <w:rPr>
            <w:rFonts w:ascii="Arial" w:eastAsia="Arial" w:hAnsi="Arial" w:cs="Arial"/>
            <w:sz w:val="22"/>
            <w:szCs w:val="22"/>
          </w:rPr>
          <w:t>.</w:t>
        </w:r>
        <w:r w:rsidR="00B05322" w:rsidRPr="00B05322" w:rsidDel="00B05322">
          <w:rPr>
            <w:rFonts w:ascii="Arial" w:eastAsia="Arial" w:hAnsi="Arial" w:cs="Arial"/>
            <w:sz w:val="22"/>
            <w:szCs w:val="22"/>
          </w:rPr>
          <w:t xml:space="preserve"> </w:t>
        </w:r>
      </w:ins>
      <w:del w:id="21" w:author="Sieler Jr, Michael James" w:date="2023-01-11T16:32:00Z">
        <w:r w:rsidRPr="00F16347" w:rsidDel="00B05322">
          <w:rPr>
            <w:rFonts w:ascii="Arial" w:eastAsia="Arial" w:hAnsi="Arial" w:cs="Arial"/>
            <w:sz w:val="22"/>
            <w:szCs w:val="22"/>
          </w:rPr>
          <w:delText xml:space="preserve">Overall, these diets are relatively similar in nutritional content, though they differ in ingredients </w:delText>
        </w:r>
        <w:commentRangeStart w:id="22"/>
        <w:commentRangeStart w:id="23"/>
        <w:r w:rsidRPr="00F16347" w:rsidDel="00B05322">
          <w:rPr>
            <w:rFonts w:ascii="Arial" w:eastAsia="Arial" w:hAnsi="Arial" w:cs="Arial"/>
            <w:sz w:val="22"/>
            <w:szCs w:val="22"/>
          </w:rPr>
          <w:delText>used</w:delText>
        </w:r>
        <w:commentRangeEnd w:id="22"/>
        <w:r w:rsidR="005A684D" w:rsidRPr="00F16347" w:rsidDel="00B05322">
          <w:rPr>
            <w:rStyle w:val="CommentReference"/>
            <w:rFonts w:ascii="Arial" w:hAnsi="Arial" w:cs="Arial"/>
            <w:sz w:val="22"/>
            <w:szCs w:val="22"/>
          </w:rPr>
          <w:commentReference w:id="22"/>
        </w:r>
        <w:commentRangeEnd w:id="23"/>
        <w:r w:rsidR="001F0A4E" w:rsidDel="00B05322">
          <w:rPr>
            <w:rStyle w:val="CommentReference"/>
          </w:rPr>
          <w:commentReference w:id="23"/>
        </w:r>
        <w:r w:rsidRPr="00F16347" w:rsidDel="00B05322">
          <w:rPr>
            <w:rFonts w:ascii="Arial" w:eastAsia="Arial" w:hAnsi="Arial" w:cs="Arial"/>
            <w:sz w:val="22"/>
            <w:szCs w:val="22"/>
          </w:rPr>
          <w:delText>, ingredient sources, methods of production and</w:delText>
        </w:r>
        <w:commentRangeStart w:id="24"/>
        <w:commentRangeStart w:id="25"/>
        <w:commentRangeStart w:id="26"/>
        <w:r w:rsidRPr="00F16347" w:rsidDel="00B05322">
          <w:rPr>
            <w:rFonts w:ascii="Arial" w:eastAsia="Arial" w:hAnsi="Arial" w:cs="Arial"/>
            <w:sz w:val="22"/>
            <w:szCs w:val="22"/>
          </w:rPr>
          <w:delText xml:space="preserve"> exact nutritional content </w:delText>
        </w:r>
      </w:del>
      <w:r w:rsidRPr="00F16347">
        <w:rPr>
          <w:rFonts w:ascii="Arial" w:eastAsia="Arial" w:hAnsi="Arial" w:cs="Arial"/>
          <w:sz w:val="22"/>
          <w:szCs w:val="22"/>
        </w:rPr>
        <w:t>(Table S4.1.</w:t>
      </w:r>
      <w:r w:rsidR="00B04596">
        <w:rPr>
          <w:rFonts w:ascii="Arial" w:eastAsia="Arial" w:hAnsi="Arial" w:cs="Arial"/>
          <w:sz w:val="22"/>
          <w:szCs w:val="22"/>
        </w:rPr>
        <w:t>1</w:t>
      </w:r>
      <w:r w:rsidRPr="00F16347">
        <w:rPr>
          <w:rFonts w:ascii="Arial" w:eastAsia="Arial" w:hAnsi="Arial" w:cs="Arial"/>
          <w:sz w:val="22"/>
          <w:szCs w:val="22"/>
        </w:rPr>
        <w:t>)</w:t>
      </w:r>
      <w:commentRangeEnd w:id="24"/>
      <w:r w:rsidR="190B05CD" w:rsidRPr="00F16347">
        <w:rPr>
          <w:rStyle w:val="CommentReference"/>
          <w:rFonts w:ascii="Arial" w:hAnsi="Arial" w:cs="Arial"/>
          <w:sz w:val="22"/>
          <w:szCs w:val="22"/>
        </w:rPr>
        <w:commentReference w:id="24"/>
      </w:r>
      <w:commentRangeEnd w:id="25"/>
      <w:r w:rsidR="190B05CD" w:rsidRPr="00F16347">
        <w:rPr>
          <w:rStyle w:val="CommentReference"/>
          <w:rFonts w:ascii="Arial" w:hAnsi="Arial" w:cs="Arial"/>
          <w:sz w:val="22"/>
          <w:szCs w:val="22"/>
        </w:rPr>
        <w:commentReference w:id="25"/>
      </w:r>
      <w:commentRangeEnd w:id="26"/>
      <w:r w:rsidR="190B05CD" w:rsidRPr="00F16347">
        <w:rPr>
          <w:rStyle w:val="CommentReference"/>
          <w:rFonts w:ascii="Arial" w:hAnsi="Arial" w:cs="Arial"/>
          <w:sz w:val="22"/>
          <w:szCs w:val="22"/>
        </w:rPr>
        <w:commentReference w:id="26"/>
      </w:r>
      <w:r w:rsidRPr="00F16347">
        <w:rPr>
          <w:rFonts w:ascii="Arial" w:eastAsia="Arial" w:hAnsi="Arial" w:cs="Arial"/>
          <w:sz w:val="22"/>
          <w:szCs w:val="22"/>
        </w:rPr>
        <w:t xml:space="preserve">. In particular, we evaluated how the microbiome differed across </w:t>
      </w:r>
      <w:commentRangeStart w:id="27"/>
      <w:r w:rsidRPr="00F16347">
        <w:rPr>
          <w:rFonts w:ascii="Arial" w:eastAsia="Arial" w:hAnsi="Arial" w:cs="Arial"/>
          <w:sz w:val="22"/>
          <w:szCs w:val="22"/>
        </w:rPr>
        <w:t>these groups of fish as well as over development</w:t>
      </w:r>
      <w:commentRangeEnd w:id="27"/>
      <w:r w:rsidR="190B05CD" w:rsidRPr="00F16347">
        <w:rPr>
          <w:rStyle w:val="CommentReference"/>
          <w:rFonts w:ascii="Arial" w:hAnsi="Arial" w:cs="Arial"/>
          <w:sz w:val="22"/>
          <w:szCs w:val="22"/>
        </w:rPr>
        <w:commentReference w:id="27"/>
      </w:r>
      <w:r w:rsidRPr="00F16347">
        <w:rPr>
          <w:rFonts w:ascii="Arial" w:eastAsia="Arial" w:hAnsi="Arial" w:cs="Arial"/>
          <w:sz w:val="22"/>
          <w:szCs w:val="22"/>
        </w:rPr>
        <w:t xml:space="preserve">. We also determined if these differences link to variation in fish </w:t>
      </w:r>
      <w:r w:rsidR="005A684D" w:rsidRPr="00F16347">
        <w:rPr>
          <w:rFonts w:ascii="Arial" w:eastAsia="Arial" w:hAnsi="Arial" w:cs="Arial"/>
          <w:sz w:val="22"/>
          <w:szCs w:val="22"/>
        </w:rPr>
        <w:t>weight and condition factor</w:t>
      </w:r>
      <w:r w:rsidRPr="00F16347">
        <w:rPr>
          <w:rFonts w:ascii="Arial" w:eastAsia="Arial" w:hAnsi="Arial" w:cs="Arial"/>
          <w:sz w:val="22"/>
          <w:szCs w:val="22"/>
        </w:rPr>
        <w:t xml:space="preserve">, as well as variation in how the microbiome responds to infection by one of the most </w:t>
      </w:r>
      <w:r w:rsidR="005A684D" w:rsidRPr="00F16347">
        <w:rPr>
          <w:rFonts w:ascii="Arial" w:eastAsia="Arial" w:hAnsi="Arial" w:cs="Arial"/>
          <w:sz w:val="22"/>
          <w:szCs w:val="22"/>
        </w:rPr>
        <w:t xml:space="preserve">common infectious </w:t>
      </w:r>
      <w:r w:rsidRPr="00F16347">
        <w:rPr>
          <w:rFonts w:ascii="Arial" w:eastAsia="Arial" w:hAnsi="Arial" w:cs="Arial"/>
          <w:sz w:val="22"/>
          <w:szCs w:val="22"/>
        </w:rPr>
        <w:t xml:space="preserve">agents of zebrafish research facilities, </w:t>
      </w:r>
      <w:r w:rsidRPr="00F16347">
        <w:rPr>
          <w:rFonts w:ascii="Arial" w:eastAsia="Arial" w:hAnsi="Arial" w:cs="Arial"/>
          <w:i/>
          <w:iCs/>
          <w:sz w:val="22"/>
          <w:szCs w:val="22"/>
        </w:rPr>
        <w:t>Mycobacterium chelonae</w:t>
      </w:r>
      <w:r w:rsidR="00FD1A6F">
        <w:rPr>
          <w:rFonts w:ascii="Arial" w:eastAsia="Arial" w:hAnsi="Arial" w:cs="Arial"/>
          <w:i/>
          <w:iCs/>
          <w:sz w:val="22"/>
          <w:szCs w:val="22"/>
        </w:rPr>
        <w:fldChar w:fldCharType="begin"/>
      </w:r>
      <w:r w:rsidR="004258CD">
        <w:rPr>
          <w:rFonts w:ascii="Arial" w:eastAsia="Arial" w:hAnsi="Arial" w:cs="Arial"/>
          <w:i/>
          <w:iCs/>
          <w:sz w:val="22"/>
          <w:szCs w:val="22"/>
        </w:rPr>
        <w:instrText xml:space="preserve"> ADDIN ZOTERO_ITEM CSL_CITATION {"citationID":"Rzy5nJfT","properties":{"formattedCitation":"\\super 19\\nosupersub{}","plainCitation":"19","noteIndex":0},"citationItems":[{"id":7612,"uris":["http://zotero.org/users/5603014/items/GYI5227N"],"itemData":{"id":7612,"type":"article-journal","abstract":"One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FD1A6F">
        <w:rPr>
          <w:rFonts w:ascii="Arial" w:eastAsia="Arial" w:hAnsi="Arial" w:cs="Arial"/>
          <w:i/>
          <w:iCs/>
          <w:sz w:val="22"/>
          <w:szCs w:val="22"/>
        </w:rPr>
        <w:fldChar w:fldCharType="separate"/>
      </w:r>
      <w:r w:rsidR="004258CD" w:rsidRPr="004258CD">
        <w:rPr>
          <w:rFonts w:ascii="Arial" w:hAnsi="Arial" w:cs="Arial"/>
          <w:sz w:val="22"/>
          <w:vertAlign w:val="superscript"/>
        </w:rPr>
        <w:t>19</w:t>
      </w:r>
      <w:r w:rsidR="00FD1A6F">
        <w:rPr>
          <w:rFonts w:ascii="Arial" w:eastAsia="Arial" w:hAnsi="Arial" w:cs="Arial"/>
          <w:i/>
          <w:iCs/>
          <w:sz w:val="22"/>
          <w:szCs w:val="22"/>
        </w:rPr>
        <w:fldChar w:fldCharType="end"/>
      </w:r>
      <w:r w:rsidRPr="00F16347">
        <w:rPr>
          <w:rFonts w:ascii="Arial" w:eastAsia="Arial" w:hAnsi="Arial" w:cs="Arial"/>
          <w:i/>
          <w:iCs/>
          <w:sz w:val="22"/>
          <w:szCs w:val="22"/>
        </w:rPr>
        <w:t>.</w:t>
      </w:r>
      <w:r w:rsidR="005A684D" w:rsidRPr="00F16347">
        <w:rPr>
          <w:rFonts w:ascii="Arial" w:eastAsia="Arial" w:hAnsi="Arial" w:cs="Arial"/>
          <w:i/>
          <w:iCs/>
          <w:sz w:val="22"/>
          <w:szCs w:val="22"/>
        </w:rPr>
        <w:t xml:space="preserve"> </w:t>
      </w:r>
      <w:commentRangeStart w:id="28"/>
      <w:commentRangeEnd w:id="28"/>
      <w:r w:rsidR="007B5E15">
        <w:rPr>
          <w:rStyle w:val="CommentReference"/>
        </w:rPr>
        <w:commentReference w:id="28"/>
      </w:r>
      <w:del w:id="29" w:author="Sieler Jr, Michael James" w:date="2022-12-20T12:51:00Z">
        <w:r w:rsidR="00266458" w:rsidRPr="00FD1A6F" w:rsidDel="00FD1A6F">
          <w:rPr>
            <w:rFonts w:ascii="Arial" w:eastAsia="Arial" w:hAnsi="Arial" w:cs="Arial"/>
            <w:iCs/>
            <w:sz w:val="22"/>
            <w:szCs w:val="22"/>
            <w:highlight w:val="yellow"/>
          </w:rPr>
          <w:delText>.</w:delText>
        </w:r>
      </w:del>
    </w:p>
    <w:p w14:paraId="429ED12F" w14:textId="3997EE19" w:rsidR="005F446E" w:rsidRPr="00F16347" w:rsidRDefault="005F446E" w:rsidP="00055851">
      <w:pPr>
        <w:spacing w:line="360" w:lineRule="auto"/>
        <w:rPr>
          <w:rFonts w:ascii="Arial" w:eastAsia="Arial" w:hAnsi="Arial" w:cs="Arial"/>
          <w:sz w:val="22"/>
          <w:szCs w:val="22"/>
        </w:rPr>
      </w:pPr>
    </w:p>
    <w:p w14:paraId="562DF5DB" w14:textId="289CC8D5" w:rsidR="00AB682E" w:rsidRPr="00F16347" w:rsidRDefault="00AB682E" w:rsidP="00055851">
      <w:pPr>
        <w:spacing w:line="360" w:lineRule="auto"/>
        <w:rPr>
          <w:rFonts w:ascii="Arial" w:eastAsia="Arial" w:hAnsi="Arial" w:cs="Arial"/>
          <w:sz w:val="22"/>
          <w:szCs w:val="22"/>
        </w:rPr>
      </w:pPr>
      <w:r w:rsidRPr="00F16347">
        <w:rPr>
          <w:rFonts w:ascii="Arial" w:eastAsia="Arial" w:hAnsi="Arial" w:cs="Arial"/>
          <w:sz w:val="22"/>
          <w:szCs w:val="22"/>
        </w:rPr>
        <w:br w:type="page"/>
      </w:r>
    </w:p>
    <w:p w14:paraId="07FD13A4" w14:textId="4DE930EA" w:rsidR="00F01CA1"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lastRenderedPageBreak/>
        <w:t>Results</w:t>
      </w:r>
    </w:p>
    <w:tbl>
      <w:tblPr>
        <w:tblStyle w:val="TableGrid"/>
        <w:tblpPr w:leftFromText="180" w:rightFromText="180" w:vertAnchor="text" w:horzAnchor="margin" w:tblpY="93"/>
        <w:tblW w:w="10845" w:type="dxa"/>
        <w:tblLook w:val="04A0" w:firstRow="1" w:lastRow="0" w:firstColumn="1" w:lastColumn="0" w:noHBand="0" w:noVBand="1"/>
      </w:tblPr>
      <w:tblGrid>
        <w:gridCol w:w="10845"/>
      </w:tblGrid>
      <w:tr w:rsidR="00F01CA1" w:rsidRPr="00F16347" w14:paraId="6D2EE795" w14:textId="77777777" w:rsidTr="3B7BD563">
        <w:tc>
          <w:tcPr>
            <w:tcW w:w="10845" w:type="dxa"/>
          </w:tcPr>
          <w:p w14:paraId="06D9D0E0" w14:textId="7CDBAD4F" w:rsidR="00F01CA1" w:rsidRPr="00F16347" w:rsidRDefault="00AF67D3" w:rsidP="00C2190C">
            <w:pPr>
              <w:spacing w:line="360" w:lineRule="auto"/>
              <w:jc w:val="center"/>
              <w:rPr>
                <w:rFonts w:ascii="Arial" w:hAnsi="Arial" w:cs="Arial"/>
                <w:sz w:val="22"/>
                <w:szCs w:val="22"/>
              </w:rPr>
            </w:pPr>
            <w:r>
              <w:rPr>
                <w:rFonts w:ascii="Arial" w:hAnsi="Arial" w:cs="Arial"/>
                <w:noProof/>
                <w:sz w:val="22"/>
                <w:szCs w:val="22"/>
              </w:rPr>
              <w:drawing>
                <wp:inline distT="0" distB="0" distL="0" distR="0" wp14:anchorId="1294990D" wp14:editId="3E0B4DCC">
                  <wp:extent cx="6120000" cy="2971202"/>
                  <wp:effectExtent l="0" t="0" r="1905" b="635"/>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000" cy="2971202"/>
                          </a:xfrm>
                          <a:prstGeom prst="rect">
                            <a:avLst/>
                          </a:prstGeom>
                        </pic:spPr>
                      </pic:pic>
                    </a:graphicData>
                  </a:graphic>
                </wp:inline>
              </w:drawing>
            </w:r>
          </w:p>
        </w:tc>
      </w:tr>
      <w:tr w:rsidR="00F01CA1" w:rsidRPr="00F16347" w14:paraId="642806B4" w14:textId="77777777" w:rsidTr="3B7BD563">
        <w:tc>
          <w:tcPr>
            <w:tcW w:w="10845" w:type="dxa"/>
          </w:tcPr>
          <w:p w14:paraId="3B772089" w14:textId="07C34158" w:rsidR="00F01CA1" w:rsidRPr="00F16347" w:rsidRDefault="217D0C5E" w:rsidP="007B5E15">
            <w:pPr>
              <w:spacing w:line="360" w:lineRule="auto"/>
              <w:rPr>
                <w:rFonts w:ascii="Arial" w:eastAsia="Arial" w:hAnsi="Arial" w:cs="Arial"/>
                <w:sz w:val="22"/>
                <w:szCs w:val="22"/>
              </w:rPr>
            </w:pPr>
            <w:r w:rsidRPr="00F16347">
              <w:rPr>
                <w:rFonts w:ascii="Arial" w:eastAsia="Arial" w:hAnsi="Arial" w:cs="Arial"/>
                <w:b/>
                <w:bCs/>
                <w:sz w:val="22"/>
                <w:szCs w:val="22"/>
              </w:rPr>
              <w:t>Figure 1:</w:t>
            </w:r>
            <w:r w:rsidRPr="00F16347">
              <w:rPr>
                <w:rFonts w:ascii="Arial" w:eastAsia="Arial" w:hAnsi="Arial" w:cs="Arial"/>
                <w:sz w:val="22"/>
                <w:szCs w:val="22"/>
              </w:rPr>
              <w:t xml:space="preserve"> Experimental design showing treatments and husbandry events during the course of the study. Symbols indicate when an event occurred. 1) </w:t>
            </w:r>
            <w:r w:rsidR="00AF67D3">
              <w:rPr>
                <w:rFonts w:ascii="Arial" w:eastAsia="Arial" w:hAnsi="Arial" w:cs="Arial"/>
                <w:sz w:val="22"/>
                <w:szCs w:val="22"/>
              </w:rPr>
              <w:t>270 f</w:t>
            </w:r>
            <w:r w:rsidRPr="00F16347">
              <w:rPr>
                <w:rFonts w:ascii="Arial" w:eastAsia="Arial" w:hAnsi="Arial" w:cs="Arial"/>
                <w:sz w:val="22"/>
                <w:szCs w:val="22"/>
              </w:rPr>
              <w:t>ish were reared from 0 to 30 days</w:t>
            </w:r>
            <w:r w:rsidR="00C37A17" w:rsidRPr="00F16347">
              <w:rPr>
                <w:rFonts w:ascii="Arial" w:eastAsia="Arial" w:hAnsi="Arial" w:cs="Arial"/>
                <w:sz w:val="22"/>
                <w:szCs w:val="22"/>
              </w:rPr>
              <w:t xml:space="preserve"> post fertilization (dpf)</w:t>
            </w:r>
            <w:r w:rsidRPr="00F16347">
              <w:rPr>
                <w:rFonts w:ascii="Arial" w:eastAsia="Arial" w:hAnsi="Arial" w:cs="Arial"/>
                <w:sz w:val="22"/>
                <w:szCs w:val="22"/>
              </w:rPr>
              <w:t xml:space="preserve"> on a nursery diet</w:t>
            </w:r>
            <w:r w:rsidR="009A716E">
              <w:rPr>
                <w:rFonts w:ascii="Arial" w:eastAsia="Arial" w:hAnsi="Arial" w:cs="Arial"/>
                <w:sz w:val="22"/>
                <w:szCs w:val="22"/>
              </w:rPr>
              <w:t xml:space="preserve"> across 18 tanks (15 fish per tank)</w:t>
            </w:r>
            <w:r w:rsidRPr="00F16347">
              <w:rPr>
                <w:rFonts w:ascii="Arial" w:eastAsia="Arial" w:hAnsi="Arial" w:cs="Arial"/>
                <w:sz w:val="22"/>
                <w:szCs w:val="22"/>
              </w:rPr>
              <w:t xml:space="preserve">. 2) At 30 </w:t>
            </w:r>
            <w:r w:rsidR="00C37A17" w:rsidRPr="00F16347">
              <w:rPr>
                <w:rFonts w:ascii="Arial" w:eastAsia="Arial" w:hAnsi="Arial" w:cs="Arial"/>
                <w:sz w:val="22"/>
                <w:szCs w:val="22"/>
              </w:rPr>
              <w:t>dpf</w:t>
            </w:r>
            <w:r w:rsidRPr="00F16347">
              <w:rPr>
                <w:rFonts w:ascii="Arial" w:eastAsia="Arial" w:hAnsi="Arial" w:cs="Arial"/>
                <w:sz w:val="22"/>
                <w:szCs w:val="22"/>
              </w:rPr>
              <w:t>, fish were assigned one of three diets (e.g., Gemma, Watts, or ZIRC), and fed a juvenile formulation until 129</w:t>
            </w:r>
            <w:r w:rsidR="00C37A17" w:rsidRPr="00F16347">
              <w:rPr>
                <w:rFonts w:ascii="Arial" w:eastAsia="Arial" w:hAnsi="Arial" w:cs="Arial"/>
                <w:sz w:val="22"/>
                <w:szCs w:val="22"/>
              </w:rPr>
              <w:t xml:space="preserve"> dpf</w:t>
            </w:r>
            <w:r w:rsidRPr="00F16347">
              <w:rPr>
                <w:rFonts w:ascii="Arial" w:eastAsia="Arial" w:hAnsi="Arial" w:cs="Arial"/>
                <w:sz w:val="22"/>
                <w:szCs w:val="22"/>
              </w:rPr>
              <w:t>. 3) At 129</w:t>
            </w:r>
            <w:r w:rsidR="00C37A17" w:rsidRPr="00F16347">
              <w:rPr>
                <w:rFonts w:ascii="Arial" w:eastAsia="Arial" w:hAnsi="Arial" w:cs="Arial"/>
                <w:sz w:val="22"/>
                <w:szCs w:val="22"/>
              </w:rPr>
              <w:t xml:space="preserve"> dpf</w:t>
            </w:r>
            <w:r w:rsidRPr="00F16347">
              <w:rPr>
                <w:rFonts w:ascii="Arial" w:eastAsia="Arial" w:hAnsi="Arial" w:cs="Arial"/>
                <w:sz w:val="22"/>
                <w:szCs w:val="22"/>
              </w:rPr>
              <w:t xml:space="preserve">, fish were switched to an adult formulation of their respective diets. </w:t>
            </w:r>
            <w:r w:rsidR="009A716E">
              <w:rPr>
                <w:rFonts w:ascii="Arial" w:eastAsia="Arial" w:hAnsi="Arial" w:cs="Arial"/>
                <w:sz w:val="22"/>
                <w:szCs w:val="22"/>
              </w:rPr>
              <w:t>Additionally, b</w:t>
            </w:r>
            <w:r w:rsidR="00AF67D3">
              <w:rPr>
                <w:rFonts w:ascii="Arial" w:eastAsia="Arial" w:hAnsi="Arial" w:cs="Arial"/>
                <w:sz w:val="22"/>
                <w:szCs w:val="22"/>
              </w:rPr>
              <w:t>ody size</w:t>
            </w:r>
            <w:r w:rsidRPr="00F16347">
              <w:rPr>
                <w:rFonts w:ascii="Arial" w:eastAsia="Arial" w:hAnsi="Arial" w:cs="Arial"/>
                <w:sz w:val="22"/>
                <w:szCs w:val="22"/>
              </w:rPr>
              <w:t xml:space="preserve"> measurements </w:t>
            </w:r>
            <w:r w:rsidR="00AF67D3">
              <w:rPr>
                <w:rFonts w:ascii="Arial" w:eastAsia="Arial" w:hAnsi="Arial" w:cs="Arial"/>
                <w:sz w:val="22"/>
                <w:szCs w:val="22"/>
              </w:rPr>
              <w:t xml:space="preserve">were conducted on all fish and fecal samples were collected from a random selection of five fish </w:t>
            </w:r>
            <w:r w:rsidR="009A716E">
              <w:rPr>
                <w:rFonts w:ascii="Arial" w:eastAsia="Arial" w:hAnsi="Arial" w:cs="Arial"/>
                <w:sz w:val="22"/>
                <w:szCs w:val="22"/>
              </w:rPr>
              <w:t>per tank</w:t>
            </w:r>
            <w:r w:rsidR="00AF67D3">
              <w:rPr>
                <w:rFonts w:ascii="Arial" w:eastAsia="Arial" w:hAnsi="Arial" w:cs="Arial"/>
                <w:sz w:val="22"/>
                <w:szCs w:val="22"/>
              </w:rPr>
              <w:t xml:space="preserve"> (n = 90)</w:t>
            </w:r>
            <w:r w:rsidRPr="00F16347">
              <w:rPr>
                <w:rFonts w:ascii="Arial" w:eastAsia="Arial" w:hAnsi="Arial" w:cs="Arial"/>
                <w:sz w:val="22"/>
                <w:szCs w:val="22"/>
              </w:rPr>
              <w:t xml:space="preserve">. 4) Afterwards, a cohort of fish from each diet were exposed to </w:t>
            </w:r>
            <w:r w:rsidRPr="00F16347">
              <w:rPr>
                <w:rFonts w:ascii="Arial" w:eastAsia="Arial" w:hAnsi="Arial" w:cs="Arial"/>
                <w:i/>
                <w:iCs/>
                <w:sz w:val="22"/>
                <w:szCs w:val="22"/>
              </w:rPr>
              <w:t xml:space="preserve">Mycobacterium </w:t>
            </w:r>
            <w:r w:rsidR="007B5E15">
              <w:rPr>
                <w:rFonts w:ascii="Arial" w:eastAsia="Arial" w:hAnsi="Arial" w:cs="Arial"/>
                <w:i/>
                <w:iCs/>
                <w:sz w:val="22"/>
                <w:szCs w:val="22"/>
              </w:rPr>
              <w:t>c</w:t>
            </w:r>
            <w:r w:rsidRPr="00F16347">
              <w:rPr>
                <w:rFonts w:ascii="Arial" w:eastAsia="Arial" w:hAnsi="Arial" w:cs="Arial"/>
                <w:i/>
                <w:iCs/>
                <w:sz w:val="22"/>
                <w:szCs w:val="22"/>
              </w:rPr>
              <w:t>helonae</w:t>
            </w:r>
            <w:r w:rsidRPr="00F16347">
              <w:rPr>
                <w:rFonts w:ascii="Arial" w:eastAsia="Arial" w:hAnsi="Arial" w:cs="Arial"/>
                <w:sz w:val="22"/>
                <w:szCs w:val="22"/>
              </w:rPr>
              <w:t xml:space="preserve">. 5) </w:t>
            </w:r>
            <w:r w:rsidR="009A716E">
              <w:rPr>
                <w:rFonts w:ascii="Arial" w:eastAsia="Arial" w:hAnsi="Arial" w:cs="Arial"/>
                <w:sz w:val="22"/>
                <w:szCs w:val="22"/>
              </w:rPr>
              <w:t>Three</w:t>
            </w:r>
            <w:r w:rsidR="009A716E" w:rsidRPr="00F16347">
              <w:rPr>
                <w:rFonts w:ascii="Arial" w:eastAsia="Arial" w:hAnsi="Arial" w:cs="Arial"/>
                <w:sz w:val="22"/>
                <w:szCs w:val="22"/>
              </w:rPr>
              <w:t xml:space="preserve"> </w:t>
            </w:r>
            <w:r w:rsidRPr="00F16347">
              <w:rPr>
                <w:rFonts w:ascii="Arial" w:eastAsia="Arial" w:hAnsi="Arial" w:cs="Arial"/>
                <w:sz w:val="22"/>
                <w:szCs w:val="22"/>
              </w:rPr>
              <w:t>months later when fish were 214</w:t>
            </w:r>
            <w:r w:rsidR="00C37A17" w:rsidRPr="00F16347">
              <w:rPr>
                <w:rFonts w:ascii="Arial" w:eastAsia="Arial" w:hAnsi="Arial" w:cs="Arial"/>
                <w:sz w:val="22"/>
                <w:szCs w:val="22"/>
              </w:rPr>
              <w:t xml:space="preserve"> dpf</w:t>
            </w:r>
            <w:r w:rsidRPr="00F16347">
              <w:rPr>
                <w:rFonts w:ascii="Arial" w:eastAsia="Arial" w:hAnsi="Arial" w:cs="Arial"/>
                <w:sz w:val="22"/>
                <w:szCs w:val="22"/>
              </w:rPr>
              <w:t xml:space="preserve">, </w:t>
            </w:r>
            <w:r w:rsidR="00AF67D3">
              <w:rPr>
                <w:rFonts w:ascii="Arial" w:eastAsia="Arial" w:hAnsi="Arial" w:cs="Arial"/>
                <w:sz w:val="22"/>
                <w:szCs w:val="22"/>
              </w:rPr>
              <w:t>body size</w:t>
            </w:r>
            <w:r w:rsidR="00AF67D3" w:rsidRPr="00F16347">
              <w:rPr>
                <w:rFonts w:ascii="Arial" w:eastAsia="Arial" w:hAnsi="Arial" w:cs="Arial"/>
                <w:sz w:val="22"/>
                <w:szCs w:val="22"/>
              </w:rPr>
              <w:t xml:space="preserve"> measurements</w:t>
            </w:r>
            <w:r w:rsidR="00AF67D3">
              <w:rPr>
                <w:rFonts w:ascii="Arial" w:eastAsia="Arial" w:hAnsi="Arial" w:cs="Arial"/>
                <w:sz w:val="22"/>
                <w:szCs w:val="22"/>
              </w:rPr>
              <w:t xml:space="preserve"> were conducted on all fish and</w:t>
            </w:r>
            <w:r w:rsidR="00AF67D3" w:rsidRPr="00F16347">
              <w:rPr>
                <w:rFonts w:ascii="Arial" w:eastAsia="Arial" w:hAnsi="Arial" w:cs="Arial"/>
                <w:sz w:val="22"/>
                <w:szCs w:val="22"/>
              </w:rPr>
              <w:t xml:space="preserve"> </w:t>
            </w:r>
            <w:r w:rsidRPr="00F16347">
              <w:rPr>
                <w:rFonts w:ascii="Arial" w:eastAsia="Arial" w:hAnsi="Arial" w:cs="Arial"/>
                <w:sz w:val="22"/>
                <w:szCs w:val="22"/>
              </w:rPr>
              <w:t>fecal samples were collected</w:t>
            </w:r>
            <w:r w:rsidR="00AF67D3">
              <w:rPr>
                <w:rFonts w:ascii="Arial" w:eastAsia="Arial" w:hAnsi="Arial" w:cs="Arial"/>
                <w:sz w:val="22"/>
                <w:szCs w:val="22"/>
              </w:rPr>
              <w:t xml:space="preserve"> from a random selection of five fish per</w:t>
            </w:r>
            <w:r w:rsidR="009A716E">
              <w:rPr>
                <w:rFonts w:ascii="Arial" w:eastAsia="Arial" w:hAnsi="Arial" w:cs="Arial"/>
                <w:sz w:val="22"/>
                <w:szCs w:val="22"/>
              </w:rPr>
              <w:t xml:space="preserve"> tank </w:t>
            </w:r>
            <w:r w:rsidR="00AF67D3">
              <w:rPr>
                <w:rFonts w:ascii="Arial" w:eastAsia="Arial" w:hAnsi="Arial" w:cs="Arial"/>
                <w:sz w:val="22"/>
                <w:szCs w:val="22"/>
              </w:rPr>
              <w:t>(n = 89)</w:t>
            </w:r>
            <w:r w:rsidRPr="00F16347">
              <w:rPr>
                <w:rFonts w:ascii="Arial" w:eastAsia="Arial" w:hAnsi="Arial" w:cs="Arial"/>
                <w:sz w:val="22"/>
                <w:szCs w:val="22"/>
              </w:rPr>
              <w:t>. Histopathology check was conducted to assess infection burden</w:t>
            </w:r>
            <w:r w:rsidR="00AF67D3">
              <w:rPr>
                <w:rFonts w:ascii="Arial" w:eastAsia="Arial" w:hAnsi="Arial" w:cs="Arial"/>
                <w:sz w:val="22"/>
                <w:szCs w:val="22"/>
              </w:rPr>
              <w:t xml:space="preserve"> on all fish</w:t>
            </w:r>
            <w:r w:rsidRPr="00F16347">
              <w:rPr>
                <w:rFonts w:ascii="Arial" w:eastAsia="Arial" w:hAnsi="Arial" w:cs="Arial"/>
                <w:sz w:val="22"/>
                <w:szCs w:val="22"/>
              </w:rPr>
              <w:t>.</w:t>
            </w:r>
          </w:p>
        </w:tc>
      </w:tr>
    </w:tbl>
    <w:p w14:paraId="53D44101" w14:textId="77777777" w:rsidR="00F01CA1" w:rsidRPr="00F16347" w:rsidRDefault="00F01CA1" w:rsidP="00055851">
      <w:pPr>
        <w:spacing w:line="360" w:lineRule="auto"/>
        <w:rPr>
          <w:rFonts w:ascii="Arial" w:eastAsia="Arial" w:hAnsi="Arial" w:cs="Arial"/>
          <w:sz w:val="22"/>
          <w:szCs w:val="22"/>
        </w:rPr>
      </w:pPr>
    </w:p>
    <w:p w14:paraId="0DC4578A" w14:textId="6D75D745" w:rsidR="00F01CA1" w:rsidRPr="00F16347" w:rsidRDefault="00F01CA1"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br w:type="page"/>
      </w:r>
    </w:p>
    <w:p w14:paraId="23C647D5" w14:textId="4448A7F4" w:rsidR="003251A0" w:rsidRPr="00F16347" w:rsidRDefault="00675FA2"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lastRenderedPageBreak/>
        <w:t>1</w:t>
      </w:r>
      <w:r w:rsidR="217D0C5E" w:rsidRPr="00F16347">
        <w:rPr>
          <w:rFonts w:ascii="Arial" w:eastAsia="Arial" w:hAnsi="Arial" w:cs="Arial"/>
          <w:b/>
          <w:bCs/>
          <w:color w:val="000000" w:themeColor="text1"/>
          <w:sz w:val="22"/>
          <w:szCs w:val="22"/>
        </w:rPr>
        <w:t xml:space="preserve">. </w:t>
      </w:r>
      <w:commentRangeStart w:id="30"/>
      <w:r w:rsidR="217D0C5E" w:rsidRPr="00F16347">
        <w:rPr>
          <w:rFonts w:ascii="Arial" w:eastAsia="Arial" w:hAnsi="Arial" w:cs="Arial"/>
          <w:b/>
          <w:bCs/>
          <w:color w:val="000000" w:themeColor="text1"/>
          <w:sz w:val="22"/>
          <w:szCs w:val="22"/>
        </w:rPr>
        <w:t>Diet differentially influences physiology and gut microbiome at 4 months old</w:t>
      </w:r>
      <w:commentRangeEnd w:id="30"/>
      <w:r w:rsidR="4EF453E4" w:rsidRPr="00F16347">
        <w:rPr>
          <w:rStyle w:val="CommentReference"/>
          <w:rFonts w:ascii="Arial" w:hAnsi="Arial" w:cs="Arial"/>
          <w:sz w:val="22"/>
          <w:szCs w:val="22"/>
        </w:rPr>
        <w:commentReference w:id="30"/>
      </w:r>
    </w:p>
    <w:p w14:paraId="498C216D" w14:textId="4CD14672" w:rsidR="00003769" w:rsidRPr="00F16347" w:rsidRDefault="00003769" w:rsidP="00055851">
      <w:pPr>
        <w:spacing w:line="360" w:lineRule="auto"/>
        <w:rPr>
          <w:rFonts w:ascii="Arial" w:eastAsia="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F16347" w14:paraId="02B63848" w14:textId="77777777" w:rsidTr="217D0C5E">
        <w:tc>
          <w:tcPr>
            <w:tcW w:w="5395" w:type="dxa"/>
          </w:tcPr>
          <w:p w14:paraId="2927A0D2" w14:textId="513B5ACF"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A</w:t>
            </w:r>
          </w:p>
          <w:p w14:paraId="27233C1E" w14:textId="32BA4AE4" w:rsidR="00675B82" w:rsidRPr="00F16347" w:rsidRDefault="007C519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3385D462" wp14:editId="5097296D">
                  <wp:extent cx="2615184" cy="2615184"/>
                  <wp:effectExtent l="0" t="0" r="1270" b="127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3">
                            <a:extLst>
                              <a:ext uri="{28A0092B-C50C-407E-A947-70E740481C1C}">
                                <a14:useLocalDpi xmlns:a14="http://schemas.microsoft.com/office/drawing/2010/main" val="0"/>
                              </a:ext>
                            </a:extLst>
                          </a:blip>
                          <a:stretch>
                            <a:fillRect/>
                          </a:stretch>
                        </pic:blipFill>
                        <pic:spPr>
                          <a:xfrm>
                            <a:off x="0" y="0"/>
                            <a:ext cx="2615184" cy="2615184"/>
                          </a:xfrm>
                          <a:prstGeom prst="rect">
                            <a:avLst/>
                          </a:prstGeom>
                        </pic:spPr>
                      </pic:pic>
                    </a:graphicData>
                  </a:graphic>
                </wp:inline>
              </w:drawing>
            </w:r>
          </w:p>
        </w:tc>
        <w:tc>
          <w:tcPr>
            <w:tcW w:w="5395" w:type="dxa"/>
          </w:tcPr>
          <w:p w14:paraId="7669A09C" w14:textId="4D436A65"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B</w:t>
            </w:r>
          </w:p>
          <w:p w14:paraId="0DC6123C" w14:textId="062935D0" w:rsidR="00675B82" w:rsidRPr="00F16347" w:rsidRDefault="0074180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67E1ACA6" wp14:editId="41B51028">
                  <wp:extent cx="2606040" cy="2606040"/>
                  <wp:effectExtent l="0" t="0" r="0" b="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4">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CE2BA5" w:rsidRPr="00F16347" w14:paraId="60D0A2DC" w14:textId="77777777" w:rsidTr="217D0C5E">
        <w:tc>
          <w:tcPr>
            <w:tcW w:w="5395" w:type="dxa"/>
          </w:tcPr>
          <w:p w14:paraId="006FFD50" w14:textId="6355866E"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C</w:t>
            </w:r>
          </w:p>
          <w:p w14:paraId="2399C347" w14:textId="0C76EDBB"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777BE070" wp14:editId="7ED9601E">
                  <wp:extent cx="2606040" cy="2606040"/>
                  <wp:effectExtent l="0" t="0" r="0" b="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5">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c>
          <w:tcPr>
            <w:tcW w:w="5395" w:type="dxa"/>
          </w:tcPr>
          <w:p w14:paraId="6E378D91" w14:textId="643EF3CD"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D</w:t>
            </w:r>
          </w:p>
          <w:p w14:paraId="5CE53936" w14:textId="19E0D28A"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41105D8D" wp14:editId="2ABF51BA">
                  <wp:extent cx="2606040" cy="2606040"/>
                  <wp:effectExtent l="0" t="0" r="0" b="0"/>
                  <wp:docPr id="74" name="Picture 7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6">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675B82" w:rsidRPr="00F16347" w14:paraId="31A2C4FD" w14:textId="77777777" w:rsidTr="217D0C5E">
        <w:tc>
          <w:tcPr>
            <w:tcW w:w="10790" w:type="dxa"/>
            <w:gridSpan w:val="2"/>
          </w:tcPr>
          <w:p w14:paraId="3F04AE62" w14:textId="1E74DB56" w:rsidR="00675B82" w:rsidRPr="00F16347" w:rsidRDefault="217D0C5E" w:rsidP="00055851">
            <w:pPr>
              <w:spacing w:line="360" w:lineRule="auto"/>
              <w:rPr>
                <w:rFonts w:ascii="Arial" w:eastAsia="Arial" w:hAnsi="Arial" w:cs="Arial"/>
                <w:color w:val="000000"/>
                <w:sz w:val="22"/>
                <w:szCs w:val="22"/>
              </w:rPr>
            </w:pPr>
            <w:commentRangeStart w:id="31"/>
            <w:r w:rsidRPr="00F16347">
              <w:rPr>
                <w:rFonts w:ascii="Arial" w:eastAsia="Arial" w:hAnsi="Arial" w:cs="Arial"/>
                <w:b/>
                <w:bCs/>
                <w:color w:val="000000" w:themeColor="text1"/>
                <w:sz w:val="22"/>
                <w:szCs w:val="22"/>
              </w:rPr>
              <w:t>Figure 2</w:t>
            </w:r>
            <w:commentRangeEnd w:id="31"/>
            <w:r w:rsidR="705D1E98" w:rsidRPr="00F16347">
              <w:rPr>
                <w:rStyle w:val="CommentReference"/>
                <w:rFonts w:ascii="Arial" w:hAnsi="Arial" w:cs="Arial"/>
                <w:sz w:val="22"/>
                <w:szCs w:val="22"/>
              </w:rPr>
              <w:commentReference w:id="31"/>
            </w:r>
            <w:r w:rsidRPr="00F16347">
              <w:rPr>
                <w:rFonts w:ascii="Arial" w:eastAsia="Arial" w:hAnsi="Arial" w:cs="Arial"/>
                <w:b/>
                <w:bCs/>
                <w:color w:val="000000" w:themeColor="text1"/>
                <w:sz w:val="22"/>
                <w:szCs w:val="22"/>
              </w:rPr>
              <w:t>:</w:t>
            </w:r>
            <w:r w:rsidRPr="00F16347">
              <w:rPr>
                <w:rFonts w:ascii="Arial" w:eastAsia="Arial" w:hAnsi="Arial" w:cs="Arial"/>
                <w:color w:val="000000" w:themeColor="text1"/>
                <w:sz w:val="22"/>
                <w:szCs w:val="22"/>
              </w:rPr>
              <w:t xml:space="preserve"> Effects of 4</w:t>
            </w:r>
            <w:r w:rsidR="00C37A17" w:rsidRPr="00F16347">
              <w:rPr>
                <w:rFonts w:ascii="Arial" w:eastAsia="Arial" w:hAnsi="Arial" w:cs="Arial"/>
                <w:color w:val="000000" w:themeColor="text1"/>
                <w:sz w:val="22"/>
                <w:szCs w:val="22"/>
              </w:rPr>
              <w:t xml:space="preserve"> months post fertilization (mpf)</w:t>
            </w:r>
            <w:r w:rsidRPr="00F16347">
              <w:rPr>
                <w:rFonts w:ascii="Arial" w:eastAsia="Arial" w:hAnsi="Arial" w:cs="Arial"/>
                <w:color w:val="000000" w:themeColor="text1"/>
                <w:sz w:val="22"/>
                <w:szCs w:val="22"/>
              </w:rPr>
              <w:t xml:space="preserve"> fish fed one of three diets (Gemma, Watts, or ZIRC) on physiology and microbiomes of zebrafish. </w:t>
            </w:r>
            <w:r w:rsidRPr="00F16347">
              <w:rPr>
                <w:rFonts w:ascii="Arial" w:eastAsia="Arial" w:hAnsi="Arial" w:cs="Arial"/>
                <w:b/>
                <w:bCs/>
                <w:color w:val="000000" w:themeColor="text1"/>
                <w:sz w:val="22"/>
                <w:szCs w:val="22"/>
              </w:rPr>
              <w:t>(A)</w:t>
            </w:r>
            <w:r w:rsidRPr="00F16347">
              <w:rPr>
                <w:rFonts w:ascii="Arial" w:eastAsia="Arial" w:hAnsi="Arial" w:cs="Arial"/>
                <w:color w:val="000000" w:themeColor="text1"/>
                <w:sz w:val="22"/>
                <w:szCs w:val="22"/>
              </w:rPr>
              <w:t xml:space="preserve"> Weight of ZIRC-diet fed fish significantly differs from Watts- and Gemma-diet fed fish. Gemma- and Watts-diet fed fish do not differ from each other. </w:t>
            </w:r>
            <w:r w:rsidRPr="00F16347">
              <w:rPr>
                <w:rFonts w:ascii="Arial" w:eastAsia="Arial" w:hAnsi="Arial" w:cs="Arial"/>
                <w:b/>
                <w:bCs/>
                <w:color w:val="000000" w:themeColor="text1"/>
                <w:sz w:val="22"/>
                <w:szCs w:val="22"/>
              </w:rPr>
              <w:t xml:space="preserve">(B) </w:t>
            </w:r>
            <w:r w:rsidRPr="00F16347">
              <w:rPr>
                <w:rFonts w:ascii="Arial" w:eastAsia="Arial" w:hAnsi="Arial" w:cs="Arial"/>
                <w:color w:val="000000" w:themeColor="text1"/>
                <w:sz w:val="22"/>
                <w:szCs w:val="22"/>
              </w:rPr>
              <w:t xml:space="preserve">Body condition score is a length normalized measure of weight. Fish fed the ZIRC diet have significantly higher body condition scores from fish. fed the Gemma and Watts diets. </w:t>
            </w:r>
            <w:r w:rsidRPr="00F16347">
              <w:rPr>
                <w:rFonts w:ascii="Arial" w:eastAsia="Arial" w:hAnsi="Arial" w:cs="Arial"/>
                <w:b/>
                <w:bCs/>
                <w:color w:val="000000" w:themeColor="text1"/>
                <w:sz w:val="22"/>
                <w:szCs w:val="22"/>
              </w:rPr>
              <w:t>(C)</w:t>
            </w:r>
            <w:r w:rsidRPr="00F16347">
              <w:rPr>
                <w:rFonts w:ascii="Arial" w:eastAsia="Arial" w:hAnsi="Arial" w:cs="Arial"/>
                <w:color w:val="000000" w:themeColor="text1"/>
                <w:sz w:val="22"/>
                <w:szCs w:val="22"/>
              </w:rPr>
              <w:t xml:space="preserve"> </w:t>
            </w:r>
            <w:commentRangeStart w:id="32"/>
            <w:commentRangeStart w:id="33"/>
            <w:r w:rsidRPr="00F16347">
              <w:rPr>
                <w:rFonts w:ascii="Arial" w:eastAsia="Arial" w:hAnsi="Arial" w:cs="Arial"/>
                <w:color w:val="000000" w:themeColor="text1"/>
                <w:sz w:val="22"/>
                <w:szCs w:val="22"/>
              </w:rPr>
              <w:t xml:space="preserve">Simpson’s </w:t>
            </w:r>
            <w:commentRangeEnd w:id="32"/>
            <w:r w:rsidR="705D1E98" w:rsidRPr="00F16347">
              <w:rPr>
                <w:rStyle w:val="CommentReference"/>
                <w:rFonts w:ascii="Arial" w:hAnsi="Arial" w:cs="Arial"/>
                <w:sz w:val="22"/>
                <w:szCs w:val="22"/>
              </w:rPr>
              <w:commentReference w:id="32"/>
            </w:r>
            <w:commentRangeEnd w:id="33"/>
            <w:r w:rsidR="705D1E98" w:rsidRPr="00F16347">
              <w:rPr>
                <w:rStyle w:val="CommentReference"/>
                <w:rFonts w:ascii="Arial" w:hAnsi="Arial" w:cs="Arial"/>
                <w:sz w:val="22"/>
                <w:szCs w:val="22"/>
              </w:rPr>
              <w:commentReference w:id="33"/>
            </w:r>
            <w:r w:rsidRPr="00F16347">
              <w:rPr>
                <w:rFonts w:ascii="Arial" w:eastAsia="Arial" w:hAnsi="Arial" w:cs="Arial"/>
                <w:color w:val="000000" w:themeColor="text1"/>
                <w:sz w:val="22"/>
                <w:szCs w:val="22"/>
              </w:rPr>
              <w:t>Index of diversity shows that gut microbiome diversity significantly differs between Gemma- and Watts-diet fed fish, ZIRC- and Watts</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but not between Gemma- and ZIRC</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xml:space="preserve">. </w:t>
            </w:r>
            <w:r w:rsidRPr="00F16347">
              <w:rPr>
                <w:rFonts w:ascii="Arial" w:eastAsia="Arial" w:hAnsi="Arial" w:cs="Arial"/>
                <w:b/>
                <w:bCs/>
                <w:color w:val="000000" w:themeColor="text1"/>
                <w:sz w:val="22"/>
                <w:szCs w:val="22"/>
              </w:rPr>
              <w:t>(D)</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Capscale ordination based on the Bray-Curtis dissimilarity of gut microbiome composition. The analysis shows that physiology and gut microbiome composition significantly differs between the diets. “ns” indicates not significantly different, *, **, *** indicates significant differences below the 0.05, 0.01, and 0.001 levels, respectively.</w:t>
            </w:r>
          </w:p>
        </w:tc>
      </w:tr>
    </w:tbl>
    <w:p w14:paraId="4161A93B" w14:textId="756633A7" w:rsidR="00352E04" w:rsidRPr="00F16347" w:rsidRDefault="00352E04" w:rsidP="00055851">
      <w:pPr>
        <w:spacing w:line="360" w:lineRule="auto"/>
        <w:rPr>
          <w:rFonts w:ascii="Arial" w:eastAsia="Arial" w:hAnsi="Arial" w:cs="Arial"/>
          <w:color w:val="000000"/>
          <w:sz w:val="22"/>
          <w:szCs w:val="22"/>
        </w:rPr>
      </w:pPr>
    </w:p>
    <w:p w14:paraId="4C8C688B" w14:textId="7A2209AA" w:rsidR="00505945"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sz w:val="22"/>
          <w:szCs w:val="22"/>
        </w:rPr>
        <w:t xml:space="preserve">To determine how common zebrafish diets differently impact fish </w:t>
      </w:r>
      <w:r w:rsidR="00625337" w:rsidRPr="00F16347">
        <w:rPr>
          <w:rFonts w:ascii="Arial" w:eastAsia="Arial" w:hAnsi="Arial" w:cs="Arial"/>
          <w:sz w:val="22"/>
          <w:szCs w:val="22"/>
        </w:rPr>
        <w:t xml:space="preserve">size (length and </w:t>
      </w:r>
      <w:r w:rsidR="00055851" w:rsidRPr="00F16347">
        <w:rPr>
          <w:rFonts w:ascii="Arial" w:eastAsia="Arial" w:hAnsi="Arial" w:cs="Arial"/>
          <w:sz w:val="22"/>
          <w:szCs w:val="22"/>
        </w:rPr>
        <w:t>body condition score</w:t>
      </w:r>
      <w:r w:rsidR="00625337" w:rsidRPr="00F16347">
        <w:rPr>
          <w:rFonts w:ascii="Arial" w:eastAsia="Arial" w:hAnsi="Arial" w:cs="Arial"/>
          <w:sz w:val="22"/>
          <w:szCs w:val="22"/>
        </w:rPr>
        <w:t>)</w:t>
      </w:r>
      <w:r w:rsidRPr="00F16347">
        <w:rPr>
          <w:rFonts w:ascii="Arial" w:eastAsia="Arial" w:hAnsi="Arial" w:cs="Arial"/>
          <w:sz w:val="22"/>
          <w:szCs w:val="22"/>
        </w:rPr>
        <w:t xml:space="preserve"> and the gut microbiome, we reared 176 zebrafish that were assigned one of three diets from </w:t>
      </w:r>
      <w:commentRangeStart w:id="34"/>
      <w:r w:rsidRPr="00F16347">
        <w:rPr>
          <w:rFonts w:ascii="Arial" w:eastAsia="Arial" w:hAnsi="Arial" w:cs="Arial"/>
          <w:sz w:val="22"/>
          <w:szCs w:val="22"/>
        </w:rPr>
        <w:t>1</w:t>
      </w:r>
      <w:commentRangeEnd w:id="34"/>
      <w:r w:rsidR="190B05CD" w:rsidRPr="00F16347">
        <w:rPr>
          <w:rStyle w:val="CommentReference"/>
          <w:rFonts w:ascii="Arial" w:hAnsi="Arial" w:cs="Arial"/>
          <w:sz w:val="22"/>
          <w:szCs w:val="22"/>
        </w:rPr>
        <w:commentReference w:id="34"/>
      </w:r>
      <w:r w:rsidRPr="00F16347">
        <w:rPr>
          <w:rFonts w:ascii="Arial" w:eastAsia="Arial" w:hAnsi="Arial" w:cs="Arial"/>
          <w:sz w:val="22"/>
          <w:szCs w:val="22"/>
        </w:rPr>
        <w:t>- to 4-months-post fertilization (mpf) (Figure 1): Gemma, Watts and ZIRC. Prior to diet assignment, fish were fed a nursery diet (see methods). At 4 mpf, we selected 89 individuals across these three cohorts and collected fecal samples from each fish for microbiome profiling prior to measuring their weight and body condition score</w:t>
      </w:r>
      <w:r w:rsidR="00055851" w:rsidRPr="00F16347">
        <w:rPr>
          <w:rFonts w:ascii="Arial" w:eastAsia="Arial" w:hAnsi="Arial" w:cs="Arial"/>
          <w:sz w:val="22"/>
          <w:szCs w:val="22"/>
        </w:rPr>
        <w:t xml:space="preserve"> (BCS)</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 xml:space="preserve">Wilcoxon Signed-Rank Tests found that diet and sex significantly associated with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xml:space="preserve">. Female fish had higher weight (Z = 1,530, P &lt; 0.001; Table S1.1.2) and </w:t>
      </w:r>
      <w:r w:rsidR="002D7D51">
        <w:rPr>
          <w:rFonts w:ascii="Arial" w:hAnsi="Arial" w:cs="Arial"/>
          <w:color w:val="000000" w:themeColor="text1"/>
          <w:sz w:val="22"/>
          <w:szCs w:val="22"/>
        </w:rPr>
        <w:t xml:space="preserve">BCS </w:t>
      </w:r>
      <w:r w:rsidRPr="00F16347">
        <w:rPr>
          <w:rFonts w:ascii="Arial" w:eastAsia="Arial" w:hAnsi="Arial" w:cs="Arial"/>
          <w:color w:val="000000" w:themeColor="text1"/>
          <w:sz w:val="22"/>
          <w:szCs w:val="22"/>
        </w:rPr>
        <w:t xml:space="preserve">(Z = 1,631, P &lt; 0.001; Table S1.1.4) compared to males. Between the three diets, </w:t>
      </w:r>
      <w:commentRangeStart w:id="35"/>
      <w:commentRangeStart w:id="36"/>
      <w:r w:rsidRPr="00F16347">
        <w:rPr>
          <w:rFonts w:ascii="Arial" w:eastAsia="Arial" w:hAnsi="Arial" w:cs="Arial"/>
          <w:color w:val="000000" w:themeColor="text1"/>
          <w:sz w:val="22"/>
          <w:szCs w:val="22"/>
        </w:rPr>
        <w:t xml:space="preserve">ZIRC-diet fed fish </w:t>
      </w:r>
      <w:commentRangeEnd w:id="35"/>
      <w:r w:rsidR="190B05CD" w:rsidRPr="00F16347">
        <w:rPr>
          <w:rStyle w:val="CommentReference"/>
          <w:rFonts w:ascii="Arial" w:hAnsi="Arial" w:cs="Arial"/>
          <w:sz w:val="22"/>
          <w:szCs w:val="22"/>
        </w:rPr>
        <w:commentReference w:id="35"/>
      </w:r>
      <w:commentRangeEnd w:id="36"/>
      <w:r w:rsidR="190B05CD" w:rsidRPr="00F16347">
        <w:rPr>
          <w:rStyle w:val="CommentReference"/>
          <w:rFonts w:ascii="Arial" w:hAnsi="Arial" w:cs="Arial"/>
          <w:sz w:val="22"/>
          <w:szCs w:val="22"/>
        </w:rPr>
        <w:commentReference w:id="36"/>
      </w:r>
      <w:r w:rsidRPr="00F16347">
        <w:rPr>
          <w:rFonts w:ascii="Arial" w:eastAsia="Arial" w:hAnsi="Arial" w:cs="Arial"/>
          <w:color w:val="000000" w:themeColor="text1"/>
          <w:sz w:val="22"/>
          <w:szCs w:val="22"/>
        </w:rPr>
        <w:t xml:space="preserve">had the highest mean </w:t>
      </w:r>
      <w:r w:rsidR="00055851" w:rsidRPr="00F16347">
        <w:rPr>
          <w:rFonts w:ascii="Arial" w:eastAsia="Arial" w:hAnsi="Arial" w:cs="Arial"/>
          <w:sz w:val="22"/>
          <w:szCs w:val="22"/>
        </w:rPr>
        <w:t>BCS</w:t>
      </w:r>
      <w:r w:rsidR="00055851" w:rsidRPr="00F16347" w:rsidDel="00055851">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compared to fish fed Gemma- (Z = 150, P &lt; 0.001) and Watts-diet (Z = 197, P &lt; 0.001, Table S1.1.3). Gemma- and Watts-diet fed fish did not significantly differ from one another in terms of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These results indicate that ZIRC-diet contributes to heavier fish compared to Gemma- and Watts-diet fed fish.</w:t>
      </w:r>
    </w:p>
    <w:p w14:paraId="5DCC602C" w14:textId="306D03FA" w:rsidR="00DF1223" w:rsidRPr="00F16347" w:rsidRDefault="001020FC" w:rsidP="00055851">
      <w:pPr>
        <w:spacing w:line="360" w:lineRule="auto"/>
        <w:rPr>
          <w:rFonts w:ascii="Arial" w:eastAsia="Arial" w:hAnsi="Arial" w:cs="Arial"/>
          <w:color w:val="000000" w:themeColor="text1"/>
          <w:sz w:val="22"/>
          <w:szCs w:val="22"/>
        </w:rPr>
      </w:pPr>
      <w:r w:rsidRPr="00F16347">
        <w:rPr>
          <w:rFonts w:ascii="Arial" w:hAnsi="Arial" w:cs="Arial"/>
          <w:sz w:val="22"/>
          <w:szCs w:val="22"/>
        </w:rPr>
        <w:br/>
      </w:r>
      <w:r w:rsidR="217D0C5E" w:rsidRPr="00F16347">
        <w:rPr>
          <w:rFonts w:ascii="Arial" w:eastAsia="Arial" w:hAnsi="Arial" w:cs="Arial"/>
          <w:sz w:val="22"/>
          <w:szCs w:val="22"/>
        </w:rPr>
        <w:t xml:space="preserve">We next </w:t>
      </w:r>
      <w:r w:rsidR="217D0C5E" w:rsidRPr="00F16347">
        <w:rPr>
          <w:rFonts w:ascii="Arial" w:eastAsia="Arial" w:hAnsi="Arial" w:cs="Arial"/>
          <w:color w:val="000000" w:themeColor="text1"/>
          <w:sz w:val="22"/>
          <w:szCs w:val="22"/>
        </w:rPr>
        <w:t xml:space="preserve">built generalized linear models (GLM) to determine if diet associated with variation in one of three measures of microbiome alpha-diversity: </w:t>
      </w:r>
      <w:commentRangeStart w:id="37"/>
      <w:r w:rsidR="217D0C5E" w:rsidRPr="00F16347">
        <w:rPr>
          <w:rFonts w:ascii="Arial" w:eastAsia="Arial" w:hAnsi="Arial" w:cs="Arial"/>
          <w:color w:val="000000" w:themeColor="text1"/>
          <w:sz w:val="22"/>
          <w:szCs w:val="22"/>
        </w:rPr>
        <w:t>richness, Simpson’s Index, and Shannon Entropy</w:t>
      </w:r>
      <w:commentRangeEnd w:id="37"/>
      <w:r w:rsidRPr="00F16347">
        <w:rPr>
          <w:rStyle w:val="CommentReference"/>
          <w:rFonts w:ascii="Arial" w:hAnsi="Arial" w:cs="Arial"/>
          <w:sz w:val="22"/>
          <w:szCs w:val="22"/>
        </w:rPr>
        <w:commentReference w:id="37"/>
      </w:r>
      <w:r w:rsidR="217D0C5E" w:rsidRPr="00F16347">
        <w:rPr>
          <w:rFonts w:ascii="Arial" w:eastAsia="Arial" w:hAnsi="Arial" w:cs="Arial"/>
          <w:color w:val="000000" w:themeColor="text1"/>
          <w:sz w:val="22"/>
          <w:szCs w:val="22"/>
        </w:rPr>
        <w:t>. An ANOVA test of these GLMs revealed that alpha-diversity varies as a function of diet for all three measures of diversity we assessed (</w:t>
      </w:r>
      <w:r w:rsidR="217D0C5E" w:rsidRPr="00F16347">
        <w:rPr>
          <w:rFonts w:ascii="Arial" w:eastAsia="Arial" w:hAnsi="Arial" w:cs="Arial"/>
          <w:sz w:val="22"/>
          <w:szCs w:val="22"/>
        </w:rPr>
        <w:t xml:space="preserve">P &lt; 0.05; </w:t>
      </w:r>
      <w:r w:rsidR="217D0C5E" w:rsidRPr="00F16347">
        <w:rPr>
          <w:rFonts w:ascii="Arial" w:eastAsia="Arial" w:hAnsi="Arial" w:cs="Arial"/>
          <w:color w:val="000000" w:themeColor="text1"/>
          <w:sz w:val="22"/>
          <w:szCs w:val="22"/>
        </w:rPr>
        <w:t xml:space="preserve">Fig 1C; Table S1.2.2). A post hoc Tukey test clarified that ZIRC- and Watts-diet fed fish exhibited significant differences in alpha-diversity as measured by richness and Shannon Entropy (P &lt; 0.001, Table S1.2.3). Moreover, we observed significant differences in diversity between Gemma- and Watts-diet fed fish in terms of richness (P &lt; 0.001; Table S1.2.3), and between Gemma- and ZIRC-diet fed fish when considering the Simpson’s Index (P &lt; 0.001; Table S1.2.3). These results indicate that diet associates with fish gut microbiome diversity, and that diet </w:t>
      </w:r>
      <w:commentRangeStart w:id="38"/>
      <w:r w:rsidR="217D0C5E" w:rsidRPr="00F16347">
        <w:rPr>
          <w:rFonts w:ascii="Arial" w:eastAsia="Arial" w:hAnsi="Arial" w:cs="Arial"/>
          <w:color w:val="000000" w:themeColor="text1"/>
          <w:sz w:val="22"/>
          <w:szCs w:val="22"/>
        </w:rPr>
        <w:t>may differentially impact rare and abundant microbial members of the gut.</w:t>
      </w:r>
      <w:commentRangeEnd w:id="38"/>
      <w:r w:rsidRPr="00F16347">
        <w:rPr>
          <w:rStyle w:val="CommentReference"/>
          <w:rFonts w:ascii="Arial" w:hAnsi="Arial" w:cs="Arial"/>
          <w:sz w:val="22"/>
          <w:szCs w:val="22"/>
        </w:rPr>
        <w:commentReference w:id="38"/>
      </w:r>
    </w:p>
    <w:p w14:paraId="45CEC46A" w14:textId="77777777" w:rsidR="00B24FF4" w:rsidRPr="00F16347" w:rsidRDefault="00B24FF4" w:rsidP="00055851">
      <w:pPr>
        <w:spacing w:line="360" w:lineRule="auto"/>
        <w:rPr>
          <w:rFonts w:ascii="Arial" w:eastAsia="Arial" w:hAnsi="Arial" w:cs="Arial"/>
          <w:color w:val="000000"/>
          <w:sz w:val="22"/>
          <w:szCs w:val="22"/>
        </w:rPr>
      </w:pPr>
    </w:p>
    <w:p w14:paraId="2D2B0E0B" w14:textId="58AB35D8" w:rsidR="00B24FF4"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To evaluate how diet associates with microbiome community composition, we quantified the Bray-Curtis, Canberra and Sorensen dissimilarity amongst all sample. We detected a significant clustering of microbial gut community composition based on diet as measured by all beta-diversity metrics (PERMANOVA, P &lt; 0.05; Figure 2C</w:t>
      </w:r>
      <w:commentRangeStart w:id="39"/>
      <w:commentRangeStart w:id="40"/>
      <w:r w:rsidRPr="00F16347">
        <w:rPr>
          <w:rFonts w:ascii="Arial" w:eastAsia="Arial" w:hAnsi="Arial" w:cs="Arial"/>
          <w:color w:val="000000" w:themeColor="text1"/>
          <w:sz w:val="22"/>
          <w:szCs w:val="22"/>
        </w:rPr>
        <w:t>, Table S1.3.1</w:t>
      </w:r>
      <w:commentRangeEnd w:id="39"/>
      <w:r w:rsidR="190B05CD" w:rsidRPr="00F16347">
        <w:rPr>
          <w:rStyle w:val="CommentReference"/>
          <w:rFonts w:ascii="Arial" w:hAnsi="Arial" w:cs="Arial"/>
          <w:sz w:val="22"/>
          <w:szCs w:val="22"/>
        </w:rPr>
        <w:commentReference w:id="39"/>
      </w:r>
      <w:commentRangeEnd w:id="40"/>
      <w:r w:rsidR="190B05CD" w:rsidRPr="00F16347">
        <w:rPr>
          <w:rStyle w:val="CommentReference"/>
          <w:rFonts w:ascii="Arial" w:hAnsi="Arial" w:cs="Arial"/>
          <w:sz w:val="22"/>
          <w:szCs w:val="22"/>
        </w:rPr>
        <w:commentReference w:id="40"/>
      </w:r>
      <w:r w:rsidRPr="00F16347">
        <w:rPr>
          <w:rFonts w:ascii="Arial" w:eastAsia="Arial" w:hAnsi="Arial" w:cs="Arial"/>
          <w:color w:val="000000" w:themeColor="text1"/>
          <w:sz w:val="22"/>
          <w:szCs w:val="22"/>
        </w:rPr>
        <w:t xml:space="preserve">). These results indicate that microbial communities of fish fed the same diet are more consistent in composition to one another than to fish fed other diets. Additionally, we assessed beta-dispersion, a measure of variance, in the gut microbiome community compositions for each diet group. We find the beta-dispersion levels were significantly different between the diet groups as measured by Bray-Curtis and Canberra metrics (P &lt; 0.05; Table S1.4.1). Beta-dispersion levels were significantly reduced in Gemma-diet fed fish compared to Watts-diet fed fish when measured by Bray-Curtis metric, as well as significantly reduced compared to Watts- and ZIRC-diet fed fish when measured by Canberra metric (Table S1.4.1). These results indicate that Gemma-diet fed fish are more consistent in community composition than Watts- and ZIRC-diet fed </w:t>
      </w:r>
      <w:r w:rsidRPr="00F16347">
        <w:rPr>
          <w:rFonts w:ascii="Arial" w:eastAsia="Arial" w:hAnsi="Arial" w:cs="Arial"/>
          <w:color w:val="000000" w:themeColor="text1"/>
          <w:sz w:val="22"/>
          <w:szCs w:val="22"/>
        </w:rPr>
        <w:lastRenderedPageBreak/>
        <w:t>fish 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Collectively, these results indicate that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xml:space="preserve"> fish gut microbiome communities stratify by diet, but the composition of these microbial communities differ in consistency depending on diet.</w:t>
      </w:r>
    </w:p>
    <w:p w14:paraId="6ACD6B33" w14:textId="77777777" w:rsidR="00B24FF4" w:rsidRPr="00F16347" w:rsidRDefault="00B24FF4" w:rsidP="00055851">
      <w:pPr>
        <w:spacing w:line="360" w:lineRule="auto"/>
        <w:rPr>
          <w:rFonts w:ascii="Arial" w:eastAsia="Arial" w:hAnsi="Arial" w:cs="Arial"/>
          <w:color w:val="000000"/>
          <w:sz w:val="22"/>
          <w:szCs w:val="22"/>
        </w:rPr>
      </w:pPr>
    </w:p>
    <w:p w14:paraId="3D8FE97E" w14:textId="6487F77B" w:rsidR="00CA34BE"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 xml:space="preserve">Finally, to better understand the interactions between the diet and the members of the gut microbiome community, we quantified differential abundance using ANCOM-BC2. We observed 24 significantly abundant taxa at the genus level in at least one of the three diets (Figure S1.5.1 and Table S1.5.1). Gemma-diet fed fish were enriched for </w:t>
      </w:r>
      <w:r w:rsidRPr="00F16347">
        <w:rPr>
          <w:rFonts w:ascii="Arial" w:eastAsia="Arial" w:hAnsi="Arial" w:cs="Arial"/>
          <w:i/>
          <w:iCs/>
          <w:color w:val="000000" w:themeColor="text1"/>
          <w:sz w:val="22"/>
          <w:szCs w:val="22"/>
        </w:rPr>
        <w:t>Chitinibacter</w:t>
      </w:r>
      <w:r w:rsidRPr="00F16347">
        <w:rPr>
          <w:rFonts w:ascii="Arial" w:eastAsia="Arial" w:hAnsi="Arial" w:cs="Arial"/>
          <w:color w:val="000000" w:themeColor="text1"/>
          <w:sz w:val="22"/>
          <w:szCs w:val="22"/>
        </w:rPr>
        <w:t xml:space="preserve"> and were depleted of </w:t>
      </w:r>
      <w:r w:rsidRPr="00F16347">
        <w:rPr>
          <w:rFonts w:ascii="Arial" w:eastAsia="Arial" w:hAnsi="Arial" w:cs="Arial"/>
          <w:i/>
          <w:iCs/>
          <w:color w:val="000000" w:themeColor="text1"/>
          <w:sz w:val="22"/>
          <w:szCs w:val="22"/>
        </w:rPr>
        <w:t>Aeromonas</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Watts-diet fed fish enriched for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ZOR0006</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Peptostreptococcus</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Cetobacterium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Tabrizicola</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Cellvibrio</w:t>
      </w:r>
      <w:r w:rsidRPr="00F16347">
        <w:rPr>
          <w:rFonts w:ascii="Arial" w:eastAsia="Arial" w:hAnsi="Arial" w:cs="Arial"/>
          <w:color w:val="000000" w:themeColor="text1"/>
          <w:sz w:val="22"/>
          <w:szCs w:val="22"/>
        </w:rPr>
        <w:t xml:space="preserve">, and unnamed genera of </w:t>
      </w:r>
      <w:r w:rsidRPr="00F16347">
        <w:rPr>
          <w:rFonts w:ascii="Arial" w:eastAsia="Arial" w:hAnsi="Arial" w:cs="Arial"/>
          <w:i/>
          <w:iCs/>
          <w:color w:val="000000" w:themeColor="text1"/>
          <w:sz w:val="22"/>
          <w:szCs w:val="22"/>
        </w:rPr>
        <w:t>Microscillaceae</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Chitinibacteraceae</w:t>
      </w:r>
      <w:r w:rsidRPr="00F16347">
        <w:rPr>
          <w:rFonts w:ascii="Arial" w:eastAsia="Arial" w:hAnsi="Arial" w:cs="Arial"/>
          <w:color w:val="000000" w:themeColor="text1"/>
          <w:sz w:val="22"/>
          <w:szCs w:val="22"/>
        </w:rPr>
        <w:t xml:space="preserve">, and depleted of </w:t>
      </w:r>
      <w:r w:rsidRPr="00F16347">
        <w:rPr>
          <w:rFonts w:ascii="Arial" w:eastAsia="Arial" w:hAnsi="Arial" w:cs="Arial"/>
          <w:i/>
          <w:iCs/>
          <w:color w:val="000000" w:themeColor="text1"/>
          <w:sz w:val="22"/>
          <w:szCs w:val="22"/>
        </w:rPr>
        <w:t>Crenobacter</w:t>
      </w:r>
      <w:r w:rsidRPr="00F16347">
        <w:rPr>
          <w:rFonts w:ascii="Arial" w:eastAsia="Arial" w:hAnsi="Arial" w:cs="Arial"/>
          <w:color w:val="000000" w:themeColor="text1"/>
          <w:sz w:val="22"/>
          <w:szCs w:val="22"/>
        </w:rPr>
        <w:t xml:space="preserve"> and a </w:t>
      </w:r>
      <w:r w:rsidRPr="00F16347">
        <w:rPr>
          <w:rFonts w:ascii="Arial" w:eastAsia="Arial" w:hAnsi="Arial" w:cs="Arial"/>
          <w:i/>
          <w:iCs/>
          <w:color w:val="000000" w:themeColor="text1"/>
          <w:sz w:val="22"/>
          <w:szCs w:val="22"/>
        </w:rPr>
        <w:t>Sutterellaceae</w:t>
      </w:r>
      <w:r w:rsidRPr="00F16347">
        <w:rPr>
          <w:rFonts w:ascii="Arial" w:eastAsia="Arial" w:hAnsi="Arial" w:cs="Arial"/>
          <w:color w:val="000000" w:themeColor="text1"/>
          <w:sz w:val="22"/>
          <w:szCs w:val="22"/>
        </w:rPr>
        <w:t xml:space="preserve"> genus. ZIRC-diet fed fish enriched for </w:t>
      </w:r>
      <w:r w:rsidRPr="00F16347">
        <w:rPr>
          <w:rFonts w:ascii="Arial" w:eastAsia="Arial" w:hAnsi="Arial" w:cs="Arial"/>
          <w:i/>
          <w:iCs/>
          <w:color w:val="000000" w:themeColor="text1"/>
          <w:sz w:val="22"/>
          <w:szCs w:val="22"/>
        </w:rPr>
        <w:t>Cloacibacterium</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Acinetobacter</w:t>
      </w:r>
      <w:r w:rsidRPr="00F16347">
        <w:rPr>
          <w:rFonts w:ascii="Arial" w:eastAsia="Arial" w:hAnsi="Arial" w:cs="Arial"/>
          <w:color w:val="000000" w:themeColor="text1"/>
          <w:sz w:val="22"/>
          <w:szCs w:val="22"/>
        </w:rPr>
        <w:t xml:space="preserve">, and depleted of </w:t>
      </w:r>
      <w:r w:rsidRPr="00F16347">
        <w:rPr>
          <w:rFonts w:ascii="Arial" w:eastAsia="Arial" w:hAnsi="Arial" w:cs="Arial"/>
          <w:i/>
          <w:iCs/>
          <w:color w:val="000000" w:themeColor="text1"/>
          <w:sz w:val="22"/>
          <w:szCs w:val="22"/>
        </w:rPr>
        <w:t>Fluviicola</w:t>
      </w:r>
      <w:r w:rsidRPr="00F16347">
        <w:rPr>
          <w:rFonts w:ascii="Arial" w:eastAsia="Arial" w:hAnsi="Arial" w:cs="Arial"/>
          <w:color w:val="000000" w:themeColor="text1"/>
          <w:sz w:val="22"/>
          <w:szCs w:val="22"/>
        </w:rPr>
        <w:t>. Many of these taxa are identified as common members of the zebrafish gut microbiome</w:t>
      </w:r>
      <w:r w:rsidR="190B05CD" w:rsidRPr="00F16347">
        <w:rPr>
          <w:rFonts w:ascii="Arial" w:hAnsi="Arial" w:cs="Arial"/>
          <w:color w:val="000000" w:themeColor="text1"/>
          <w:sz w:val="22"/>
          <w:szCs w:val="22"/>
        </w:rPr>
        <w:fldChar w:fldCharType="begin"/>
      </w:r>
      <w:r w:rsidR="004258CD">
        <w:rPr>
          <w:rFonts w:ascii="Arial" w:hAnsi="Arial" w:cs="Arial"/>
          <w:color w:val="000000" w:themeColor="text1"/>
          <w:sz w:val="22"/>
          <w:szCs w:val="22"/>
        </w:rPr>
        <w:instrText xml:space="preserve"> ADDIN ZOTERO_ITEM CSL_CITATION {"citationID":"uikWE4Bi","properties":{"formattedCitation":"\\super 14,15\\nosupersub{}","plainCitation":"14,15","noteIndex":0},"citationItems":[{"id":1269,"uris":["http://zotero.org/users/5603014/items/HHYHTF2G"],"itemData":{"id":1269,"type":"article-journal","abstract":"Zebrafish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F"}],"issued":{"date-parts":[["2011",10]]},"citation-key":"roeselers2011"}}],"schema":"https://github.com/citation-style-language/schema/raw/master/csl-citation.json"} </w:instrText>
      </w:r>
      <w:r w:rsidR="190B05CD" w:rsidRPr="00F16347">
        <w:rPr>
          <w:rFonts w:ascii="Arial" w:hAnsi="Arial" w:cs="Arial"/>
          <w:color w:val="000000" w:themeColor="text1"/>
          <w:sz w:val="22"/>
          <w:szCs w:val="22"/>
        </w:rPr>
        <w:fldChar w:fldCharType="separate"/>
      </w:r>
      <w:r w:rsidR="004258CD" w:rsidRPr="004258CD">
        <w:rPr>
          <w:rFonts w:ascii="Arial" w:hAnsi="Arial" w:cs="Arial"/>
          <w:color w:val="000000"/>
          <w:sz w:val="22"/>
          <w:vertAlign w:val="superscript"/>
        </w:rPr>
        <w:t>14,15</w:t>
      </w:r>
      <w:r w:rsidR="190B05CD" w:rsidRPr="00F16347">
        <w:rPr>
          <w:rFonts w:ascii="Arial" w:hAnsi="Arial" w:cs="Arial"/>
          <w:color w:val="000000" w:themeColor="text1"/>
          <w:sz w:val="22"/>
          <w:szCs w:val="22"/>
        </w:rPr>
        <w:fldChar w:fldCharType="end"/>
      </w:r>
      <w:r w:rsidRPr="00F16347">
        <w:rPr>
          <w:rFonts w:ascii="Arial" w:eastAsia="Arial" w:hAnsi="Arial" w:cs="Arial"/>
          <w:color w:val="000000" w:themeColor="text1"/>
          <w:sz w:val="22"/>
          <w:szCs w:val="22"/>
        </w:rPr>
        <w:t>. These results indicate that diet differentially supports particular members of the zebrafish microbiome community.</w:t>
      </w:r>
    </w:p>
    <w:p w14:paraId="202E3B17" w14:textId="527BBF50" w:rsidR="00130C7D" w:rsidRPr="00F16347" w:rsidRDefault="00130C7D" w:rsidP="00055851">
      <w:pPr>
        <w:spacing w:line="360" w:lineRule="auto"/>
        <w:rPr>
          <w:rFonts w:ascii="Arial" w:eastAsia="Arial" w:hAnsi="Arial" w:cs="Arial"/>
          <w:sz w:val="22"/>
          <w:szCs w:val="22"/>
        </w:rPr>
      </w:pPr>
    </w:p>
    <w:p w14:paraId="36C02185" w14:textId="6B1BAFA5" w:rsidR="00130C7D" w:rsidRPr="00F16347" w:rsidRDefault="00130C7D" w:rsidP="00055851">
      <w:pPr>
        <w:spacing w:line="360" w:lineRule="auto"/>
        <w:rPr>
          <w:rFonts w:ascii="Arial" w:eastAsia="Arial" w:hAnsi="Arial" w:cs="Arial"/>
          <w:sz w:val="22"/>
          <w:szCs w:val="22"/>
        </w:rPr>
        <w:sectPr w:rsidR="00130C7D" w:rsidRPr="00F16347" w:rsidSect="00061986">
          <w:headerReference w:type="default" r:id="rId17"/>
          <w:pgSz w:w="12240" w:h="15840"/>
          <w:pgMar w:top="720" w:right="720" w:bottom="720" w:left="720" w:header="720" w:footer="720" w:gutter="0"/>
          <w:lnNumType w:countBy="1" w:restart="continuous"/>
          <w:cols w:space="720"/>
          <w:docGrid w:linePitch="360"/>
        </w:sectPr>
      </w:pPr>
    </w:p>
    <w:p w14:paraId="02781BD9" w14:textId="1F493EB0" w:rsidR="003251A0" w:rsidRPr="00F16347" w:rsidRDefault="00675FA2" w:rsidP="00055851">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2</w:t>
      </w:r>
      <w:r w:rsidR="00F01CA1" w:rsidRPr="00F16347">
        <w:rPr>
          <w:rFonts w:ascii="Arial" w:eastAsia="Calibri" w:hAnsi="Arial" w:cs="Arial"/>
          <w:b/>
          <w:bCs/>
          <w:color w:val="000000" w:themeColor="text1"/>
          <w:sz w:val="22"/>
          <w:szCs w:val="22"/>
        </w:rPr>
        <w:t xml:space="preserve">. </w:t>
      </w:r>
      <w:r w:rsidR="003251A0" w:rsidRPr="00F16347">
        <w:rPr>
          <w:rFonts w:ascii="Arial" w:eastAsia="Calibri" w:hAnsi="Arial" w:cs="Arial"/>
          <w:b/>
          <w:bCs/>
          <w:color w:val="000000" w:themeColor="text1"/>
          <w:sz w:val="22"/>
          <w:szCs w:val="22"/>
        </w:rPr>
        <w:t>Diet impacts the successional development of the zebrafish gut microbiome</w:t>
      </w:r>
    </w:p>
    <w:p w14:paraId="699613ED" w14:textId="77777777" w:rsidR="005A4BAB" w:rsidRPr="00F16347" w:rsidRDefault="005A4BAB" w:rsidP="00055851">
      <w:pPr>
        <w:spacing w:line="360" w:lineRule="auto"/>
        <w:rPr>
          <w:rFonts w:ascii="Arial" w:eastAsia="Calibri" w:hAnsi="Arial" w:cs="Arial"/>
          <w:color w:val="000000" w:themeColor="text1"/>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84"/>
        <w:gridCol w:w="3621"/>
        <w:gridCol w:w="3585"/>
      </w:tblGrid>
      <w:tr w:rsidR="00F2360E" w:rsidRPr="00F16347" w14:paraId="5F6C7970" w14:textId="77777777" w:rsidTr="133C574C">
        <w:tc>
          <w:tcPr>
            <w:tcW w:w="3596" w:type="dxa"/>
          </w:tcPr>
          <w:p w14:paraId="65EC1C8A" w14:textId="2E0FC428"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A</w:t>
            </w:r>
          </w:p>
          <w:p w14:paraId="5075B558" w14:textId="27AB77A6"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5A2A4B2" wp14:editId="0D455AA2">
                  <wp:extent cx="2148840" cy="2148840"/>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473808C3" w14:textId="4BB4F343"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B</w:t>
            </w:r>
          </w:p>
          <w:p w14:paraId="4EBADA8B" w14:textId="7EAC1564"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2ABD9E82" wp14:editId="5C5AB567">
                  <wp:extent cx="2148840" cy="2148840"/>
                  <wp:effectExtent l="0" t="0" r="0" b="0"/>
                  <wp:docPr id="71" name="Picture 7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C96E251" w14:textId="33750D13" w:rsidR="00CD691C" w:rsidRPr="00F16347" w:rsidRDefault="133C574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C</w:t>
            </w:r>
          </w:p>
          <w:p w14:paraId="715EDDB6" w14:textId="01216671" w:rsidR="005A4BAB" w:rsidRPr="00F16347" w:rsidRDefault="00BB05C8"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9333E7A" wp14:editId="011C7786">
                  <wp:extent cx="2143125" cy="2143125"/>
                  <wp:effectExtent l="0" t="0" r="0" b="0"/>
                  <wp:docPr id="1634035758" name="Picture 16340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r>
      <w:tr w:rsidR="00F2360E" w:rsidRPr="00F16347" w14:paraId="6CB5F719" w14:textId="77777777" w:rsidTr="133C574C">
        <w:tc>
          <w:tcPr>
            <w:tcW w:w="3596" w:type="dxa"/>
          </w:tcPr>
          <w:p w14:paraId="5F7BB44C" w14:textId="57B56CE4" w:rsidR="005A4BAB"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D</w:t>
            </w:r>
            <w:r w:rsidR="007C52B3" w:rsidRPr="00F16347">
              <w:rPr>
                <w:rFonts w:ascii="Arial" w:eastAsia="Calibri" w:hAnsi="Arial" w:cs="Arial"/>
                <w:noProof/>
                <w:color w:val="000000" w:themeColor="text1"/>
                <w:sz w:val="22"/>
                <w:szCs w:val="22"/>
              </w:rPr>
              <w:drawing>
                <wp:inline distT="0" distB="0" distL="0" distR="0" wp14:anchorId="661F4BE8" wp14:editId="29098F4D">
                  <wp:extent cx="2148840" cy="2148840"/>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1A928F6" w14:textId="7195261A"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E</w:t>
            </w:r>
          </w:p>
          <w:p w14:paraId="27C0B60E" w14:textId="3DE640EF" w:rsidR="005A4BAB" w:rsidRPr="00F16347" w:rsidRDefault="007C52B3"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9A38797" wp14:editId="620F6A4A">
                  <wp:extent cx="2167128" cy="2167128"/>
                  <wp:effectExtent l="0" t="0" r="508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7128" cy="2167128"/>
                          </a:xfrm>
                          <a:prstGeom prst="rect">
                            <a:avLst/>
                          </a:prstGeom>
                        </pic:spPr>
                      </pic:pic>
                    </a:graphicData>
                  </a:graphic>
                </wp:inline>
              </w:drawing>
            </w:r>
          </w:p>
        </w:tc>
        <w:tc>
          <w:tcPr>
            <w:tcW w:w="3597" w:type="dxa"/>
          </w:tcPr>
          <w:p w14:paraId="5E9DFF7E" w14:textId="5C5B9798"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F</w:t>
            </w:r>
          </w:p>
          <w:p w14:paraId="271506E3" w14:textId="1B27BDA8" w:rsidR="00C35553" w:rsidRPr="00F16347" w:rsidRDefault="00F203FE"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0FBFD3EA" wp14:editId="22F1E241">
                  <wp:extent cx="2148840" cy="214884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005A4BAB" w:rsidRPr="00F16347" w14:paraId="3B2010D8" w14:textId="77777777" w:rsidTr="133C574C">
        <w:tc>
          <w:tcPr>
            <w:tcW w:w="10790" w:type="dxa"/>
            <w:gridSpan w:val="3"/>
          </w:tcPr>
          <w:p w14:paraId="56489F9C" w14:textId="05955C5E" w:rsidR="005A4BAB" w:rsidRPr="00F16347" w:rsidRDefault="005A4BAB" w:rsidP="00DF740E">
            <w:pPr>
              <w:spacing w:line="360" w:lineRule="auto"/>
              <w:rPr>
                <w:rFonts w:ascii="Arial" w:eastAsia="Calibri" w:hAnsi="Arial" w:cs="Arial"/>
                <w:color w:val="000000" w:themeColor="text1"/>
                <w:sz w:val="22"/>
                <w:szCs w:val="22"/>
              </w:rPr>
            </w:pPr>
            <w:r w:rsidRPr="00F16347">
              <w:rPr>
                <w:rFonts w:ascii="Arial" w:eastAsia="Calibri" w:hAnsi="Arial" w:cs="Arial"/>
                <w:b/>
                <w:bCs/>
                <w:color w:val="000000" w:themeColor="text1"/>
                <w:sz w:val="22"/>
                <w:szCs w:val="22"/>
              </w:rPr>
              <w:t xml:space="preserve">Figure </w:t>
            </w:r>
            <w:r w:rsidR="00167907" w:rsidRPr="00F16347">
              <w:rPr>
                <w:rFonts w:ascii="Arial" w:eastAsia="Calibri" w:hAnsi="Arial" w:cs="Arial"/>
                <w:b/>
                <w:bCs/>
                <w:color w:val="000000" w:themeColor="text1"/>
                <w:sz w:val="22"/>
                <w:szCs w:val="22"/>
              </w:rPr>
              <w:t>3</w:t>
            </w:r>
            <w:r w:rsidRPr="00F16347">
              <w:rPr>
                <w:rFonts w:ascii="Arial" w:eastAsia="Calibri" w:hAnsi="Arial" w:cs="Arial"/>
                <w:b/>
                <w:bCs/>
                <w:color w:val="000000" w:themeColor="text1"/>
                <w:sz w:val="22"/>
                <w:szCs w:val="22"/>
              </w:rPr>
              <w:t>:</w:t>
            </w:r>
            <w:r w:rsidRPr="00F16347">
              <w:rPr>
                <w:rFonts w:ascii="Arial" w:eastAsia="Calibri" w:hAnsi="Arial" w:cs="Arial"/>
                <w:color w:val="000000" w:themeColor="text1"/>
                <w:sz w:val="22"/>
                <w:szCs w:val="22"/>
              </w:rPr>
              <w:t xml:space="preserve"> </w:t>
            </w:r>
            <w:r w:rsidR="00F7598B" w:rsidRPr="00F16347">
              <w:rPr>
                <w:rFonts w:ascii="Arial" w:eastAsia="Calibri" w:hAnsi="Arial" w:cs="Arial"/>
                <w:color w:val="000000" w:themeColor="text1"/>
                <w:sz w:val="22"/>
                <w:szCs w:val="22"/>
              </w:rPr>
              <w:t>Development is associated with altered microbiome composition</w:t>
            </w:r>
            <w:r w:rsidR="00387EB0" w:rsidRPr="00F16347">
              <w:rPr>
                <w:rFonts w:ascii="Arial" w:eastAsia="Calibri" w:hAnsi="Arial" w:cs="Arial"/>
                <w:color w:val="000000" w:themeColor="text1"/>
                <w:sz w:val="22"/>
                <w:szCs w:val="22"/>
              </w:rPr>
              <w:t>.</w:t>
            </w:r>
            <w:r w:rsidR="006C6500" w:rsidRPr="00F16347">
              <w:rPr>
                <w:rFonts w:ascii="Arial" w:eastAsia="Calibri" w:hAnsi="Arial" w:cs="Arial"/>
                <w:color w:val="000000" w:themeColor="text1"/>
                <w:sz w:val="22"/>
                <w:szCs w:val="22"/>
              </w:rPr>
              <w:t xml:space="preserve"> </w:t>
            </w:r>
            <w:r w:rsidR="006C6500" w:rsidRPr="00F16347">
              <w:rPr>
                <w:rFonts w:ascii="Arial" w:hAnsi="Arial" w:cs="Arial"/>
                <w:b/>
                <w:bCs/>
                <w:color w:val="000000"/>
                <w:sz w:val="22"/>
                <w:szCs w:val="22"/>
              </w:rPr>
              <w:t>(A)</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Shannon Entropy</w:t>
            </w:r>
            <w:r w:rsidR="006C6500" w:rsidRPr="00F16347">
              <w:rPr>
                <w:rFonts w:ascii="Arial" w:hAnsi="Arial" w:cs="Arial"/>
                <w:color w:val="000000"/>
                <w:sz w:val="22"/>
                <w:szCs w:val="22"/>
              </w:rPr>
              <w:t xml:space="preserve"> of diversity shows that gut microbiome diversity significantly differs between </w:t>
            </w:r>
            <w:r w:rsidR="00273850" w:rsidRPr="00F16347">
              <w:rPr>
                <w:rFonts w:ascii="Arial" w:hAnsi="Arial" w:cs="Arial"/>
                <w:color w:val="000000"/>
                <w:sz w:val="22"/>
                <w:szCs w:val="22"/>
              </w:rPr>
              <w:t>Watts</w:t>
            </w:r>
            <w:r w:rsidR="00A07DCF" w:rsidRPr="00F16347">
              <w:rPr>
                <w:rFonts w:ascii="Arial" w:hAnsi="Arial" w:cs="Arial"/>
                <w:color w:val="000000"/>
                <w:sz w:val="22"/>
                <w:szCs w:val="22"/>
              </w:rPr>
              <w:t>-</w:t>
            </w:r>
            <w:r w:rsidR="00273850" w:rsidRPr="00F16347">
              <w:rPr>
                <w:rFonts w:ascii="Arial" w:hAnsi="Arial" w:cs="Arial"/>
                <w:color w:val="000000"/>
                <w:sz w:val="22"/>
                <w:szCs w:val="22"/>
              </w:rPr>
              <w:t>diet fed fish</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to</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fish fed the Gemma</w:t>
            </w:r>
            <w:r w:rsidR="00A07DCF" w:rsidRPr="00F16347">
              <w:rPr>
                <w:rFonts w:ascii="Arial" w:hAnsi="Arial" w:cs="Arial"/>
                <w:color w:val="000000"/>
                <w:sz w:val="22"/>
                <w:szCs w:val="22"/>
              </w:rPr>
              <w:t>-</w:t>
            </w:r>
            <w:r w:rsidR="00273850" w:rsidRPr="00F16347">
              <w:rPr>
                <w:rFonts w:ascii="Arial" w:hAnsi="Arial" w:cs="Arial"/>
                <w:color w:val="000000"/>
                <w:sz w:val="22"/>
                <w:szCs w:val="22"/>
              </w:rPr>
              <w:t xml:space="preserve"> and ZIRC</w:t>
            </w:r>
            <w:r w:rsidR="00A07DCF" w:rsidRPr="00F16347">
              <w:rPr>
                <w:rFonts w:ascii="Arial" w:hAnsi="Arial" w:cs="Arial"/>
                <w:color w:val="000000"/>
                <w:sz w:val="22"/>
                <w:szCs w:val="22"/>
              </w:rPr>
              <w:t>-</w:t>
            </w:r>
            <w:r w:rsidR="00273850" w:rsidRPr="00F16347">
              <w:rPr>
                <w:rFonts w:ascii="Arial" w:hAnsi="Arial" w:cs="Arial"/>
                <w:color w:val="000000"/>
                <w:sz w:val="22"/>
                <w:szCs w:val="22"/>
              </w:rPr>
              <w:t>diets</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hAnsi="Arial" w:cs="Arial"/>
                <w:color w:val="000000"/>
                <w:sz w:val="22"/>
                <w:szCs w:val="22"/>
              </w:rPr>
              <w:t xml:space="preserve"> months post fertilization (</w:t>
            </w:r>
            <w:r w:rsidR="000151F2" w:rsidRPr="00F16347">
              <w:rPr>
                <w:rFonts w:ascii="Arial" w:eastAsia="Arial" w:hAnsi="Arial" w:cs="Arial"/>
                <w:color w:val="000000" w:themeColor="text1"/>
                <w:sz w:val="22"/>
                <w:szCs w:val="22"/>
              </w:rPr>
              <w:t>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 xml:space="preserve">. </w:t>
            </w:r>
            <w:r w:rsidR="006C6500" w:rsidRPr="00F16347">
              <w:rPr>
                <w:rFonts w:ascii="Arial" w:hAnsi="Arial" w:cs="Arial"/>
                <w:b/>
                <w:bCs/>
                <w:color w:val="000000"/>
                <w:sz w:val="22"/>
                <w:szCs w:val="22"/>
              </w:rPr>
              <w:t>(B)</w:t>
            </w:r>
            <w:r w:rsidR="006C6500" w:rsidRPr="00F16347">
              <w:rPr>
                <w:rFonts w:ascii="Arial" w:hAnsi="Arial" w:cs="Arial"/>
                <w:sz w:val="22"/>
                <w:szCs w:val="22"/>
              </w:rPr>
              <w:t xml:space="preserve"> </w:t>
            </w:r>
            <w:r w:rsidR="006C6500" w:rsidRPr="00F16347">
              <w:rPr>
                <w:rFonts w:ascii="Arial" w:hAnsi="Arial" w:cs="Arial"/>
                <w:color w:val="000000"/>
                <w:sz w:val="22"/>
                <w:szCs w:val="22"/>
              </w:rPr>
              <w:t>Capscale ordination based on the Bray-Curtis dissimilarity of gut microbiome composition</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eastAsia="Arial" w:hAnsi="Arial" w:cs="Arial"/>
                <w:color w:val="000000" w:themeColor="text1"/>
                <w:sz w:val="22"/>
                <w:szCs w:val="22"/>
              </w:rPr>
              <w:t xml:space="preserve"> 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w:t>
            </w:r>
            <w:r w:rsidR="006C6500" w:rsidRPr="00F16347" w:rsidDel="006C6500">
              <w:rPr>
                <w:rFonts w:ascii="Arial" w:eastAsia="Calibri" w:hAnsi="Arial" w:cs="Arial"/>
                <w:color w:val="000000" w:themeColor="text1"/>
                <w:sz w:val="22"/>
                <w:szCs w:val="22"/>
              </w:rPr>
              <w:t xml:space="preserve"> </w:t>
            </w:r>
            <w:r w:rsidR="00F7598B" w:rsidRPr="00F16347">
              <w:rPr>
                <w:rFonts w:ascii="Arial" w:eastAsia="Calibri" w:hAnsi="Arial" w:cs="Arial"/>
                <w:b/>
                <w:bCs/>
                <w:color w:val="000000" w:themeColor="text1"/>
                <w:sz w:val="22"/>
                <w:szCs w:val="22"/>
              </w:rPr>
              <w:t>(</w:t>
            </w:r>
            <w:r w:rsidR="00F94EC5" w:rsidRPr="00F16347">
              <w:rPr>
                <w:rFonts w:ascii="Arial" w:eastAsia="Calibri" w:hAnsi="Arial" w:cs="Arial"/>
                <w:b/>
                <w:bCs/>
                <w:color w:val="000000" w:themeColor="text1"/>
                <w:sz w:val="22"/>
                <w:szCs w:val="22"/>
              </w:rPr>
              <w:t>C</w:t>
            </w:r>
            <w:r w:rsidR="00F7598B" w:rsidRPr="00F16347">
              <w:rPr>
                <w:rFonts w:ascii="Arial" w:eastAsia="Calibri" w:hAnsi="Arial" w:cs="Arial"/>
                <w:b/>
                <w:bCs/>
                <w:color w:val="000000" w:themeColor="text1"/>
                <w:sz w:val="22"/>
                <w:szCs w:val="22"/>
              </w:rPr>
              <w:t xml:space="preserve">) </w:t>
            </w:r>
            <w:r w:rsidR="00F7598B" w:rsidRPr="00F16347">
              <w:rPr>
                <w:rFonts w:ascii="Arial" w:eastAsia="Calibri" w:hAnsi="Arial" w:cs="Arial"/>
                <w:color w:val="000000" w:themeColor="text1"/>
                <w:sz w:val="22"/>
                <w:szCs w:val="22"/>
              </w:rPr>
              <w:t xml:space="preserve">Shannon </w:t>
            </w:r>
            <w:r w:rsidR="00372707" w:rsidRPr="00F16347">
              <w:rPr>
                <w:rFonts w:ascii="Arial" w:eastAsia="Calibri" w:hAnsi="Arial" w:cs="Arial"/>
                <w:color w:val="000000" w:themeColor="text1"/>
                <w:sz w:val="22"/>
                <w:szCs w:val="22"/>
              </w:rPr>
              <w:t xml:space="preserve">Entropy </w:t>
            </w:r>
            <w:r w:rsidR="00F7598B" w:rsidRPr="00F16347">
              <w:rPr>
                <w:rFonts w:ascii="Arial" w:eastAsia="Calibri" w:hAnsi="Arial" w:cs="Arial"/>
                <w:color w:val="000000" w:themeColor="text1"/>
                <w:sz w:val="22"/>
                <w:szCs w:val="22"/>
              </w:rPr>
              <w:t xml:space="preserve">for diversity </w:t>
            </w:r>
            <w:r w:rsidR="00715C41" w:rsidRPr="00F16347">
              <w:rPr>
                <w:rFonts w:ascii="Arial" w:eastAsia="Calibri" w:hAnsi="Arial" w:cs="Arial"/>
                <w:color w:val="000000" w:themeColor="text1"/>
                <w:sz w:val="22"/>
                <w:szCs w:val="22"/>
              </w:rPr>
              <w:t>show</w:t>
            </w:r>
            <w:r w:rsidR="00206447" w:rsidRPr="00F16347">
              <w:rPr>
                <w:rFonts w:ascii="Arial" w:eastAsia="Calibri" w:hAnsi="Arial" w:cs="Arial"/>
                <w:color w:val="000000" w:themeColor="text1"/>
                <w:sz w:val="22"/>
                <w:szCs w:val="22"/>
              </w:rPr>
              <w:t>s</w:t>
            </w:r>
            <w:r w:rsidR="00715C41" w:rsidRPr="00F16347">
              <w:rPr>
                <w:rFonts w:ascii="Arial" w:eastAsia="Calibri" w:hAnsi="Arial" w:cs="Arial"/>
                <w:color w:val="000000" w:themeColor="text1"/>
                <w:sz w:val="22"/>
                <w:szCs w:val="22"/>
              </w:rPr>
              <w:t xml:space="preserve"> </w:t>
            </w:r>
            <w:r w:rsidR="00372707" w:rsidRPr="00F16347">
              <w:rPr>
                <w:rFonts w:ascii="Arial" w:eastAsia="Calibri" w:hAnsi="Arial" w:cs="Arial"/>
                <w:color w:val="000000" w:themeColor="text1"/>
                <w:sz w:val="22"/>
                <w:szCs w:val="22"/>
              </w:rPr>
              <w:t>microbial gut diversity increases</w:t>
            </w:r>
            <w:r w:rsidR="004C1A24" w:rsidRPr="00F16347">
              <w:rPr>
                <w:rFonts w:ascii="Arial" w:eastAsia="Calibri" w:hAnsi="Arial" w:cs="Arial"/>
                <w:color w:val="000000" w:themeColor="text1"/>
                <w:sz w:val="22"/>
                <w:szCs w:val="22"/>
              </w:rPr>
              <w:t xml:space="preserve"> with development in 4 to 7</w:t>
            </w:r>
            <w:r w:rsidR="000151F2" w:rsidRPr="00F16347">
              <w:rPr>
                <w:rFonts w:ascii="Arial" w:eastAsia="Arial" w:hAnsi="Arial" w:cs="Arial"/>
                <w:color w:val="000000" w:themeColor="text1"/>
                <w:sz w:val="22"/>
                <w:szCs w:val="22"/>
              </w:rPr>
              <w:t xml:space="preserve"> mpf</w:t>
            </w:r>
            <w:r w:rsidR="00B13269" w:rsidRPr="00F16347">
              <w:rPr>
                <w:rFonts w:ascii="Arial" w:eastAsia="Calibri" w:hAnsi="Arial" w:cs="Arial"/>
                <w:color w:val="000000" w:themeColor="text1"/>
                <w:sz w:val="22"/>
                <w:szCs w:val="22"/>
              </w:rPr>
              <w:t xml:space="preserve"> zebra</w:t>
            </w:r>
            <w:r w:rsidR="00372707" w:rsidRPr="00F16347">
              <w:rPr>
                <w:rFonts w:ascii="Arial" w:eastAsia="Calibri" w:hAnsi="Arial" w:cs="Arial"/>
                <w:color w:val="000000" w:themeColor="text1"/>
                <w:sz w:val="22"/>
                <w:szCs w:val="22"/>
              </w:rPr>
              <w:t>fish fed the Gemma</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 xml:space="preserve"> and ZIRC</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diets, but not Watts</w:t>
            </w:r>
            <w:r w:rsidR="000159DA"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 fed fish</w:t>
            </w:r>
            <w:r w:rsidR="00715C41"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 xml:space="preserve">Capscale ordination of gut microbiome composition based on the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D</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 xml:space="preserve">Bray-Curtis dissimilarity by </w:t>
            </w:r>
            <w:r w:rsidR="00214BE2" w:rsidRPr="00F16347">
              <w:rPr>
                <w:rFonts w:ascii="Arial" w:hAnsi="Arial" w:cs="Arial"/>
                <w:color w:val="000000"/>
                <w:sz w:val="22"/>
                <w:szCs w:val="22"/>
              </w:rPr>
              <w:t xml:space="preserve">diet </w:t>
            </w:r>
            <w:r w:rsidR="00F7598B" w:rsidRPr="00F16347">
              <w:rPr>
                <w:rFonts w:ascii="Arial" w:hAnsi="Arial" w:cs="Arial"/>
                <w:color w:val="000000"/>
                <w:sz w:val="22"/>
                <w:szCs w:val="22"/>
              </w:rPr>
              <w:t xml:space="preserve">and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E</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Canberra measure by time</w:t>
            </w:r>
            <w:r w:rsidR="00F7598B" w:rsidRPr="00F16347">
              <w:rPr>
                <w:rFonts w:ascii="Arial" w:hAnsi="Arial" w:cs="Arial"/>
                <w:color w:val="000000"/>
                <w:sz w:val="22"/>
                <w:szCs w:val="22"/>
              </w:rPr>
              <w:t>.</w:t>
            </w:r>
            <w:r w:rsidR="00C87DF9" w:rsidRPr="00F16347">
              <w:rPr>
                <w:rFonts w:ascii="Arial" w:hAnsi="Arial" w:cs="Arial"/>
                <w:color w:val="000000"/>
                <w:sz w:val="22"/>
                <w:szCs w:val="22"/>
              </w:rPr>
              <w:t xml:space="preserve"> </w:t>
            </w:r>
            <w:r w:rsidR="00473E07" w:rsidRPr="00F16347">
              <w:rPr>
                <w:rFonts w:ascii="Arial" w:hAnsi="Arial" w:cs="Arial"/>
                <w:b/>
                <w:bCs/>
                <w:color w:val="000000"/>
                <w:sz w:val="22"/>
                <w:szCs w:val="22"/>
              </w:rPr>
              <w:t>(F)</w:t>
            </w:r>
            <w:r w:rsidR="00473E07" w:rsidRPr="00F16347">
              <w:rPr>
                <w:rFonts w:ascii="Arial" w:hAnsi="Arial" w:cs="Arial"/>
                <w:color w:val="000000"/>
                <w:sz w:val="22"/>
                <w:szCs w:val="22"/>
              </w:rPr>
              <w:t xml:space="preserve"> </w:t>
            </w:r>
            <w:r w:rsidR="00502476" w:rsidRPr="00F16347">
              <w:rPr>
                <w:rFonts w:ascii="Arial" w:hAnsi="Arial" w:cs="Arial"/>
                <w:color w:val="000000"/>
                <w:sz w:val="22"/>
                <w:szCs w:val="22"/>
              </w:rPr>
              <w:t>B</w:t>
            </w:r>
            <w:r w:rsidR="00473E07" w:rsidRPr="00F16347">
              <w:rPr>
                <w:rFonts w:ascii="Arial" w:hAnsi="Arial" w:cs="Arial"/>
                <w:color w:val="000000"/>
                <w:sz w:val="22"/>
                <w:szCs w:val="22"/>
              </w:rPr>
              <w:t>ody condition score negatively associate</w:t>
            </w:r>
            <w:r w:rsidR="008256BC" w:rsidRPr="00F16347">
              <w:rPr>
                <w:rFonts w:ascii="Arial" w:hAnsi="Arial" w:cs="Arial"/>
                <w:color w:val="000000"/>
                <w:sz w:val="22"/>
                <w:szCs w:val="22"/>
              </w:rPr>
              <w:t>s with</w:t>
            </w:r>
            <w:r w:rsidR="00F7598B" w:rsidRPr="00F16347">
              <w:rPr>
                <w:rFonts w:ascii="Arial" w:hAnsi="Arial" w:cs="Arial"/>
                <w:color w:val="000000"/>
                <w:sz w:val="22"/>
                <w:szCs w:val="22"/>
              </w:rPr>
              <w:t xml:space="preserve"> </w:t>
            </w:r>
            <w:r w:rsidR="00473E07" w:rsidRPr="00F16347">
              <w:rPr>
                <w:rFonts w:ascii="Arial" w:hAnsi="Arial" w:cs="Arial"/>
                <w:color w:val="000000"/>
                <w:sz w:val="22"/>
                <w:szCs w:val="22"/>
              </w:rPr>
              <w:t xml:space="preserve">gut </w:t>
            </w:r>
            <w:r w:rsidR="00AA6B15" w:rsidRPr="00F16347">
              <w:rPr>
                <w:rFonts w:ascii="Arial" w:hAnsi="Arial" w:cs="Arial"/>
                <w:color w:val="000000"/>
                <w:sz w:val="22"/>
                <w:szCs w:val="22"/>
              </w:rPr>
              <w:t>microbiome</w:t>
            </w:r>
            <w:r w:rsidR="00473E07" w:rsidRPr="00F16347">
              <w:rPr>
                <w:rFonts w:ascii="Arial" w:hAnsi="Arial" w:cs="Arial"/>
                <w:color w:val="000000"/>
                <w:sz w:val="22"/>
                <w:szCs w:val="22"/>
              </w:rPr>
              <w:t xml:space="preserve"> diversity</w:t>
            </w:r>
            <w:r w:rsidR="00172D85" w:rsidRPr="00F16347">
              <w:rPr>
                <w:rFonts w:ascii="Arial" w:hAnsi="Arial" w:cs="Arial"/>
                <w:color w:val="000000"/>
                <w:sz w:val="22"/>
                <w:szCs w:val="22"/>
              </w:rPr>
              <w:t xml:space="preserve"> as measured by Simpson’s Index</w:t>
            </w:r>
            <w:r w:rsidR="00502476" w:rsidRPr="00F16347">
              <w:rPr>
                <w:rFonts w:ascii="Arial" w:hAnsi="Arial" w:cs="Arial"/>
                <w:color w:val="000000"/>
                <w:sz w:val="22"/>
                <w:szCs w:val="22"/>
              </w:rPr>
              <w:t xml:space="preserve"> across </w:t>
            </w:r>
            <w:r w:rsidR="00172D85" w:rsidRPr="00F16347">
              <w:rPr>
                <w:rFonts w:ascii="Arial" w:hAnsi="Arial" w:cs="Arial"/>
                <w:color w:val="000000"/>
                <w:sz w:val="22"/>
                <w:szCs w:val="22"/>
              </w:rPr>
              <w:t>4 and 7</w:t>
            </w:r>
            <w:r w:rsidR="000151F2" w:rsidRPr="00F16347">
              <w:rPr>
                <w:rFonts w:ascii="Arial" w:eastAsia="Arial" w:hAnsi="Arial" w:cs="Arial"/>
                <w:color w:val="000000" w:themeColor="text1"/>
                <w:sz w:val="22"/>
                <w:szCs w:val="22"/>
              </w:rPr>
              <w:t xml:space="preserve"> mpf</w:t>
            </w:r>
            <w:r w:rsidR="000151F2" w:rsidRPr="00F16347">
              <w:rPr>
                <w:rFonts w:ascii="Arial" w:hAnsi="Arial" w:cs="Arial"/>
                <w:color w:val="000000"/>
                <w:sz w:val="22"/>
                <w:szCs w:val="22"/>
              </w:rPr>
              <w:t xml:space="preserve"> </w:t>
            </w:r>
            <w:r w:rsidR="00502476" w:rsidRPr="00F16347">
              <w:rPr>
                <w:rFonts w:ascii="Arial" w:hAnsi="Arial" w:cs="Arial"/>
                <w:color w:val="000000"/>
                <w:sz w:val="22"/>
                <w:szCs w:val="22"/>
              </w:rPr>
              <w:t>zebrafish fed the ZIRC diet</w:t>
            </w:r>
            <w:r w:rsidR="00473E07" w:rsidRPr="00F16347">
              <w:rPr>
                <w:rFonts w:ascii="Arial" w:hAnsi="Arial" w:cs="Arial"/>
                <w:color w:val="000000"/>
                <w:sz w:val="22"/>
                <w:szCs w:val="22"/>
              </w:rPr>
              <w:t xml:space="preserve">. </w:t>
            </w:r>
            <w:r w:rsidR="00F7598B" w:rsidRPr="00F16347">
              <w:rPr>
                <w:rFonts w:ascii="Arial" w:hAnsi="Arial" w:cs="Arial"/>
                <w:color w:val="000000"/>
                <w:sz w:val="22"/>
                <w:szCs w:val="22"/>
              </w:rPr>
              <w:t xml:space="preserve">The analysis shows </w:t>
            </w:r>
            <w:r w:rsidR="00897FD8" w:rsidRPr="00F16347">
              <w:rPr>
                <w:rFonts w:ascii="Arial" w:hAnsi="Arial" w:cs="Arial"/>
                <w:color w:val="000000"/>
                <w:sz w:val="22"/>
                <w:szCs w:val="22"/>
              </w:rPr>
              <w:t xml:space="preserve">that fish size </w:t>
            </w:r>
            <w:r w:rsidR="00F7598B" w:rsidRPr="00F16347">
              <w:rPr>
                <w:rFonts w:ascii="Arial" w:hAnsi="Arial" w:cs="Arial"/>
                <w:color w:val="000000"/>
                <w:sz w:val="22"/>
                <w:szCs w:val="22"/>
              </w:rPr>
              <w:t xml:space="preserve"> and gut microbiome composition significantly differs between the diets across development, and there may be diet-dependent link with physiology.</w:t>
            </w:r>
            <w:r w:rsidR="00CA53C2" w:rsidRPr="00F16347">
              <w:rPr>
                <w:rFonts w:ascii="Arial" w:hAnsi="Arial" w:cs="Arial"/>
                <w:color w:val="000000"/>
                <w:sz w:val="22"/>
                <w:szCs w:val="22"/>
              </w:rPr>
              <w:t xml:space="preserve"> A</w:t>
            </w:r>
            <w:r w:rsidR="00F7598B" w:rsidRPr="00F16347">
              <w:rPr>
                <w:rFonts w:ascii="Arial" w:hAnsi="Arial" w:cs="Arial"/>
                <w:color w:val="000000"/>
                <w:sz w:val="22"/>
                <w:szCs w:val="22"/>
              </w:rPr>
              <w:t xml:space="preserve"> “ns” indicates not significantly different, </w:t>
            </w:r>
            <w:r w:rsidR="00CA53C2" w:rsidRPr="00F16347">
              <w:rPr>
                <w:rFonts w:ascii="Arial" w:hAnsi="Arial" w:cs="Arial"/>
                <w:color w:val="000000"/>
                <w:sz w:val="22"/>
                <w:szCs w:val="22"/>
              </w:rPr>
              <w:t>“</w:t>
            </w:r>
            <w:r w:rsidR="00EA2862" w:rsidRPr="00F16347">
              <w:rPr>
                <w:rFonts w:ascii="Arial" w:hAnsi="Arial" w:cs="Arial"/>
                <w:color w:val="000000"/>
                <w:sz w:val="22"/>
                <w:szCs w:val="22"/>
              </w:rPr>
              <w:t>*</w:t>
            </w:r>
            <w:r w:rsidR="00CA53C2" w:rsidRPr="00F16347">
              <w:rPr>
                <w:rFonts w:ascii="Arial" w:hAnsi="Arial" w:cs="Arial"/>
                <w:color w:val="000000"/>
                <w:sz w:val="22"/>
                <w:szCs w:val="22"/>
              </w:rPr>
              <w:t>”</w:t>
            </w:r>
            <w:r w:rsidR="00EA2862" w:rsidRPr="00F16347">
              <w:rPr>
                <w:rFonts w:ascii="Arial" w:hAnsi="Arial" w:cs="Arial"/>
                <w:color w:val="000000"/>
                <w:sz w:val="22"/>
                <w:szCs w:val="22"/>
              </w:rPr>
              <w:t xml:space="preserve"> </w:t>
            </w:r>
            <w:r w:rsidR="00F7598B" w:rsidRPr="00F16347">
              <w:rPr>
                <w:rFonts w:ascii="Arial" w:hAnsi="Arial" w:cs="Arial"/>
                <w:color w:val="000000"/>
                <w:sz w:val="22"/>
                <w:szCs w:val="22"/>
              </w:rPr>
              <w:t>indicates significant differences below the 0.05</w:t>
            </w:r>
            <w:r w:rsidR="00EA2862" w:rsidRPr="00F16347">
              <w:rPr>
                <w:rFonts w:ascii="Arial" w:hAnsi="Arial" w:cs="Arial"/>
                <w:color w:val="000000"/>
                <w:sz w:val="22"/>
                <w:szCs w:val="22"/>
              </w:rPr>
              <w:t xml:space="preserve"> level</w:t>
            </w:r>
            <w:r w:rsidR="00F7598B" w:rsidRPr="00F16347">
              <w:rPr>
                <w:rFonts w:ascii="Arial" w:hAnsi="Arial" w:cs="Arial"/>
                <w:color w:val="000000"/>
                <w:sz w:val="22"/>
                <w:szCs w:val="22"/>
              </w:rPr>
              <w:t>.</w:t>
            </w:r>
          </w:p>
        </w:tc>
      </w:tr>
    </w:tbl>
    <w:p w14:paraId="14FE021A" w14:textId="77777777" w:rsidR="0015507B" w:rsidRPr="00F16347" w:rsidRDefault="0015507B" w:rsidP="00DF740E">
      <w:pPr>
        <w:spacing w:line="360" w:lineRule="auto"/>
        <w:rPr>
          <w:rFonts w:ascii="Arial" w:eastAsia="Calibri" w:hAnsi="Arial" w:cs="Arial"/>
          <w:color w:val="000000" w:themeColor="text1"/>
          <w:sz w:val="22"/>
          <w:szCs w:val="22"/>
        </w:rPr>
      </w:pPr>
    </w:p>
    <w:p w14:paraId="626DF480" w14:textId="6C789596" w:rsidR="0004448E" w:rsidRPr="00F16347" w:rsidRDefault="19BC0A5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To determine how maintaining fish on different diets impacts the development of the gut microbiome, we continued to grow fish from the same diet cohorts until 7 months post fertilization (mpf; Figure 1). Microbiome </w:t>
      </w:r>
      <w:r w:rsidRPr="00F16347">
        <w:rPr>
          <w:rFonts w:ascii="Arial" w:eastAsiaTheme="minorEastAsia" w:hAnsi="Arial" w:cs="Arial"/>
          <w:sz w:val="22"/>
          <w:szCs w:val="22"/>
        </w:rPr>
        <w:lastRenderedPageBreak/>
        <w:t xml:space="preserve">samples were collected from cohort members prior to quantification of fish weight and body condition score.  To determine the effect of diet on the </w:t>
      </w:r>
      <w:r w:rsidRPr="00F16347">
        <w:rPr>
          <w:rFonts w:ascii="Arial" w:eastAsia="Arial" w:hAnsi="Arial" w:cs="Arial"/>
          <w:sz w:val="22"/>
          <w:szCs w:val="22"/>
        </w:rPr>
        <w:t>body condition score and the gut microbiome</w:t>
      </w:r>
      <w:r w:rsidRPr="00F16347">
        <w:rPr>
          <w:rFonts w:ascii="Arial" w:eastAsiaTheme="minorEastAsia" w:hAnsi="Arial" w:cs="Arial"/>
          <w:sz w:val="22"/>
          <w:szCs w:val="22"/>
        </w:rPr>
        <w:t xml:space="preserve"> of 7mpf fish, we conducted the same analyses as we applied to the 4</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mpf fish. At 7</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 xml:space="preserve">mpf, we find body condition score is significantly associated with diet </w:t>
      </w:r>
      <w:r w:rsidRPr="00F16347">
        <w:rPr>
          <w:rFonts w:ascii="Arial" w:eastAsia="Arial" w:hAnsi="Arial" w:cs="Arial"/>
          <w:sz w:val="22"/>
          <w:szCs w:val="22"/>
        </w:rPr>
        <w:t>(P &lt; 0.05; Table S2.7.1)</w:t>
      </w:r>
      <w:r w:rsidRPr="00F16347">
        <w:rPr>
          <w:rFonts w:ascii="Arial" w:eastAsiaTheme="minorEastAsia" w:hAnsi="Arial" w:cs="Arial"/>
          <w:sz w:val="22"/>
          <w:szCs w:val="22"/>
        </w:rPr>
        <w:t xml:space="preserve">. </w:t>
      </w:r>
      <w:commentRangeStart w:id="46"/>
      <w:commentRangeEnd w:id="46"/>
      <w:r w:rsidR="190B05CD" w:rsidRPr="00F16347">
        <w:rPr>
          <w:rStyle w:val="CommentReference"/>
          <w:rFonts w:ascii="Arial" w:hAnsi="Arial" w:cs="Arial"/>
          <w:sz w:val="22"/>
          <w:szCs w:val="22"/>
        </w:rPr>
        <w:commentReference w:id="46"/>
      </w:r>
      <w:commentRangeStart w:id="47"/>
      <w:commentRangeEnd w:id="47"/>
      <w:r w:rsidR="190B05CD" w:rsidRPr="00F16347">
        <w:rPr>
          <w:rStyle w:val="CommentReference"/>
          <w:rFonts w:ascii="Arial" w:hAnsi="Arial" w:cs="Arial"/>
          <w:sz w:val="22"/>
          <w:szCs w:val="22"/>
        </w:rPr>
        <w:commentReference w:id="47"/>
      </w:r>
      <w:r w:rsidRPr="00F16347">
        <w:rPr>
          <w:rFonts w:ascii="Arial" w:eastAsiaTheme="minorEastAsia" w:hAnsi="Arial" w:cs="Arial"/>
          <w:sz w:val="22"/>
          <w:szCs w:val="22"/>
        </w:rPr>
        <w:t xml:space="preserve"> Additionally, linear regression analyses revealed statistically significant main effects of diet on gut microbiome alpha- and </w:t>
      </w:r>
      <w:commentRangeStart w:id="48"/>
      <w:r w:rsidRPr="00F16347">
        <w:rPr>
          <w:rFonts w:ascii="Arial" w:eastAsiaTheme="minorEastAsia" w:hAnsi="Arial" w:cs="Arial"/>
          <w:sz w:val="22"/>
          <w:szCs w:val="22"/>
        </w:rPr>
        <w:t>beta-diversity</w:t>
      </w:r>
      <w:commentRangeEnd w:id="48"/>
      <w:r w:rsidR="190B05CD" w:rsidRPr="00F16347">
        <w:rPr>
          <w:rStyle w:val="CommentReference"/>
          <w:rFonts w:ascii="Arial" w:hAnsi="Arial" w:cs="Arial"/>
          <w:sz w:val="22"/>
          <w:szCs w:val="22"/>
        </w:rPr>
        <w:commentReference w:id="48"/>
      </w:r>
      <w:r w:rsidRPr="00F16347">
        <w:rPr>
          <w:rFonts w:ascii="Arial" w:eastAsiaTheme="minorEastAsia" w:hAnsi="Arial" w:cs="Arial"/>
          <w:sz w:val="22"/>
          <w:szCs w:val="22"/>
        </w:rPr>
        <w:t xml:space="preserve"> for all metrics we considered (P &lt; 0.05; Fig 3A&amp;B, Table S2.7.2), but an ANOVA test of beta dispersion was not significantly different between diets for any beta-diversity metric (P &gt; 0.05; Table S2.7.3.2). These results demonstrate that diet impacts the physiology and gut microbiome of 7mpf fish.</w:t>
      </w:r>
    </w:p>
    <w:p w14:paraId="3CD7A411" w14:textId="77777777" w:rsidR="0004448E" w:rsidRPr="00F16347" w:rsidRDefault="0004448E" w:rsidP="00DF740E">
      <w:pPr>
        <w:spacing w:line="360" w:lineRule="auto"/>
        <w:rPr>
          <w:rFonts w:ascii="Arial" w:eastAsiaTheme="minorEastAsia" w:hAnsi="Arial" w:cs="Arial"/>
          <w:sz w:val="22"/>
          <w:szCs w:val="22"/>
        </w:rPr>
      </w:pPr>
    </w:p>
    <w:p w14:paraId="6B78A525" w14:textId="190CB3BA" w:rsidR="001079D1" w:rsidRPr="00F16347" w:rsidRDefault="65A434D3" w:rsidP="00DF740E">
      <w:pPr>
        <w:spacing w:line="360" w:lineRule="auto"/>
        <w:rPr>
          <w:rFonts w:ascii="Arial" w:eastAsia="Calibri" w:hAnsi="Arial" w:cs="Arial"/>
          <w:sz w:val="22"/>
          <w:szCs w:val="22"/>
        </w:rPr>
      </w:pPr>
      <w:r w:rsidRPr="00F16347">
        <w:rPr>
          <w:rFonts w:ascii="Arial" w:eastAsiaTheme="minorEastAsia" w:hAnsi="Arial" w:cs="Arial"/>
          <w:sz w:val="22"/>
          <w:szCs w:val="22"/>
        </w:rPr>
        <w:t>Next, we compared our results between the 4 and 7</w:t>
      </w:r>
      <w:r w:rsidR="008C692A" w:rsidRPr="00F16347">
        <w:rPr>
          <w:rFonts w:ascii="Arial" w:eastAsiaTheme="minorEastAsia" w:hAnsi="Arial" w:cs="Arial"/>
          <w:sz w:val="22"/>
          <w:szCs w:val="22"/>
        </w:rPr>
        <w:t xml:space="preserve"> </w:t>
      </w:r>
      <w:r w:rsidR="008C692A" w:rsidRPr="00F16347">
        <w:rPr>
          <w:rFonts w:ascii="Arial" w:eastAsia="Arial" w:hAnsi="Arial" w:cs="Arial"/>
          <w:color w:val="000000" w:themeColor="text1"/>
          <w:sz w:val="22"/>
          <w:szCs w:val="22"/>
        </w:rPr>
        <w:t>mpf</w:t>
      </w:r>
      <w:r w:rsidRPr="00F16347">
        <w:rPr>
          <w:rFonts w:ascii="Arial" w:eastAsiaTheme="minorEastAsia" w:hAnsi="Arial" w:cs="Arial"/>
          <w:sz w:val="22"/>
          <w:szCs w:val="22"/>
        </w:rPr>
        <w:t xml:space="preserve"> fish</w:t>
      </w:r>
      <w:r w:rsidRPr="00F16347">
        <w:rPr>
          <w:rFonts w:ascii="Arial" w:hAnsi="Arial" w:cs="Arial"/>
          <w:sz w:val="22"/>
          <w:szCs w:val="22"/>
        </w:rPr>
        <w:t xml:space="preserve"> to determine how diet impacts the successional development of the gut microbiome.</w:t>
      </w:r>
      <w:r w:rsidRPr="00F16347">
        <w:rPr>
          <w:rFonts w:ascii="Arial" w:eastAsiaTheme="minorEastAsia" w:hAnsi="Arial" w:cs="Arial"/>
          <w:sz w:val="22"/>
          <w:szCs w:val="22"/>
        </w:rPr>
        <w:t xml:space="preserve"> Linear regression revealed microbial gut alpha-diversity was significantly associated with the main effect of time (P &lt; 0.05; Table S2.2.2.2) for each diversity metric. However, we did not find a diet dependent effect on time </w:t>
      </w:r>
      <w:commentRangeStart w:id="49"/>
      <w:commentRangeEnd w:id="49"/>
      <w:r w:rsidR="190B05CD" w:rsidRPr="00F16347">
        <w:rPr>
          <w:rStyle w:val="CommentReference"/>
          <w:rFonts w:ascii="Arial" w:hAnsi="Arial" w:cs="Arial"/>
          <w:sz w:val="22"/>
          <w:szCs w:val="22"/>
        </w:rPr>
        <w:commentReference w:id="49"/>
      </w:r>
      <w:r w:rsidRPr="00F16347">
        <w:rPr>
          <w:rFonts w:ascii="Arial" w:eastAsiaTheme="minorEastAsia" w:hAnsi="Arial" w:cs="Arial"/>
          <w:sz w:val="22"/>
          <w:szCs w:val="22"/>
        </w:rPr>
        <w:t xml:space="preserve"> for any alpha-diversity metric we assessed (</w:t>
      </w:r>
      <w:r w:rsidRPr="00F16347">
        <w:rPr>
          <w:rFonts w:ascii="Arial" w:eastAsia="Calibri" w:hAnsi="Arial" w:cs="Arial"/>
          <w:sz w:val="22"/>
          <w:szCs w:val="22"/>
        </w:rPr>
        <w:t>P &gt; 0.05;</w:t>
      </w:r>
      <w:r w:rsidRPr="00F16347">
        <w:rPr>
          <w:rFonts w:ascii="Arial" w:eastAsiaTheme="minorEastAsia" w:hAnsi="Arial" w:cs="Arial"/>
          <w:sz w:val="22"/>
          <w:szCs w:val="22"/>
        </w:rPr>
        <w:t xml:space="preserve"> Table S2.2.2.2). </w:t>
      </w:r>
      <w:r w:rsidRPr="00F16347">
        <w:rPr>
          <w:rFonts w:ascii="Arial" w:hAnsi="Arial" w:cs="Arial"/>
          <w:sz w:val="22"/>
          <w:szCs w:val="22"/>
        </w:rPr>
        <w:t xml:space="preserve">A post hoc Tukey test clarified that microbiome diversity was significantly different between </w:t>
      </w:r>
      <w:r w:rsidR="008C692A" w:rsidRPr="00F16347">
        <w:rPr>
          <w:rFonts w:ascii="Arial" w:hAnsi="Arial" w:cs="Arial"/>
          <w:sz w:val="22"/>
          <w:szCs w:val="22"/>
        </w:rPr>
        <w:t>4 and 7 mpf</w:t>
      </w:r>
      <w:r w:rsidRPr="00F16347">
        <w:rPr>
          <w:rFonts w:ascii="Arial" w:hAnsi="Arial" w:cs="Arial"/>
          <w:sz w:val="22"/>
          <w:szCs w:val="22"/>
        </w:rPr>
        <w:t xml:space="preserve"> Gemma- and ZIRC-diet fed fish as measured by the Shannon and Simpson’s alpha-diversity metrics (</w:t>
      </w:r>
      <w:r w:rsidRPr="00F16347">
        <w:rPr>
          <w:rFonts w:ascii="Arial" w:eastAsia="Calibri" w:hAnsi="Arial" w:cs="Arial"/>
          <w:sz w:val="22"/>
          <w:szCs w:val="22"/>
        </w:rPr>
        <w:t xml:space="preserve">P &lt; 0.05; Figure 3C, </w:t>
      </w:r>
      <w:r w:rsidRPr="00F16347">
        <w:rPr>
          <w:rFonts w:ascii="Arial" w:hAnsi="Arial" w:cs="Arial"/>
          <w:sz w:val="22"/>
          <w:szCs w:val="22"/>
        </w:rPr>
        <w:t xml:space="preserve">Table S2.2.2.3), but we did not find a statistically significant association between </w:t>
      </w:r>
      <w:r w:rsidR="008C692A" w:rsidRPr="00F16347">
        <w:rPr>
          <w:rFonts w:ascii="Arial" w:hAnsi="Arial" w:cs="Arial"/>
          <w:sz w:val="22"/>
          <w:szCs w:val="22"/>
        </w:rPr>
        <w:t>4 and 7 mpf</w:t>
      </w:r>
      <w:r w:rsidRPr="00F16347">
        <w:rPr>
          <w:rFonts w:ascii="Arial" w:hAnsi="Arial" w:cs="Arial"/>
          <w:sz w:val="22"/>
          <w:szCs w:val="22"/>
        </w:rPr>
        <w:t xml:space="preserve"> Watts-diet fed fish with any alpha-diversity metric (</w:t>
      </w:r>
      <w:r w:rsidRPr="00F16347">
        <w:rPr>
          <w:rFonts w:ascii="Arial" w:eastAsia="Calibri" w:hAnsi="Arial" w:cs="Arial"/>
          <w:sz w:val="22"/>
          <w:szCs w:val="22"/>
        </w:rPr>
        <w:t xml:space="preserve">P &gt; 0.05; </w:t>
      </w:r>
      <w:r w:rsidRPr="00F16347">
        <w:rPr>
          <w:rFonts w:ascii="Arial" w:hAnsi="Arial" w:cs="Arial"/>
          <w:sz w:val="22"/>
          <w:szCs w:val="22"/>
        </w:rPr>
        <w:t>Table S2.2.2.3). These results indicate that the alpha-diversity of the gut microbiome of Watts-diet fed fish were temporally stable, while Gemma- and ZIRC-diet fed fish diversified over time in diet-consistent ways.</w:t>
      </w:r>
      <w:r w:rsidRPr="00F16347">
        <w:rPr>
          <w:rFonts w:ascii="Arial" w:eastAsia="Calibri" w:hAnsi="Arial" w:cs="Arial"/>
          <w:sz w:val="22"/>
          <w:szCs w:val="22"/>
        </w:rPr>
        <w:t xml:space="preserve"> </w:t>
      </w:r>
    </w:p>
    <w:p w14:paraId="3ED545DC" w14:textId="77777777" w:rsidR="001079D1" w:rsidRPr="00F16347" w:rsidRDefault="001079D1" w:rsidP="00DF740E">
      <w:pPr>
        <w:spacing w:line="360" w:lineRule="auto"/>
        <w:rPr>
          <w:rFonts w:ascii="Arial" w:eastAsia="Calibri" w:hAnsi="Arial" w:cs="Arial"/>
          <w:sz w:val="22"/>
          <w:szCs w:val="22"/>
        </w:rPr>
      </w:pPr>
    </w:p>
    <w:p w14:paraId="0C924082" w14:textId="47EDF78D" w:rsidR="001079D1" w:rsidRPr="00F16347" w:rsidRDefault="60BCF3F2" w:rsidP="00DF740E">
      <w:pPr>
        <w:spacing w:line="360" w:lineRule="auto"/>
        <w:rPr>
          <w:rFonts w:ascii="Arial" w:eastAsiaTheme="minorEastAsia" w:hAnsi="Arial" w:cs="Arial"/>
          <w:sz w:val="22"/>
          <w:szCs w:val="22"/>
        </w:rPr>
      </w:pPr>
      <w:r w:rsidRPr="00F16347">
        <w:rPr>
          <w:rFonts w:ascii="Arial" w:eastAsia="Calibri" w:hAnsi="Arial" w:cs="Arial"/>
          <w:sz w:val="22"/>
          <w:szCs w:val="22"/>
        </w:rPr>
        <w:t>A PERMANOVA test of the 4- and 7-mpf samples using the Bray-Curtis dissimilarity metric revealed that community composition was best explained by diet (P &lt; 0.05; Figure 2C, Table S2.4.1), but</w:t>
      </w:r>
      <w:commentRangeStart w:id="50"/>
      <w:r w:rsidRPr="00F16347">
        <w:rPr>
          <w:rFonts w:ascii="Arial" w:eastAsia="Calibri" w:hAnsi="Arial" w:cs="Arial"/>
          <w:sz w:val="22"/>
          <w:szCs w:val="22"/>
        </w:rPr>
        <w:t xml:space="preserve"> an analysis using the</w:t>
      </w:r>
      <w:commentRangeEnd w:id="50"/>
      <w:r w:rsidR="190B05CD" w:rsidRPr="00F16347">
        <w:rPr>
          <w:rStyle w:val="CommentReference"/>
          <w:rFonts w:ascii="Arial" w:hAnsi="Arial" w:cs="Arial"/>
          <w:sz w:val="22"/>
          <w:szCs w:val="22"/>
        </w:rPr>
        <w:commentReference w:id="50"/>
      </w:r>
      <w:r w:rsidRPr="00F16347">
        <w:rPr>
          <w:rFonts w:ascii="Arial" w:eastAsia="Calibri" w:hAnsi="Arial" w:cs="Arial"/>
          <w:sz w:val="22"/>
          <w:szCs w:val="22"/>
        </w:rPr>
        <w:t xml:space="preserve"> Canberra measure found that variation in microbiome composition was best explained by time (P &lt; 0.05; Fig 2D, Table S2.4.2). </w:t>
      </w:r>
      <w:r w:rsidRPr="00F16347">
        <w:rPr>
          <w:rFonts w:ascii="Arial" w:eastAsiaTheme="minorEastAsia" w:hAnsi="Arial" w:cs="Arial"/>
          <w:sz w:val="22"/>
          <w:szCs w:val="22"/>
        </w:rPr>
        <w:t xml:space="preserve">Given how these metrics weight the importance of abundant versus rarer taxa, respectively, these results indicate that abundant members of the microbiome community are more sensitive to the effects of diet, while rarer community members are sensitive to the effects of time. Moreover, we found beta-dispersion levels were significantly elevated between </w:t>
      </w:r>
      <w:r w:rsidR="008C692A" w:rsidRPr="00F16347">
        <w:rPr>
          <w:rFonts w:ascii="Arial" w:eastAsiaTheme="minorEastAsia" w:hAnsi="Arial" w:cs="Arial"/>
          <w:sz w:val="22"/>
          <w:szCs w:val="22"/>
        </w:rPr>
        <w:t>4 and 7 mpf</w:t>
      </w:r>
      <w:r w:rsidRPr="00F16347">
        <w:rPr>
          <w:rFonts w:ascii="Arial" w:eastAsiaTheme="minorEastAsia" w:hAnsi="Arial" w:cs="Arial"/>
          <w:sz w:val="22"/>
          <w:szCs w:val="22"/>
        </w:rPr>
        <w:t xml:space="preserve"> Gemma-diet fish when considering the Bray-Curtis and Sorensen metrics, in Watts-diet fed fish</w:t>
      </w:r>
      <w:r w:rsidRPr="00F16347">
        <w:rPr>
          <w:rFonts w:ascii="Arial" w:eastAsia="Arial" w:hAnsi="Arial" w:cs="Arial"/>
          <w:sz w:val="22"/>
          <w:szCs w:val="22"/>
        </w:rPr>
        <w:t xml:space="preserve"> when considering the Canberra and Sorensen metrics, and in ZIRC-diet fed fish </w:t>
      </w:r>
      <w:r w:rsidRPr="00F16347">
        <w:rPr>
          <w:rFonts w:ascii="Arial" w:eastAsiaTheme="minorEastAsia" w:hAnsi="Arial" w:cs="Arial"/>
          <w:sz w:val="22"/>
          <w:szCs w:val="22"/>
        </w:rPr>
        <w:t xml:space="preserve"> across all three beta-diversity metrics (</w:t>
      </w:r>
      <w:r w:rsidRPr="00F16347">
        <w:rPr>
          <w:rFonts w:ascii="Arial" w:eastAsia="Calibri" w:hAnsi="Arial" w:cs="Arial"/>
          <w:sz w:val="22"/>
          <w:szCs w:val="22"/>
        </w:rPr>
        <w:t>P &lt; 0.05; Table</w:t>
      </w:r>
      <w:r w:rsidRPr="00F16347">
        <w:rPr>
          <w:rFonts w:ascii="Arial" w:eastAsiaTheme="minorEastAsia" w:hAnsi="Arial" w:cs="Arial"/>
          <w:sz w:val="22"/>
          <w:szCs w:val="22"/>
        </w:rPr>
        <w:t xml:space="preserve"> S2.5.1). These results indicate that abundant and rarer gut microbiome community members were differentially impacted by the effects of time depending on diet. Collectively, these results indicate that diet can have a substantial impact on how the gut microbiome successionally develops in zebrafish. </w:t>
      </w:r>
    </w:p>
    <w:p w14:paraId="52C9B7B2" w14:textId="77777777" w:rsidR="001079D1" w:rsidRPr="00F16347" w:rsidRDefault="001079D1" w:rsidP="00DF740E">
      <w:pPr>
        <w:spacing w:line="360" w:lineRule="auto"/>
        <w:rPr>
          <w:rFonts w:ascii="Arial" w:eastAsiaTheme="minorEastAsia" w:hAnsi="Arial" w:cs="Arial"/>
          <w:sz w:val="22"/>
          <w:szCs w:val="22"/>
        </w:rPr>
      </w:pPr>
    </w:p>
    <w:p w14:paraId="1532B465" w14:textId="759C2A6E" w:rsidR="00F46B92" w:rsidRPr="005F6757" w:rsidRDefault="7D8B634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Differential abundance analysis revealed taxa that were significantly associated with the effects of time and diet. </w:t>
      </w:r>
      <w:commentRangeStart w:id="51"/>
      <w:commentRangeEnd w:id="51"/>
      <w:r w:rsidR="190B05CD" w:rsidRPr="00F16347">
        <w:rPr>
          <w:rStyle w:val="CommentReference"/>
          <w:rFonts w:ascii="Arial" w:hAnsi="Arial" w:cs="Arial"/>
          <w:sz w:val="22"/>
          <w:szCs w:val="22"/>
        </w:rPr>
        <w:commentReference w:id="51"/>
      </w:r>
      <w:commentRangeStart w:id="52"/>
      <w:r w:rsidRPr="00F16347">
        <w:rPr>
          <w:rFonts w:ascii="Arial" w:eastAsiaTheme="minorEastAsia" w:hAnsi="Arial" w:cs="Arial"/>
          <w:sz w:val="22"/>
          <w:szCs w:val="22"/>
        </w:rPr>
        <w:t xml:space="preserve"> one of the diets</w:t>
      </w:r>
      <w:commentRangeEnd w:id="52"/>
      <w:r w:rsidR="190B05CD" w:rsidRPr="00F16347">
        <w:rPr>
          <w:rStyle w:val="CommentReference"/>
          <w:rFonts w:ascii="Arial" w:hAnsi="Arial" w:cs="Arial"/>
          <w:sz w:val="22"/>
          <w:szCs w:val="22"/>
        </w:rPr>
        <w:commentReference w:id="52"/>
      </w:r>
      <w:r w:rsidRPr="00F16347">
        <w:rPr>
          <w:rFonts w:ascii="Arial" w:eastAsiaTheme="minorEastAsia" w:hAnsi="Arial" w:cs="Arial"/>
          <w:sz w:val="22"/>
          <w:szCs w:val="22"/>
        </w:rPr>
        <w:t xml:space="preserve"> (Table S2.6.1). </w:t>
      </w:r>
      <w:commentRangeStart w:id="53"/>
      <w:commentRangeEnd w:id="53"/>
      <w:r w:rsidR="190B05CD" w:rsidRPr="00F16347">
        <w:rPr>
          <w:rStyle w:val="CommentReference"/>
          <w:rFonts w:ascii="Arial" w:hAnsi="Arial" w:cs="Arial"/>
          <w:sz w:val="22"/>
          <w:szCs w:val="22"/>
        </w:rPr>
        <w:commentReference w:id="53"/>
      </w:r>
      <w:r w:rsidRPr="00F16347">
        <w:rPr>
          <w:rFonts w:ascii="Arial" w:eastAsiaTheme="minorEastAsia" w:hAnsi="Arial" w:cs="Arial"/>
          <w:sz w:val="22"/>
          <w:szCs w:val="22"/>
        </w:rPr>
        <w:t xml:space="preserve"> Across all three diets, the taxa that were more abundant included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Macellibacteroides</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and an unnamed genus in the </w:t>
      </w:r>
      <w:r w:rsidRPr="00F16347">
        <w:rPr>
          <w:rFonts w:ascii="Arial" w:eastAsiaTheme="minorEastAsia" w:hAnsi="Arial" w:cs="Arial"/>
          <w:i/>
          <w:iCs/>
          <w:sz w:val="22"/>
          <w:szCs w:val="22"/>
        </w:rPr>
        <w:t>Barnesiellaceae</w:t>
      </w:r>
      <w:r w:rsidRPr="00F16347">
        <w:rPr>
          <w:rFonts w:ascii="Arial" w:eastAsiaTheme="minorEastAsia" w:hAnsi="Arial" w:cs="Arial"/>
          <w:sz w:val="22"/>
          <w:szCs w:val="22"/>
        </w:rPr>
        <w:t xml:space="preserve"> family were </w:t>
      </w:r>
      <w:commentRangeStart w:id="54"/>
      <w:commentRangeEnd w:id="54"/>
      <w:r w:rsidR="190B05CD" w:rsidRPr="00F16347">
        <w:rPr>
          <w:rStyle w:val="CommentReference"/>
          <w:rFonts w:ascii="Arial" w:hAnsi="Arial" w:cs="Arial"/>
          <w:sz w:val="22"/>
          <w:szCs w:val="22"/>
        </w:rPr>
        <w:commentReference w:id="54"/>
      </w:r>
      <w:r w:rsidRPr="00F16347">
        <w:rPr>
          <w:rFonts w:ascii="Arial" w:eastAsiaTheme="minorEastAsia" w:hAnsi="Arial" w:cs="Arial"/>
          <w:sz w:val="22"/>
          <w:szCs w:val="22"/>
        </w:rPr>
        <w:t xml:space="preserve">, while </w:t>
      </w:r>
      <w:r w:rsidRPr="00F16347">
        <w:rPr>
          <w:rFonts w:ascii="Arial" w:eastAsiaTheme="minorEastAsia" w:hAnsi="Arial" w:cs="Arial"/>
          <w:sz w:val="22"/>
          <w:szCs w:val="22"/>
        </w:rPr>
        <w:lastRenderedPageBreak/>
        <w:t xml:space="preserve">taxa that were less abundant included </w:t>
      </w:r>
      <w:r w:rsidRPr="00F16347">
        <w:rPr>
          <w:rFonts w:ascii="Arial" w:eastAsiaTheme="minorEastAsia" w:hAnsi="Arial" w:cs="Arial"/>
          <w:i/>
          <w:iCs/>
          <w:sz w:val="22"/>
          <w:szCs w:val="22"/>
        </w:rPr>
        <w:t>Phreatobacter</w:t>
      </w:r>
      <w:r w:rsidRPr="00F16347">
        <w:rPr>
          <w:rFonts w:ascii="Arial" w:eastAsiaTheme="minorEastAsia" w:hAnsi="Arial" w:cs="Arial"/>
          <w:sz w:val="22"/>
          <w:szCs w:val="22"/>
        </w:rPr>
        <w:t xml:space="preserve"> and Flavobacterium. These results indicate that irrespective of diet, the abundances of taxa change over the course of zebrafish development. We also measured how taxon abundance changed over time within each diet</w:t>
      </w:r>
      <w:commentRangeStart w:id="55"/>
      <w:commentRangeEnd w:id="55"/>
      <w:r w:rsidR="190B05CD" w:rsidRPr="00F16347">
        <w:rPr>
          <w:rStyle w:val="CommentReference"/>
          <w:rFonts w:ascii="Arial" w:hAnsi="Arial" w:cs="Arial"/>
          <w:sz w:val="22"/>
          <w:szCs w:val="22"/>
        </w:rPr>
        <w:commentReference w:id="55"/>
      </w:r>
      <w:r w:rsidRPr="00F16347">
        <w:rPr>
          <w:rFonts w:ascii="Arial" w:eastAsiaTheme="minorEastAsia" w:hAnsi="Arial" w:cs="Arial"/>
          <w:sz w:val="22"/>
          <w:szCs w:val="22"/>
        </w:rPr>
        <w:t xml:space="preserve"> (Figure S2.6.2.5). The Gemma-diet fed fish were uniquely enriched for </w:t>
      </w:r>
      <w:r w:rsidRPr="00F16347">
        <w:rPr>
          <w:rFonts w:ascii="Arial" w:eastAsiaTheme="minorEastAsia" w:hAnsi="Arial" w:cs="Arial"/>
          <w:i/>
          <w:iCs/>
          <w:sz w:val="22"/>
          <w:szCs w:val="22"/>
        </w:rPr>
        <w:t>Exiguobacterium</w:t>
      </w:r>
      <w:r w:rsidRPr="00F16347">
        <w:rPr>
          <w:rFonts w:ascii="Arial" w:eastAsiaTheme="minorEastAsia" w:hAnsi="Arial" w:cs="Arial"/>
          <w:sz w:val="22"/>
          <w:szCs w:val="22"/>
        </w:rPr>
        <w:t xml:space="preserve"> (Table S2.6.2.1). </w:t>
      </w:r>
      <w:r w:rsidRPr="00F16347">
        <w:rPr>
          <w:rFonts w:ascii="Arial" w:eastAsiaTheme="minorEastAsia" w:hAnsi="Arial" w:cs="Arial"/>
          <w:i/>
          <w:iCs/>
          <w:sz w:val="22"/>
          <w:szCs w:val="22"/>
        </w:rPr>
        <w:t>Exiguobacterium</w:t>
      </w:r>
      <w:r w:rsidRPr="00F16347">
        <w:rPr>
          <w:rFonts w:ascii="Arial" w:eastAsiaTheme="minorEastAsia" w:hAnsi="Arial" w:cs="Arial"/>
          <w:sz w:val="22"/>
          <w:szCs w:val="22"/>
        </w:rPr>
        <w:t xml:space="preserve"> are gram-positive facultative anaerobes in the phylum Bacillota, and are linked to fatty acid metabolism in zebrafish </w:t>
      </w:r>
      <w:r w:rsidR="190B05CD" w:rsidRPr="00F16347">
        <w:rPr>
          <w:rFonts w:ascii="Arial" w:eastAsiaTheme="minorEastAsia" w:hAnsi="Arial" w:cs="Arial"/>
          <w:sz w:val="22"/>
          <w:szCs w:val="22"/>
        </w:rPr>
        <w:fldChar w:fldCharType="begin"/>
      </w:r>
      <w:r w:rsidR="004258CD">
        <w:rPr>
          <w:rFonts w:ascii="Arial" w:eastAsiaTheme="minorEastAsia" w:hAnsi="Arial" w:cs="Arial"/>
          <w:sz w:val="22"/>
          <w:szCs w:val="22"/>
        </w:rPr>
        <w:instrText xml:space="preserve"> ADDIN ZOTERO_ITEM CSL_CITATION {"citationID":"d5hPvMls","properties":{"formattedCitation":"\\super 20\\nosupersub{}","plainCitation":"20","noteIndex":0},"citationItems":[{"id":6255,"uris":["http://zotero.org/users/5603014/items/E8CW97SC"],"itemData":{"id":6255,"type":"article-journal","abstract":"Bacteria of the genus Exiguobacterium are low G + C, Gram-positive facultative anaerobes that have been repeatedly isolated from ancient Siberian permafrost. In addition, Exiguobacterium spp. have been isolated from markedly diverse sources, including Greenland glacial ice, hot springs at Yellowstone National Park, the rhizosphere of plants, and the environment of food processing plants. Strains of this hereto little known bacterium that have been retrieved from such different (and often extreme) environments are worthy of attention as they are likely to be specifically adapted to such environments and to carry variations in the genome which may correspond to psychrophilic and thermophilic adaptations. However, comparative genomic investigations of Exiguobacterium spp. from different sources have been limited. In this study, we employed different molecular approaches for the comparative analysis of 24 isolates from markedly diverse environments including ancient Siberian permafrost and hot springs at Yellowstone National Park. Pulsed-field gel electrophoresis (PFGE) with I-CeuI (an intron-encoded endonuclease), AscI and NotI were optimized for the determination of genomic fingerprints of nuclease-producing isolates. The application of a DNA macroarray for 82 putative stress-response genes yielded strain-specific hybridization profiles. Cluster analyses of 16S rRNA gene sequence data, PFGE I-CeuI restriction patterns and hybridization profiles suggested that Exiguobacterium strains formed two distinct divisions that generally agreed with temperature ranges for growth. With few exceptions (e.g., Greenland ice isolate GIC31), psychrotrophic and thermophilic isolates belonged to different divisions.","container-title":"Extremophiles","DOI":"10.1007/s00792-009-0243-5","ISSN":"1433-4909","issue":"3","journalAbbreviation":"Extremophiles","language":"en","page":"541-555","source":"Springer Link","title":"The Exiguobacterium genus: biodiversity and biogeography","title-short":"The Exiguobacterium genus","volume":"13","author":[{"family":"Vishnivetskaya","given":"Tatiana A."},{"family":"Kathariou","given":"Sophia"},{"family":"Tiedje","given":"James M."}],"issued":{"date-parts":[["2009",5,1]]},"citation-key":"vishnivetskaya2009"}}],"schema":"https://github.com/citation-style-language/schema/raw/master/csl-citation.json"} </w:instrText>
      </w:r>
      <w:r w:rsidR="190B05CD" w:rsidRPr="00F16347">
        <w:rPr>
          <w:rFonts w:ascii="Arial" w:eastAsiaTheme="minorEastAsia" w:hAnsi="Arial" w:cs="Arial"/>
          <w:sz w:val="22"/>
          <w:szCs w:val="22"/>
        </w:rPr>
        <w:fldChar w:fldCharType="separate"/>
      </w:r>
      <w:r w:rsidR="004258CD" w:rsidRPr="004258CD">
        <w:rPr>
          <w:rFonts w:ascii="Arial" w:hAnsi="Arial" w:cs="Arial"/>
          <w:sz w:val="22"/>
          <w:vertAlign w:val="superscript"/>
        </w:rPr>
        <w:t>20</w:t>
      </w:r>
      <w:r w:rsidR="190B05CD" w:rsidRPr="00F16347">
        <w:rPr>
          <w:rFonts w:ascii="Arial" w:eastAsiaTheme="minorEastAsia" w:hAnsi="Arial" w:cs="Arial"/>
          <w:sz w:val="22"/>
          <w:szCs w:val="22"/>
        </w:rPr>
        <w:fldChar w:fldCharType="end"/>
      </w:r>
      <w:commentRangeStart w:id="56"/>
      <w:commentRangeEnd w:id="56"/>
      <w:r w:rsidR="190B05CD" w:rsidRPr="00F16347">
        <w:rPr>
          <w:rStyle w:val="CommentReference"/>
          <w:rFonts w:ascii="Arial" w:hAnsi="Arial" w:cs="Arial"/>
          <w:sz w:val="22"/>
          <w:szCs w:val="22"/>
        </w:rPr>
        <w:commentReference w:id="56"/>
      </w:r>
      <w:r w:rsidR="190B05CD" w:rsidRPr="00F16347">
        <w:rPr>
          <w:rFonts w:ascii="Arial" w:eastAsiaTheme="minorEastAsia" w:hAnsi="Arial" w:cs="Arial"/>
          <w:sz w:val="22"/>
          <w:szCs w:val="22"/>
        </w:rPr>
        <w:fldChar w:fldCharType="begin"/>
      </w:r>
      <w:r w:rsidR="004258CD">
        <w:rPr>
          <w:rFonts w:ascii="Arial" w:eastAsiaTheme="minorEastAsia" w:hAnsi="Arial" w:cs="Arial"/>
          <w:sz w:val="22"/>
          <w:szCs w:val="22"/>
        </w:rPr>
        <w:instrText xml:space="preserve"> ADDIN ZOTERO_ITEM CSL_CITATION {"citationID":"TzDOmIlD","properties":{"formattedCitation":"\\super 21\\nosupersub{}","plainCitation":"21","noteIndex":0},"citationItems":[{"id":6097,"uris":["http://zotero.org/users/5603014/items/TAI24MQE"],"itemData":{"id":6097,"type":"article-journal","abstract":"Regulation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4258CD" w:rsidRPr="004258CD">
        <w:rPr>
          <w:rFonts w:ascii="Arial" w:hAnsi="Arial" w:cs="Arial"/>
          <w:sz w:val="22"/>
          <w:vertAlign w:val="superscript"/>
        </w:rPr>
        <w:t>21</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Watts-diet fed fish were uniquely depleted of </w:t>
      </w:r>
      <w:r w:rsidRPr="00F16347">
        <w:rPr>
          <w:rFonts w:ascii="Arial" w:eastAsiaTheme="minorEastAsia" w:hAnsi="Arial" w:cs="Arial"/>
          <w:i/>
          <w:iCs/>
          <w:sz w:val="22"/>
          <w:szCs w:val="22"/>
        </w:rPr>
        <w:t>Gemmobacter</w:t>
      </w:r>
      <w:r w:rsidRPr="00F16347">
        <w:rPr>
          <w:rFonts w:ascii="Arial" w:eastAsiaTheme="minorEastAsia" w:hAnsi="Arial" w:cs="Arial"/>
          <w:sz w:val="22"/>
          <w:szCs w:val="22"/>
        </w:rPr>
        <w:t xml:space="preserve"> (Table S2.6.2.2). Previous work has found that </w:t>
      </w:r>
      <w:r w:rsidRPr="00F16347">
        <w:rPr>
          <w:rFonts w:ascii="Arial" w:eastAsiaTheme="minorEastAsia" w:hAnsi="Arial" w:cs="Arial"/>
          <w:i/>
          <w:iCs/>
          <w:sz w:val="22"/>
          <w:szCs w:val="22"/>
        </w:rPr>
        <w:t>Gemmobacter</w:t>
      </w:r>
      <w:r w:rsidRPr="00F16347">
        <w:rPr>
          <w:rFonts w:ascii="Arial" w:eastAsiaTheme="minorEastAsia" w:hAnsi="Arial" w:cs="Arial"/>
          <w:sz w:val="22"/>
          <w:szCs w:val="22"/>
        </w:rPr>
        <w:t xml:space="preserve"> </w:t>
      </w:r>
      <w:commentRangeStart w:id="57"/>
      <w:commentRangeEnd w:id="57"/>
      <w:r w:rsidR="190B05CD" w:rsidRPr="00F16347">
        <w:rPr>
          <w:rStyle w:val="CommentReference"/>
          <w:rFonts w:ascii="Arial" w:hAnsi="Arial" w:cs="Arial"/>
          <w:sz w:val="22"/>
          <w:szCs w:val="22"/>
        </w:rPr>
        <w:commentReference w:id="57"/>
      </w:r>
      <w:r w:rsidRPr="00F16347">
        <w:rPr>
          <w:rFonts w:ascii="Arial" w:eastAsiaTheme="minorEastAsia" w:hAnsi="Arial" w:cs="Arial"/>
          <w:sz w:val="22"/>
          <w:szCs w:val="22"/>
        </w:rPr>
        <w:t xml:space="preserve"> has a positive association with parasite exposure in infected zebrafish</w:t>
      </w:r>
      <w:r w:rsidR="190B05CD" w:rsidRPr="00F16347">
        <w:rPr>
          <w:rFonts w:ascii="Arial" w:eastAsiaTheme="minorEastAsia" w:hAnsi="Arial" w:cs="Arial"/>
          <w:sz w:val="22"/>
          <w:szCs w:val="22"/>
        </w:rPr>
        <w:fldChar w:fldCharType="begin"/>
      </w:r>
      <w:r w:rsidR="004258CD">
        <w:rPr>
          <w:rFonts w:ascii="Arial" w:eastAsiaTheme="minorEastAsia" w:hAnsi="Arial" w:cs="Arial"/>
          <w:sz w:val="22"/>
          <w:szCs w:val="22"/>
        </w:rPr>
        <w:instrText xml:space="preserve"> ADDIN ZOTERO_ITEM CSL_CITATION {"citationID":"btqg6499","properties":{"formattedCitation":"\\super 22,23\\nosupersub{}","plainCitation":"22,23","noteIndex":0},"citationItems":[{"id":15,"uris":["http://zotero.org/users/5603014/items/2Z79FQGP"],"itemData":{"id":15,"type":"article-journal","abstract":"Helminth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J."}],"issued":{"date-parts":[["2019",1,24]]},"citation-key":"gaulke2019"}},{"id":6257,"uris":["http://zotero.org/users/5603014/items/NN4DE38Z"],"itemData":{"id":6257,"type":"article","abstract":"Understanding how microbes interact with each other is key to revealing the underlying role that microorganisms play in the host or environment and to identifying microorganisms as an agent that can potentially alter the host or environment. For example, understanding how the microbial interactions associate with parasitic infection can help resolve potential drug or diagnostic test for parasitic infection. To unravel the microbial interactions, existing tools often rely on graphical models to infer the conditional dependence of microbial abundances to represent their interactions. However, current methods do not simultaneously account for the discreteness, compositionality, and heterogeneity inherent to microbiome data. Thus, we build a new approach called \"compositional graphical lasso\" upon existing tools by incorporating the above characteristics into the graphical model explicitly. We illustrate the advantage of compositional graphical lasso over current methods under a variety of simulation scenarios and on a benchmark study, the Tara Oceans Project. Moreover, we present our results from the analysis of a dataset from the Zebrafish Parasite Infection Study. Our approach identifies changes in interaction degree between infected and uninfected individuals for three taxa, Photobacterium, Gemmobacter, and Paucibacter, which are inversely predicted by other methods. Further investigation of these method-specific taxa interaction changes reveals their biological plausibility. In particular, we speculate on the potential pathobiotic roles of Photobacterium and Gemmobacter in the zebrafish gut, and the potential probiotic role of Paucibacter. Collectively, our analyses demonstrate that compositional graphical lasso provides a powerful means of accurately resolving interactions between microbiota and can thus drive novel biological discovery.","DOI":"10.48550/arXiv.2207.00984","note":"arXiv:2207.00984 [stat]","number":"arXiv:2207.00984","publisher":"arXiv","source":"arXiv.org","title":"Compositional Graphical Lasso Resolves the Impact of Parasitic Infection on Gut Microbial Interaction Networks in a Zebrafish Model","URL":"http://arxiv.org/abs/2207.00984","author":[{"family":"Tian","given":"Chuan"},{"family":"Jiang","given":"Duo"},{"family":"Hammer","given":"Austin"},{"family":"Sharpton","given":"Thomas"},{"family":"Jiang","given":"Yuan"}],"accessed":{"date-parts":[["2022",11,3]]},"issued":{"date-parts":[["2022",7,3]]},"citation-key":"tian2022"}}],"schema":"https://github.com/citation-style-language/schema/raw/master/csl-citation.json"} </w:instrText>
      </w:r>
      <w:r w:rsidR="190B05CD" w:rsidRPr="00F16347">
        <w:rPr>
          <w:rFonts w:ascii="Arial" w:eastAsiaTheme="minorEastAsia" w:hAnsi="Arial" w:cs="Arial"/>
          <w:sz w:val="22"/>
          <w:szCs w:val="22"/>
        </w:rPr>
        <w:fldChar w:fldCharType="separate"/>
      </w:r>
      <w:r w:rsidR="004258CD" w:rsidRPr="004258CD">
        <w:rPr>
          <w:rFonts w:ascii="Arial" w:hAnsi="Arial" w:cs="Arial"/>
          <w:sz w:val="22"/>
          <w:vertAlign w:val="superscript"/>
        </w:rPr>
        <w:t>22,23</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ZIRC-diet fed fish were uniquely enriched for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Haliscomenobacter</w:t>
      </w:r>
      <w:r w:rsidRPr="00F16347">
        <w:rPr>
          <w:rFonts w:ascii="Arial" w:eastAsiaTheme="minorEastAsia" w:hAnsi="Arial" w:cs="Arial"/>
          <w:sz w:val="22"/>
          <w:szCs w:val="22"/>
        </w:rPr>
        <w:t xml:space="preserve"> (Table S2.6.2.3).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is a common member of the gut microbiome and associated with fatty acid metabolism in zebrafish</w:t>
      </w:r>
      <w:r w:rsidR="190B05CD" w:rsidRPr="00F16347">
        <w:rPr>
          <w:rFonts w:ascii="Arial" w:eastAsiaTheme="minorEastAsia" w:hAnsi="Arial" w:cs="Arial"/>
          <w:sz w:val="22"/>
          <w:szCs w:val="22"/>
        </w:rPr>
        <w:fldChar w:fldCharType="begin"/>
      </w:r>
      <w:r w:rsidR="004258CD">
        <w:rPr>
          <w:rFonts w:ascii="Arial" w:eastAsiaTheme="minorEastAsia" w:hAnsi="Arial" w:cs="Arial"/>
          <w:sz w:val="22"/>
          <w:szCs w:val="22"/>
        </w:rPr>
        <w:instrText xml:space="preserve"> ADDIN ZOTERO_ITEM CSL_CITATION {"citationID":"QS9RqWGU","properties":{"formattedCitation":"\\super 21\\nosupersub{}","plainCitation":"21","noteIndex":0},"citationItems":[{"id":6097,"uris":["http://zotero.org/users/5603014/items/TAI24MQE"],"itemData":{"id":6097,"type":"article-journal","abstract":"Regulation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4258CD" w:rsidRPr="004258CD">
        <w:rPr>
          <w:rFonts w:ascii="Arial" w:hAnsi="Arial" w:cs="Arial"/>
          <w:sz w:val="22"/>
          <w:vertAlign w:val="superscript"/>
        </w:rPr>
        <w:t>21</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Less is known about the </w:t>
      </w:r>
      <w:r w:rsidRPr="00F16347">
        <w:rPr>
          <w:rFonts w:ascii="Arial" w:eastAsiaTheme="minorEastAsia" w:hAnsi="Arial" w:cs="Arial"/>
          <w:i/>
          <w:iCs/>
          <w:sz w:val="22"/>
          <w:szCs w:val="22"/>
        </w:rPr>
        <w:t>Haliscomenobacter</w:t>
      </w:r>
      <w:r w:rsidRPr="00F16347">
        <w:rPr>
          <w:rFonts w:ascii="Arial" w:eastAsiaTheme="minorEastAsia" w:hAnsi="Arial" w:cs="Arial"/>
          <w:sz w:val="22"/>
          <w:szCs w:val="22"/>
        </w:rPr>
        <w:t xml:space="preserve"> genus, but an analysis of its genome revealed it is an aerobic chemoorganotroph found in aquatic systems </w:t>
      </w:r>
      <w:r w:rsidR="190B05CD" w:rsidRPr="00F16347">
        <w:rPr>
          <w:rFonts w:ascii="Arial" w:eastAsiaTheme="minorEastAsia" w:hAnsi="Arial" w:cs="Arial"/>
          <w:sz w:val="22"/>
          <w:szCs w:val="22"/>
        </w:rPr>
        <w:fldChar w:fldCharType="begin"/>
      </w:r>
      <w:r w:rsidR="004258CD">
        <w:rPr>
          <w:rFonts w:ascii="Arial" w:eastAsiaTheme="minorEastAsia" w:hAnsi="Arial" w:cs="Arial"/>
          <w:sz w:val="22"/>
          <w:szCs w:val="22"/>
        </w:rPr>
        <w:instrText xml:space="preserve"> ADDIN ZOTERO_ITEM CSL_CITATION {"citationID":"VzyTuSau","properties":{"formattedCitation":"\\super 24\\nosupersub{}","plainCitation":"24","noteIndex":0},"citationItems":[{"id":6260,"uris":["http://zotero.org/users/5603014/items/ZBGUUSHX"],"itemData":{"id":6260,"type":"article-journal","abstract":"Haliscomenobacter hydrossis van Veen et al. 1973 is the type species of the genus Haliscomenobacter, which belongs to order \"Sphingobacteriales\". The species is of interest because of its isolated phylogenetic location in the tree of life, especially the so far genomically uncharted part of it, and because the organism grows in a thin, hardly visible hyaline sheath. Members of the species were isolated from fresh water of lakes and from ditch water. The genome of H. hydrossis is the first completed genome sequence reported from a member of the family \"Saprospiraceae\". The 8,771,651 bp long genome with its three plasmids of 92 kbp, 144 kbp and 164 kbp length contains 6,848 protein-coding and 60 RNA genes, and is a part of the  Genomic  Encyclopedia of  Bacteria and  Archaea  project.","container-title":"Standards in Genomic Sciences","DOI":"10.4056/sigs.1964579","ISSN":"1944-3277","issue":"3","language":"En","license":"2011 Daligault et al.","note":"number: 3\npublisher: Michigan State University","page":"352","source":"standardsingenomics.org","title":"Complete genome sequence of Haliscomenobacter hydrossis type strain (OT)","volume":"4","author":[{"family":"Daligault","given":"Hajnalka"},{"family":"Lapidus","given":"Alla"},{"family":"Zeytun","given":"Ahmet"},{"family":"Nolan","given":"Matt"},{"family":"Lucas","given":"Susan"},{"family":"Rio","given":"Tijana Glavina Del"},{"family":"Tice","given":"Hope"},{"family":"Cheng","given":"Jan-Fang"},{"family":"Tapia","given":"Roxanne"},{"family":"Han","given":"Cliff"},{"family":"Goodwin","given":"Lynne"},{"family":"Pitluck","given":"Sam"},{"family":"Liolios","given":"Konstantinos"},{"family":"Pagani","given":"Ioanna"},{"family":"Ivanova","given":"Natalia"},{"family":"Huntemann","given":"Marcel"},{"family":"Mavromatis","given":"Konstantinos"},{"family":"Mikhailova","given":"Natalia"},{"family":"Pati","given":"Amrita"},{"family":"Chen","given":"Amy"},{"family":"Palaniappan","given":"Krishna"},{"family":"Land","given":"Miriam"},{"family":"Hauser","given":"Loren"},{"family":"Brambilla","given":"Evelyne-Marie"},{"family":"Rohde","given":"Manfred"},{"family":"Verbarg","given":"Susanne"},{"family":"Göker","given":"Markus"},{"family":"Bristow","given":"James"},{"family":"Eisen","given":"Jonathan A."},{"family":"Markowitz","given":"Victor"},{"family":"Hugenholtz","given":"Philip"},{"family":"Kyrpides","given":"Nikos C."},{"family":"Klenk","given":"Hans-Peter"},{"family":"Woyke","given":"Tanja"}],"issued":{"date-parts":[["2011",7,1]]},"citation-key":"daligault2011"}}],"schema":"https://github.com/citation-style-language/schema/raw/master/csl-citation.json"} </w:instrText>
      </w:r>
      <w:r w:rsidR="190B05CD" w:rsidRPr="00F16347">
        <w:rPr>
          <w:rFonts w:ascii="Arial" w:eastAsiaTheme="minorEastAsia" w:hAnsi="Arial" w:cs="Arial"/>
          <w:sz w:val="22"/>
          <w:szCs w:val="22"/>
        </w:rPr>
        <w:fldChar w:fldCharType="separate"/>
      </w:r>
      <w:r w:rsidR="004258CD" w:rsidRPr="004258CD">
        <w:rPr>
          <w:rFonts w:ascii="Arial" w:hAnsi="Arial" w:cs="Arial"/>
          <w:sz w:val="22"/>
          <w:vertAlign w:val="superscript"/>
        </w:rPr>
        <w:t>24</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Together, these results indicate that particular members of the gut microbiome </w:t>
      </w:r>
      <w:r w:rsidRPr="005F6757">
        <w:rPr>
          <w:rFonts w:ascii="Arial" w:eastAsiaTheme="minorEastAsia" w:hAnsi="Arial" w:cs="Arial"/>
          <w:sz w:val="22"/>
          <w:szCs w:val="22"/>
        </w:rPr>
        <w:t xml:space="preserve">associate with diet and zebrafish development. </w:t>
      </w:r>
    </w:p>
    <w:p w14:paraId="18763BDD" w14:textId="77777777" w:rsidR="00BA3A05" w:rsidRPr="005F6757" w:rsidRDefault="00BA3A05" w:rsidP="00DF740E">
      <w:pPr>
        <w:spacing w:line="360" w:lineRule="auto"/>
        <w:rPr>
          <w:rFonts w:ascii="Arial" w:hAnsi="Arial" w:cs="Arial"/>
          <w:sz w:val="22"/>
          <w:szCs w:val="22"/>
        </w:rPr>
      </w:pPr>
    </w:p>
    <w:p w14:paraId="52C3B57D" w14:textId="7EDCDB87" w:rsidR="00940DFC" w:rsidRPr="00F16347" w:rsidRDefault="6F37E644" w:rsidP="00DF740E">
      <w:pPr>
        <w:spacing w:line="360" w:lineRule="auto"/>
        <w:rPr>
          <w:rFonts w:ascii="Arial" w:eastAsia="Calibri" w:hAnsi="Arial" w:cs="Arial"/>
          <w:sz w:val="22"/>
          <w:szCs w:val="22"/>
        </w:rPr>
        <w:sectPr w:rsidR="00940DFC" w:rsidRPr="00F16347" w:rsidSect="00061986">
          <w:pgSz w:w="12240" w:h="15840"/>
          <w:pgMar w:top="720" w:right="720" w:bottom="720" w:left="720" w:header="720" w:footer="720" w:gutter="0"/>
          <w:lnNumType w:countBy="1" w:restart="continuous"/>
          <w:cols w:space="720"/>
          <w:docGrid w:linePitch="360"/>
        </w:sectPr>
      </w:pPr>
      <w:r w:rsidRPr="005F6757">
        <w:rPr>
          <w:rFonts w:ascii="Arial" w:hAnsi="Arial" w:cs="Arial"/>
          <w:color w:val="000000" w:themeColor="text1"/>
          <w:sz w:val="22"/>
          <w:szCs w:val="22"/>
        </w:rPr>
        <w:t xml:space="preserve">To determine if </w:t>
      </w:r>
      <w:r w:rsidR="00897FD8" w:rsidRPr="005F6757">
        <w:rPr>
          <w:rFonts w:ascii="Arial" w:hAnsi="Arial" w:cs="Arial"/>
          <w:color w:val="000000" w:themeColor="text1"/>
          <w:sz w:val="22"/>
          <w:szCs w:val="22"/>
        </w:rPr>
        <w:t xml:space="preserve">fish size </w:t>
      </w:r>
      <w:commentRangeStart w:id="58"/>
      <w:r w:rsidRPr="005F6757">
        <w:rPr>
          <w:rFonts w:ascii="Arial" w:hAnsi="Arial" w:cs="Arial"/>
          <w:color w:val="000000" w:themeColor="text1"/>
          <w:sz w:val="22"/>
          <w:szCs w:val="22"/>
        </w:rPr>
        <w:t xml:space="preserve">associated </w:t>
      </w:r>
      <w:commentRangeEnd w:id="58"/>
      <w:r w:rsidR="190B05CD" w:rsidRPr="005F6757">
        <w:rPr>
          <w:rStyle w:val="CommentReference"/>
          <w:rFonts w:ascii="Arial" w:hAnsi="Arial" w:cs="Arial"/>
          <w:sz w:val="22"/>
          <w:szCs w:val="22"/>
        </w:rPr>
        <w:commentReference w:id="58"/>
      </w:r>
      <w:r w:rsidRPr="005F6757">
        <w:rPr>
          <w:rFonts w:ascii="Arial" w:hAnsi="Arial" w:cs="Arial"/>
          <w:color w:val="000000" w:themeColor="text1"/>
          <w:sz w:val="22"/>
          <w:szCs w:val="22"/>
        </w:rPr>
        <w:t xml:space="preserve">with diet across zebrafish development, we used Wilcoxon Signed-Ranks Tests to identify parameters that best explained the variation in </w:t>
      </w:r>
      <w:commentRangeStart w:id="59"/>
      <w:r w:rsidRPr="005F6757">
        <w:rPr>
          <w:rFonts w:ascii="Arial" w:hAnsi="Arial" w:cs="Arial"/>
          <w:color w:val="000000" w:themeColor="text1"/>
          <w:sz w:val="22"/>
          <w:szCs w:val="22"/>
        </w:rPr>
        <w:t>body condition score</w:t>
      </w:r>
      <w:commentRangeEnd w:id="59"/>
      <w:r w:rsidR="190B05CD" w:rsidRPr="005F6757">
        <w:rPr>
          <w:rStyle w:val="CommentReference"/>
          <w:rFonts w:ascii="Arial" w:hAnsi="Arial" w:cs="Arial"/>
          <w:sz w:val="22"/>
          <w:szCs w:val="22"/>
        </w:rPr>
        <w:commentReference w:id="59"/>
      </w:r>
      <w:r w:rsidR="005F6757">
        <w:rPr>
          <w:rFonts w:ascii="Arial" w:hAnsi="Arial" w:cs="Arial"/>
          <w:color w:val="000000" w:themeColor="text1"/>
          <w:sz w:val="22"/>
          <w:szCs w:val="22"/>
        </w:rPr>
        <w:t xml:space="preserve"> (BCS)</w:t>
      </w:r>
      <w:r w:rsidR="005F6757" w:rsidRP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between 4- and 7-mpf fish. At 7mpf, the </w:t>
      </w:r>
      <w:r w:rsidR="00C15BE0">
        <w:rPr>
          <w:rFonts w:ascii="Arial" w:hAnsi="Arial" w:cs="Arial"/>
          <w:color w:val="000000" w:themeColor="text1"/>
          <w:sz w:val="22"/>
          <w:szCs w:val="22"/>
        </w:rPr>
        <w:t>BCS</w:t>
      </w:r>
      <w:r w:rsid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significantly differed between fish fed different diets. However, we did not find that </w:t>
      </w:r>
      <w:r w:rsidR="00C15BE0">
        <w:rPr>
          <w:rFonts w:ascii="Arial" w:hAnsi="Arial" w:cs="Arial"/>
          <w:color w:val="000000" w:themeColor="text1"/>
          <w:sz w:val="22"/>
          <w:szCs w:val="22"/>
        </w:rPr>
        <w:t xml:space="preserve">BCS </w:t>
      </w:r>
      <w:r w:rsidRPr="005F6757">
        <w:rPr>
          <w:rFonts w:ascii="Arial" w:hAnsi="Arial" w:cs="Arial"/>
          <w:color w:val="000000" w:themeColor="text1"/>
          <w:sz w:val="22"/>
          <w:szCs w:val="22"/>
        </w:rPr>
        <w:t>of fish were impacted by time</w:t>
      </w:r>
      <w:r w:rsidRPr="005F6757">
        <w:rPr>
          <w:rFonts w:ascii="Arial" w:hAnsi="Arial" w:cs="Arial"/>
          <w:sz w:val="22"/>
          <w:szCs w:val="22"/>
        </w:rPr>
        <w:t xml:space="preserve"> (</w:t>
      </w:r>
      <w:r w:rsidRPr="005F6757">
        <w:rPr>
          <w:rFonts w:ascii="Arial" w:eastAsia="Calibri" w:hAnsi="Arial" w:cs="Arial"/>
          <w:sz w:val="22"/>
          <w:szCs w:val="22"/>
        </w:rPr>
        <w:t>P &gt; 0.</w:t>
      </w:r>
      <w:commentRangeStart w:id="60"/>
      <w:r w:rsidRPr="005F6757">
        <w:rPr>
          <w:rFonts w:ascii="Arial" w:eastAsia="Calibri" w:hAnsi="Arial" w:cs="Arial"/>
          <w:sz w:val="22"/>
          <w:szCs w:val="22"/>
        </w:rPr>
        <w:t>05</w:t>
      </w:r>
      <w:commentRangeEnd w:id="60"/>
      <w:r w:rsidR="004D25F3" w:rsidRPr="005F6757">
        <w:rPr>
          <w:rStyle w:val="CommentReference"/>
          <w:rFonts w:ascii="Arial" w:hAnsi="Arial" w:cs="Arial"/>
          <w:sz w:val="22"/>
          <w:szCs w:val="22"/>
        </w:rPr>
        <w:commentReference w:id="60"/>
      </w:r>
      <w:r w:rsidRPr="005F6757">
        <w:rPr>
          <w:rFonts w:ascii="Arial" w:eastAsia="Calibri" w:hAnsi="Arial" w:cs="Arial"/>
          <w:sz w:val="22"/>
          <w:szCs w:val="22"/>
        </w:rPr>
        <w:t xml:space="preserve">; Fig 2E, </w:t>
      </w:r>
      <w:r w:rsidRPr="005F6757">
        <w:rPr>
          <w:rFonts w:ascii="Arial" w:hAnsi="Arial" w:cs="Arial"/>
          <w:sz w:val="22"/>
          <w:szCs w:val="22"/>
        </w:rPr>
        <w:t xml:space="preserve">Table S2.1.1). These results indicate that while fish differ in </w:t>
      </w:r>
      <w:r w:rsidR="00C15BE0">
        <w:rPr>
          <w:rFonts w:ascii="Arial" w:hAnsi="Arial" w:cs="Arial"/>
          <w:color w:val="000000" w:themeColor="text1"/>
          <w:sz w:val="22"/>
          <w:szCs w:val="22"/>
        </w:rPr>
        <w:t xml:space="preserve">BCS </w:t>
      </w:r>
      <w:r w:rsidRPr="005F6757">
        <w:rPr>
          <w:rFonts w:ascii="Arial" w:hAnsi="Arial" w:cs="Arial"/>
          <w:sz w:val="22"/>
          <w:szCs w:val="22"/>
        </w:rPr>
        <w:t xml:space="preserve">between diets at 7 </w:t>
      </w:r>
      <w:r w:rsidR="008C692A" w:rsidRPr="005F6757">
        <w:rPr>
          <w:rFonts w:ascii="Arial" w:hAnsi="Arial" w:cs="Arial"/>
          <w:sz w:val="22"/>
          <w:szCs w:val="22"/>
        </w:rPr>
        <w:t>mpf</w:t>
      </w:r>
      <w:r w:rsidRPr="005F6757">
        <w:rPr>
          <w:rFonts w:ascii="Arial" w:hAnsi="Arial" w:cs="Arial"/>
          <w:sz w:val="22"/>
          <w:szCs w:val="22"/>
        </w:rPr>
        <w:t xml:space="preserve">, their weight and length </w:t>
      </w:r>
      <w:commentRangeStart w:id="61"/>
      <w:commentRangeStart w:id="62"/>
      <w:r w:rsidRPr="005F6757">
        <w:rPr>
          <w:rFonts w:ascii="Arial" w:hAnsi="Arial" w:cs="Arial"/>
          <w:sz w:val="22"/>
          <w:szCs w:val="22"/>
        </w:rPr>
        <w:t>grow proportionally at a similar rate</w:t>
      </w:r>
      <w:commentRangeEnd w:id="61"/>
      <w:r w:rsidR="190B05CD" w:rsidRPr="005F6757">
        <w:rPr>
          <w:rStyle w:val="CommentReference"/>
          <w:rFonts w:ascii="Arial" w:hAnsi="Arial" w:cs="Arial"/>
          <w:sz w:val="22"/>
          <w:szCs w:val="22"/>
        </w:rPr>
        <w:commentReference w:id="61"/>
      </w:r>
      <w:commentRangeEnd w:id="62"/>
      <w:r w:rsidR="190B05CD" w:rsidRPr="005F6757">
        <w:rPr>
          <w:rStyle w:val="CommentReference"/>
          <w:rFonts w:ascii="Arial" w:hAnsi="Arial" w:cs="Arial"/>
          <w:sz w:val="22"/>
          <w:szCs w:val="22"/>
        </w:rPr>
        <w:commentReference w:id="62"/>
      </w:r>
      <w:r w:rsidRPr="005F6757">
        <w:rPr>
          <w:rFonts w:ascii="Arial" w:hAnsi="Arial" w:cs="Arial"/>
          <w:sz w:val="22"/>
          <w:szCs w:val="22"/>
        </w:rPr>
        <w:t xml:space="preserve"> from 4 to 7 </w:t>
      </w:r>
      <w:r w:rsidR="008C692A" w:rsidRPr="005F6757">
        <w:rPr>
          <w:rFonts w:ascii="Arial" w:hAnsi="Arial" w:cs="Arial"/>
          <w:sz w:val="22"/>
          <w:szCs w:val="22"/>
        </w:rPr>
        <w:t>mpf</w:t>
      </w:r>
      <w:r w:rsidRPr="005F6757">
        <w:rPr>
          <w:rFonts w:ascii="Arial" w:hAnsi="Arial" w:cs="Arial"/>
          <w:sz w:val="22"/>
          <w:szCs w:val="22"/>
        </w:rPr>
        <w:t>. Interestingly, we observed a significant</w:t>
      </w:r>
      <w:r w:rsidRPr="00F16347">
        <w:rPr>
          <w:rFonts w:ascii="Arial" w:hAnsi="Arial" w:cs="Arial"/>
          <w:sz w:val="22"/>
          <w:szCs w:val="22"/>
        </w:rPr>
        <w:t xml:space="preserve"> negative association of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microbial gut diversity uniquely in fish fed the ZIRC diet as measured by Shannon Entropy and Simpson’s Index (P &lt; 0.05; </w:t>
      </w:r>
      <w:r w:rsidRPr="00F16347">
        <w:rPr>
          <w:rFonts w:ascii="Arial" w:eastAsia="Calibri" w:hAnsi="Arial" w:cs="Arial"/>
          <w:sz w:val="22"/>
          <w:szCs w:val="22"/>
        </w:rPr>
        <w:t xml:space="preserve">Fig 2F, </w:t>
      </w:r>
      <w:r w:rsidRPr="00F16347">
        <w:rPr>
          <w:rFonts w:ascii="Arial" w:hAnsi="Arial" w:cs="Arial"/>
          <w:sz w:val="22"/>
          <w:szCs w:val="22"/>
        </w:rPr>
        <w:t xml:space="preserve">Table S2.2.1). This result indicates that fish gut microbiomes with higher body masses are lower in diversity compared to fish with lower body mass. For Canberra and Sorensen beta-diversity metrics, there were significant main effects of body condition score, and significant interaction effects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diet (P &lt; 0.05; Table S2.2.1.3). However, the model coefficient for the effect of body condition score and its interaction with diet is far smaller than the coefficient for the effect of diet (Table S2.2.2). We did not find a significant association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specific taxon abundance (Table S2.2.2). Collectively, these results indicate that while the gut microbiome’s composition associates with </w:t>
      </w:r>
      <w:r w:rsidR="00C15BE0">
        <w:rPr>
          <w:rFonts w:ascii="Arial" w:hAnsi="Arial" w:cs="Arial"/>
          <w:color w:val="000000" w:themeColor="text1"/>
          <w:sz w:val="22"/>
          <w:szCs w:val="22"/>
        </w:rPr>
        <w:t>BCS</w:t>
      </w:r>
      <w:r w:rsidRPr="00F16347">
        <w:rPr>
          <w:rFonts w:ascii="Arial" w:hAnsi="Arial" w:cs="Arial"/>
          <w:sz w:val="22"/>
          <w:szCs w:val="22"/>
        </w:rPr>
        <w:t>, the effect of diet on the gut microbiome is much stronger</w:t>
      </w:r>
      <w:r w:rsidR="00C15BE0">
        <w:rPr>
          <w:rFonts w:ascii="Arial" w:hAnsi="Arial" w:cs="Arial"/>
          <w:sz w:val="22"/>
          <w:szCs w:val="22"/>
        </w:rPr>
        <w:t>.</w:t>
      </w:r>
    </w:p>
    <w:p w14:paraId="1D7A8409" w14:textId="3BD074DE" w:rsidR="00D82F3A" w:rsidRPr="00F16347" w:rsidRDefault="00675FA2" w:rsidP="00DF740E">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3</w:t>
      </w:r>
      <w:r w:rsidR="00F01CA1" w:rsidRPr="00F16347">
        <w:rPr>
          <w:rFonts w:ascii="Arial" w:eastAsia="Calibri" w:hAnsi="Arial" w:cs="Arial"/>
          <w:b/>
          <w:bCs/>
          <w:color w:val="000000" w:themeColor="text1"/>
          <w:sz w:val="22"/>
          <w:szCs w:val="22"/>
        </w:rPr>
        <w:t xml:space="preserve">. </w:t>
      </w:r>
      <w:r w:rsidR="00641679" w:rsidRPr="00F16347">
        <w:rPr>
          <w:rFonts w:ascii="Arial" w:eastAsia="Calibri" w:hAnsi="Arial" w:cs="Arial"/>
          <w:b/>
          <w:bCs/>
          <w:color w:val="000000" w:themeColor="text1"/>
          <w:sz w:val="22"/>
          <w:szCs w:val="22"/>
        </w:rPr>
        <w:t>Diet influences gut microbiome’s sensitivity to pathogen exposure</w:t>
      </w:r>
    </w:p>
    <w:p w14:paraId="1AA00654" w14:textId="74E9F4EF" w:rsidR="00D82F3A" w:rsidRPr="00F16347" w:rsidRDefault="00D82F3A" w:rsidP="00DF740E">
      <w:pPr>
        <w:spacing w:line="360" w:lineRule="auto"/>
        <w:rPr>
          <w:rFonts w:ascii="Arial" w:hAnsi="Arial" w:cs="Arial"/>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7190"/>
      </w:tblGrid>
      <w:tr w:rsidR="005661B9" w:rsidRPr="00F16347" w14:paraId="30695640" w14:textId="054CFDFB" w:rsidTr="59506F59">
        <w:tc>
          <w:tcPr>
            <w:tcW w:w="2172" w:type="dxa"/>
          </w:tcPr>
          <w:p w14:paraId="2B976CD0" w14:textId="6B3630B1"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A</w:t>
            </w:r>
          </w:p>
          <w:p w14:paraId="20807ED1" w14:textId="4202307A" w:rsidR="00A169AB" w:rsidRPr="00F16347" w:rsidRDefault="007E7BCF"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7682D811" wp14:editId="0EEE4734">
                  <wp:extent cx="2148840" cy="2148840"/>
                  <wp:effectExtent l="0" t="0" r="0" b="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5139B434" w14:textId="2DC2FD44"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B</w:t>
            </w:r>
          </w:p>
          <w:p w14:paraId="75B84532" w14:textId="64A87835" w:rsidR="00A169AB" w:rsidRPr="00F16347" w:rsidRDefault="00E30D2D"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3BC2EB8" wp14:editId="3D27EBCB">
                  <wp:extent cx="4297680" cy="2246610"/>
                  <wp:effectExtent l="0" t="0" r="0" b="190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5" cstate="print">
                            <a:extLst>
                              <a:ext uri="{28A0092B-C50C-407E-A947-70E740481C1C}">
                                <a14:useLocalDpi xmlns:a14="http://schemas.microsoft.com/office/drawing/2010/main" val="0"/>
                              </a:ext>
                            </a:extLst>
                          </a:blip>
                          <a:srcRect b="5114"/>
                          <a:stretch/>
                        </pic:blipFill>
                        <pic:spPr bwMode="auto">
                          <a:xfrm>
                            <a:off x="0" y="0"/>
                            <a:ext cx="4297680" cy="2246610"/>
                          </a:xfrm>
                          <a:prstGeom prst="rect">
                            <a:avLst/>
                          </a:prstGeom>
                          <a:ln>
                            <a:noFill/>
                          </a:ln>
                          <a:extLst>
                            <a:ext uri="{53640926-AAD7-44D8-BBD7-CCE9431645EC}">
                              <a14:shadowObscured xmlns:a14="http://schemas.microsoft.com/office/drawing/2010/main"/>
                            </a:ext>
                          </a:extLst>
                        </pic:spPr>
                      </pic:pic>
                    </a:graphicData>
                  </a:graphic>
                </wp:inline>
              </w:drawing>
            </w:r>
          </w:p>
        </w:tc>
      </w:tr>
      <w:tr w:rsidR="005661B9" w:rsidRPr="00F16347" w14:paraId="6195C852" w14:textId="39438627" w:rsidTr="59506F59">
        <w:tc>
          <w:tcPr>
            <w:tcW w:w="2172" w:type="dxa"/>
          </w:tcPr>
          <w:p w14:paraId="03D82D6E" w14:textId="1753903B"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C</w:t>
            </w:r>
          </w:p>
          <w:p w14:paraId="541EA0C7" w14:textId="061D1813" w:rsidR="005E6750" w:rsidRPr="00F16347" w:rsidRDefault="00C51CFD"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5946DF92" wp14:editId="30BA0E4D">
                  <wp:extent cx="2148840" cy="2148840"/>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608C14CC" w14:textId="22B85572"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D</w:t>
            </w:r>
          </w:p>
          <w:p w14:paraId="6E7E4ABA" w14:textId="3ED7C41A" w:rsidR="005E6750" w:rsidRPr="00F16347" w:rsidRDefault="005661B9"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1080D7A0" wp14:editId="6D1DF66D">
                  <wp:extent cx="4297680" cy="2686050"/>
                  <wp:effectExtent l="0" t="0" r="0" b="635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7680" cy="2686050"/>
                          </a:xfrm>
                          <a:prstGeom prst="rect">
                            <a:avLst/>
                          </a:prstGeom>
                        </pic:spPr>
                      </pic:pic>
                    </a:graphicData>
                  </a:graphic>
                </wp:inline>
              </w:drawing>
            </w:r>
          </w:p>
        </w:tc>
      </w:tr>
      <w:tr w:rsidR="00A169AB" w:rsidRPr="00F16347" w14:paraId="724A9EFA" w14:textId="7E05A320" w:rsidTr="59506F59">
        <w:tc>
          <w:tcPr>
            <w:tcW w:w="10790" w:type="dxa"/>
            <w:gridSpan w:val="2"/>
          </w:tcPr>
          <w:p w14:paraId="394FEFA5" w14:textId="21664909" w:rsidR="00A169AB" w:rsidRPr="00F16347" w:rsidRDefault="59506F59" w:rsidP="00DF740E">
            <w:pPr>
              <w:spacing w:line="360" w:lineRule="auto"/>
              <w:rPr>
                <w:rFonts w:ascii="Arial" w:hAnsi="Arial" w:cs="Arial"/>
                <w:b/>
                <w:bCs/>
                <w:sz w:val="22"/>
                <w:szCs w:val="22"/>
              </w:rPr>
            </w:pPr>
            <w:r w:rsidRPr="00F16347">
              <w:rPr>
                <w:rFonts w:ascii="Arial" w:hAnsi="Arial" w:cs="Arial"/>
                <w:b/>
                <w:bCs/>
                <w:sz w:val="22"/>
                <w:szCs w:val="22"/>
              </w:rPr>
              <w:t>Figure 4:</w:t>
            </w:r>
            <w:r w:rsidRPr="00F16347">
              <w:rPr>
                <w:rFonts w:ascii="Arial" w:hAnsi="Arial" w:cs="Arial"/>
                <w:sz w:val="22"/>
                <w:szCs w:val="22"/>
              </w:rPr>
              <w:t xml:space="preserve"> Exposure to </w:t>
            </w:r>
            <w:r w:rsidRPr="00F16347">
              <w:rPr>
                <w:rFonts w:ascii="Arial" w:hAnsi="Arial" w:cs="Arial"/>
                <w:i/>
                <w:iCs/>
                <w:sz w:val="22"/>
                <w:szCs w:val="22"/>
              </w:rPr>
              <w:t>Mycobacterium chelonae</w:t>
            </w:r>
            <w:r w:rsidRPr="00F16347">
              <w:rPr>
                <w:rFonts w:ascii="Arial" w:eastAsia="Calibri" w:hAnsi="Arial" w:cs="Arial"/>
                <w:color w:val="000000" w:themeColor="text1"/>
                <w:sz w:val="22"/>
                <w:szCs w:val="22"/>
              </w:rPr>
              <w:t xml:space="preserve"> inhibits diversification of gut microbiome. </w:t>
            </w:r>
            <w:r w:rsidRPr="00F16347">
              <w:rPr>
                <w:rFonts w:ascii="Arial" w:eastAsia="Calibri" w:hAnsi="Arial" w:cs="Arial"/>
                <w:b/>
                <w:bCs/>
                <w:color w:val="000000" w:themeColor="text1"/>
                <w:sz w:val="22"/>
                <w:szCs w:val="22"/>
              </w:rPr>
              <w:t xml:space="preserve">(A) </w:t>
            </w:r>
            <w:r w:rsidRPr="00F16347">
              <w:rPr>
                <w:rFonts w:ascii="Arial" w:eastAsia="Calibri" w:hAnsi="Arial" w:cs="Arial"/>
                <w:color w:val="000000" w:themeColor="text1"/>
                <w:sz w:val="22"/>
                <w:szCs w:val="22"/>
              </w:rPr>
              <w:t>Shannon Index for diversity of pre-exposed 4</w:t>
            </w:r>
            <w:ins w:id="63" w:author="Sieler Jr, Michael James" w:date="2023-01-11T16:41:00Z">
              <w:r w:rsidR="00A14A66">
                <w:rPr>
                  <w:rFonts w:ascii="Arial" w:eastAsia="Calibri" w:hAnsi="Arial" w:cs="Arial"/>
                  <w:color w:val="000000" w:themeColor="text1"/>
                  <w:sz w:val="22"/>
                  <w:szCs w:val="22"/>
                </w:rPr>
                <w:t xml:space="preserve"> month post fertilization (mpf)</w:t>
              </w:r>
            </w:ins>
            <w:del w:id="64" w:author="Sieler Jr, Michael James" w:date="2023-01-11T16:41:00Z">
              <w:r w:rsidRPr="00F16347" w:rsidDel="00A14A66">
                <w:rPr>
                  <w:rFonts w:ascii="Arial" w:eastAsia="Calibri" w:hAnsi="Arial" w:cs="Arial"/>
                  <w:color w:val="000000" w:themeColor="text1"/>
                  <w:sz w:val="22"/>
                  <w:szCs w:val="22"/>
                </w:rPr>
                <w:delText>-month-old fish</w:delText>
              </w:r>
            </w:del>
            <w:r w:rsidRPr="00F16347">
              <w:rPr>
                <w:rFonts w:ascii="Arial" w:eastAsia="Calibri" w:hAnsi="Arial" w:cs="Arial"/>
                <w:color w:val="000000" w:themeColor="text1"/>
                <w:sz w:val="22"/>
                <w:szCs w:val="22"/>
              </w:rPr>
              <w:t>, 7</w:t>
            </w:r>
            <w:del w:id="65" w:author="Sieler Jr, Michael James" w:date="2023-01-11T16:41:00Z">
              <w:r w:rsidRPr="00F16347" w:rsidDel="00A14A66">
                <w:rPr>
                  <w:rFonts w:ascii="Arial" w:eastAsia="Calibri" w:hAnsi="Arial" w:cs="Arial"/>
                  <w:color w:val="000000" w:themeColor="text1"/>
                  <w:sz w:val="22"/>
                  <w:szCs w:val="22"/>
                </w:rPr>
                <w:delText>-month old</w:delText>
              </w:r>
            </w:del>
            <w:ins w:id="66" w:author="Sieler Jr, Michael James" w:date="2023-01-11T16:41:00Z">
              <w:r w:rsidR="00A14A66">
                <w:rPr>
                  <w:rFonts w:ascii="Arial" w:eastAsia="Calibri" w:hAnsi="Arial" w:cs="Arial"/>
                  <w:color w:val="000000" w:themeColor="text1"/>
                  <w:sz w:val="22"/>
                  <w:szCs w:val="22"/>
                </w:rPr>
                <w:t xml:space="preserve"> mpf</w:t>
              </w:r>
            </w:ins>
            <w:r w:rsidRPr="00F16347">
              <w:rPr>
                <w:rFonts w:ascii="Arial" w:eastAsia="Calibri" w:hAnsi="Arial" w:cs="Arial"/>
                <w:color w:val="000000" w:themeColor="text1"/>
                <w:sz w:val="22"/>
                <w:szCs w:val="22"/>
              </w:rPr>
              <w:t xml:space="preserve"> exposed and unexposed fish, and </w:t>
            </w:r>
            <w:r w:rsidRPr="00F16347">
              <w:rPr>
                <w:rFonts w:ascii="Arial" w:eastAsia="Calibri" w:hAnsi="Arial" w:cs="Arial"/>
                <w:b/>
                <w:bCs/>
                <w:color w:val="000000" w:themeColor="text1"/>
                <w:sz w:val="22"/>
                <w:szCs w:val="22"/>
              </w:rPr>
              <w:t>(B)</w:t>
            </w:r>
            <w:r w:rsidRPr="00F16347">
              <w:rPr>
                <w:rFonts w:ascii="Arial" w:eastAsia="Calibri" w:hAnsi="Arial" w:cs="Arial"/>
                <w:color w:val="000000" w:themeColor="text1"/>
                <w:sz w:val="22"/>
                <w:szCs w:val="22"/>
              </w:rPr>
              <w:t xml:space="preserve"> for exposure groups within each diet. </w:t>
            </w:r>
            <w:r w:rsidRPr="00F16347">
              <w:rPr>
                <w:rFonts w:ascii="Arial" w:hAnsi="Arial" w:cs="Arial"/>
                <w:color w:val="000000" w:themeColor="text1"/>
                <w:sz w:val="22"/>
                <w:szCs w:val="22"/>
              </w:rPr>
              <w:t xml:space="preserve">Capscale ordination based on the Bray-Curtis dissimilarity of gut microbiome composition of fish by </w:t>
            </w:r>
            <w:r w:rsidRPr="00F16347">
              <w:rPr>
                <w:rFonts w:ascii="Arial" w:eastAsia="Calibri" w:hAnsi="Arial" w:cs="Arial"/>
                <w:b/>
                <w:bCs/>
                <w:color w:val="000000" w:themeColor="text1"/>
                <w:sz w:val="22"/>
                <w:szCs w:val="22"/>
              </w:rPr>
              <w:t>(C)</w:t>
            </w:r>
            <w:r w:rsidRPr="00F16347">
              <w:rPr>
                <w:rFonts w:ascii="Arial" w:eastAsia="Calibri" w:hAnsi="Arial" w:cs="Arial"/>
                <w:color w:val="000000" w:themeColor="text1"/>
                <w:sz w:val="22"/>
                <w:szCs w:val="22"/>
              </w:rPr>
              <w:t xml:space="preserve"> diet</w:t>
            </w:r>
            <w:r w:rsidRPr="00F16347">
              <w:rPr>
                <w:rFonts w:ascii="Arial" w:hAnsi="Arial" w:cs="Arial"/>
                <w:color w:val="000000" w:themeColor="text1"/>
                <w:sz w:val="22"/>
                <w:szCs w:val="22"/>
              </w:rPr>
              <w:t xml:space="preserve">. </w:t>
            </w:r>
            <w:r w:rsidRPr="00F16347">
              <w:rPr>
                <w:rFonts w:ascii="Arial" w:hAnsi="Arial" w:cs="Arial"/>
                <w:b/>
                <w:bCs/>
                <w:color w:val="000000" w:themeColor="text1"/>
                <w:sz w:val="22"/>
                <w:szCs w:val="22"/>
              </w:rPr>
              <w:t>(D)</w:t>
            </w:r>
            <w:r w:rsidRPr="00F16347">
              <w:rPr>
                <w:rFonts w:ascii="Arial" w:hAnsi="Arial" w:cs="Arial"/>
                <w:color w:val="000000" w:themeColor="text1"/>
                <w:sz w:val="22"/>
                <w:szCs w:val="22"/>
              </w:rPr>
              <w:t xml:space="preserve"> </w:t>
            </w:r>
            <w:commentRangeStart w:id="67"/>
            <w:r w:rsidRPr="00F16347">
              <w:rPr>
                <w:rFonts w:ascii="Arial" w:hAnsi="Arial" w:cs="Arial"/>
                <w:color w:val="000000" w:themeColor="text1"/>
                <w:sz w:val="22"/>
                <w:szCs w:val="22"/>
              </w:rPr>
              <w:t xml:space="preserve">Log fold change of </w:t>
            </w:r>
            <w:r w:rsidRPr="00F16347">
              <w:rPr>
                <w:rFonts w:ascii="Arial" w:hAnsi="Arial" w:cs="Arial"/>
                <w:i/>
                <w:iCs/>
                <w:color w:val="000000" w:themeColor="text1"/>
                <w:sz w:val="22"/>
                <w:szCs w:val="22"/>
              </w:rPr>
              <w:t>Mycobacterium</w:t>
            </w:r>
            <w:r w:rsidRPr="00F16347">
              <w:rPr>
                <w:rFonts w:ascii="Arial" w:hAnsi="Arial" w:cs="Arial"/>
                <w:color w:val="000000" w:themeColor="text1"/>
                <w:sz w:val="22"/>
                <w:szCs w:val="22"/>
              </w:rPr>
              <w:t xml:space="preserve"> of pre-exposed, exposed and unexposed fish within each diet as calculated by ANCOM-BC</w:t>
            </w:r>
            <w:commentRangeEnd w:id="67"/>
            <w:r w:rsidR="00C22BB5" w:rsidRPr="00F16347">
              <w:rPr>
                <w:rStyle w:val="CommentReference"/>
                <w:rFonts w:ascii="Arial" w:hAnsi="Arial" w:cs="Arial"/>
                <w:sz w:val="22"/>
                <w:szCs w:val="22"/>
              </w:rPr>
              <w:commentReference w:id="67"/>
            </w:r>
            <w:r w:rsidRPr="00F16347">
              <w:rPr>
                <w:rFonts w:ascii="Arial" w:hAnsi="Arial" w:cs="Arial"/>
                <w:color w:val="000000" w:themeColor="text1"/>
                <w:sz w:val="22"/>
                <w:szCs w:val="22"/>
              </w:rPr>
              <w:t xml:space="preserve">. Values are in reference to exposed fish within each diet. The analysis shows </w:t>
            </w:r>
            <w:r w:rsidRPr="00F16347">
              <w:rPr>
                <w:rFonts w:ascii="Arial" w:hAnsi="Arial" w:cs="Arial"/>
                <w:sz w:val="22"/>
                <w:szCs w:val="22"/>
              </w:rPr>
              <w:t xml:space="preserve">gut microbiome’s sensitivity to pathogen exposure is linked to diet, but </w:t>
            </w:r>
            <w:r w:rsidRPr="00F16347">
              <w:rPr>
                <w:rFonts w:ascii="Arial" w:hAnsi="Arial" w:cs="Arial"/>
                <w:i/>
                <w:iCs/>
                <w:sz w:val="22"/>
                <w:szCs w:val="22"/>
              </w:rPr>
              <w:t>Mycobacterium</w:t>
            </w:r>
            <w:r w:rsidRPr="00F16347">
              <w:rPr>
                <w:rFonts w:ascii="Arial" w:hAnsi="Arial" w:cs="Arial"/>
                <w:sz w:val="22"/>
                <w:szCs w:val="22"/>
              </w:rPr>
              <w:t>’s abundance is diet-dependent</w:t>
            </w:r>
            <w:r w:rsidRPr="00F16347">
              <w:rPr>
                <w:rFonts w:ascii="Arial" w:hAnsi="Arial" w:cs="Arial"/>
                <w:color w:val="000000" w:themeColor="text1"/>
                <w:sz w:val="22"/>
                <w:szCs w:val="22"/>
              </w:rPr>
              <w:t>. A “ns” indicates not significantly different, and * indicates significant differences below the 0.05. An “X” indicates a group is significantly differentially abundant compared to the exposed treatment reference group.</w:t>
            </w:r>
          </w:p>
        </w:tc>
      </w:tr>
    </w:tbl>
    <w:p w14:paraId="3FAB84E1" w14:textId="1B74B104" w:rsidR="0015507B" w:rsidRPr="00F16347" w:rsidRDefault="0015507B" w:rsidP="00DF740E">
      <w:pPr>
        <w:spacing w:line="360" w:lineRule="auto"/>
        <w:rPr>
          <w:rFonts w:ascii="Arial" w:eastAsiaTheme="minorEastAsia" w:hAnsi="Arial" w:cs="Arial"/>
          <w:sz w:val="22"/>
          <w:szCs w:val="22"/>
        </w:rPr>
      </w:pPr>
    </w:p>
    <w:p w14:paraId="777DFE01" w14:textId="38EB0F9E" w:rsidR="00882681" w:rsidRDefault="13449EE1"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lastRenderedPageBreak/>
        <w:t>Lastly, we sought to determine how diet impacts the gut microbiome’s sensitivity to exogenous stressors, in particular exposure to the common pathogen</w:t>
      </w:r>
      <w:r w:rsidR="00821848">
        <w:rPr>
          <w:rFonts w:ascii="Arial" w:eastAsiaTheme="minorEastAsia" w:hAnsi="Arial" w:cs="Arial"/>
          <w:sz w:val="22"/>
          <w:szCs w:val="22"/>
        </w:rPr>
        <w:t xml:space="preserve"> of zebrafish</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Mycobacterium chelonae.</w:t>
      </w:r>
      <w:r w:rsidRPr="00F16347">
        <w:rPr>
          <w:rFonts w:ascii="Arial" w:eastAsiaTheme="minorEastAsia" w:hAnsi="Arial" w:cs="Arial"/>
          <w:sz w:val="22"/>
          <w:szCs w:val="22"/>
        </w:rPr>
        <w:t xml:space="preserve"> </w:t>
      </w:r>
      <w:r w:rsidR="00A026BF">
        <w:rPr>
          <w:rFonts w:ascii="Arial" w:eastAsiaTheme="minorEastAsia" w:hAnsi="Arial" w:cs="Arial"/>
          <w:sz w:val="22"/>
          <w:szCs w:val="22"/>
        </w:rPr>
        <w:t>Mycobacteria</w:t>
      </w:r>
      <w:r w:rsidR="00CD43C6">
        <w:rPr>
          <w:rFonts w:ascii="Arial" w:eastAsiaTheme="minorEastAsia" w:hAnsi="Arial" w:cs="Arial"/>
          <w:sz w:val="22"/>
          <w:szCs w:val="22"/>
        </w:rPr>
        <w:t xml:space="preserve"> has </w:t>
      </w:r>
      <w:ins w:id="68" w:author="Kent, Michael" w:date="2022-12-23T08:24:00Z">
        <w:r w:rsidR="00CD43C6">
          <w:rPr>
            <w:rFonts w:ascii="Arial" w:eastAsiaTheme="minorEastAsia" w:hAnsi="Arial" w:cs="Arial"/>
            <w:sz w:val="22"/>
            <w:szCs w:val="22"/>
          </w:rPr>
          <w:t xml:space="preserve">been reported in zebrafish from about 40% of research facilities (Kent et al J.Fish Diseases </w:t>
        </w:r>
        <w:commentRangeStart w:id="69"/>
        <w:commentRangeStart w:id="70"/>
        <w:r w:rsidR="00CD43C6">
          <w:rPr>
            <w:rFonts w:ascii="Arial" w:eastAsiaTheme="minorEastAsia" w:hAnsi="Arial" w:cs="Arial"/>
            <w:sz w:val="22"/>
            <w:szCs w:val="22"/>
          </w:rPr>
          <w:t>review</w:t>
        </w:r>
      </w:ins>
      <w:commentRangeEnd w:id="69"/>
      <w:ins w:id="71" w:author="Kent, Michael" w:date="2022-12-23T09:41:00Z">
        <w:r w:rsidR="00882681">
          <w:rPr>
            <w:rStyle w:val="CommentReference"/>
          </w:rPr>
          <w:commentReference w:id="69"/>
        </w:r>
      </w:ins>
      <w:commentRangeEnd w:id="70"/>
      <w:r w:rsidR="00A026BF">
        <w:rPr>
          <w:rStyle w:val="CommentReference"/>
        </w:rPr>
        <w:commentReference w:id="70"/>
      </w:r>
      <w:r w:rsidR="00CD43C6">
        <w:rPr>
          <w:rFonts w:ascii="Arial" w:eastAsiaTheme="minorEastAsia" w:hAnsi="Arial" w:cs="Arial"/>
          <w:sz w:val="22"/>
          <w:szCs w:val="22"/>
        </w:rPr>
        <w:t xml:space="preserve">). </w:t>
      </w:r>
    </w:p>
    <w:p w14:paraId="02507749" w14:textId="77777777" w:rsidR="00882681" w:rsidRPr="00882681" w:rsidRDefault="00882681" w:rsidP="00882681">
      <w:pPr>
        <w:spacing w:line="360" w:lineRule="auto"/>
        <w:rPr>
          <w:rFonts w:ascii="Arial" w:eastAsiaTheme="minorEastAsia" w:hAnsi="Arial" w:cs="Arial"/>
          <w:sz w:val="16"/>
          <w:szCs w:val="22"/>
          <w:rPrChange w:id="72" w:author="Kent, Michael" w:date="2022-12-23T09:41:00Z">
            <w:rPr>
              <w:rFonts w:ascii="Arial" w:eastAsiaTheme="minorEastAsia" w:hAnsi="Arial" w:cs="Arial"/>
              <w:sz w:val="22"/>
              <w:szCs w:val="22"/>
            </w:rPr>
          </w:rPrChange>
        </w:rPr>
      </w:pPr>
    </w:p>
    <w:p w14:paraId="0E9188C1" w14:textId="5761A3EE" w:rsidR="00FB0816" w:rsidRPr="00F16347" w:rsidRDefault="00CD43C6" w:rsidP="00DF740E">
      <w:pPr>
        <w:spacing w:line="360" w:lineRule="auto"/>
        <w:rPr>
          <w:rFonts w:ascii="Arial" w:eastAsiaTheme="minorEastAsia" w:hAnsi="Arial" w:cs="Arial"/>
          <w:sz w:val="22"/>
          <w:szCs w:val="22"/>
        </w:rPr>
      </w:pPr>
      <w:r>
        <w:rPr>
          <w:rFonts w:ascii="Arial" w:eastAsiaTheme="minorEastAsia" w:hAnsi="Arial" w:cs="Arial"/>
          <w:sz w:val="22"/>
          <w:szCs w:val="22"/>
        </w:rPr>
        <w:t xml:space="preserve">The infection is usually only diagnosed by histology, and hence s only diagnosed to the genus level based on the presence of </w:t>
      </w:r>
      <w:r w:rsidR="00A026BF">
        <w:rPr>
          <w:rFonts w:ascii="Arial" w:eastAsiaTheme="minorEastAsia" w:hAnsi="Arial" w:cs="Arial"/>
          <w:sz w:val="22"/>
          <w:szCs w:val="22"/>
        </w:rPr>
        <w:t>acid-fast</w:t>
      </w:r>
      <w:r>
        <w:rPr>
          <w:rFonts w:ascii="Arial" w:eastAsiaTheme="minorEastAsia" w:hAnsi="Arial" w:cs="Arial"/>
          <w:sz w:val="22"/>
          <w:szCs w:val="22"/>
        </w:rPr>
        <w:t xml:space="preserve"> bacteria. When species identifications are made using molecular methods, the identification is most frequently M. chelonae (</w:t>
      </w:r>
      <w:r w:rsidRPr="006C3F71">
        <w:rPr>
          <w:rFonts w:ascii="Arial" w:eastAsiaTheme="minorEastAsia" w:hAnsi="Arial" w:cs="Arial"/>
          <w:sz w:val="22"/>
          <w:szCs w:val="22"/>
          <w:highlight w:val="yellow"/>
          <w:rPrChange w:id="73" w:author="Kent, Michael" w:date="2022-12-23T09:48:00Z">
            <w:rPr>
              <w:rFonts w:ascii="Arial" w:eastAsiaTheme="minorEastAsia" w:hAnsi="Arial" w:cs="Arial"/>
              <w:sz w:val="22"/>
              <w:szCs w:val="22"/>
            </w:rPr>
          </w:rPrChange>
        </w:rPr>
        <w:t>MIKE WILL PROVIDE REFERENCE</w:t>
      </w:r>
      <w:r w:rsidR="006C3F71">
        <w:rPr>
          <w:rFonts w:ascii="Arial" w:eastAsiaTheme="minorEastAsia" w:hAnsi="Arial" w:cs="Arial"/>
          <w:sz w:val="22"/>
          <w:szCs w:val="22"/>
          <w:highlight w:val="yellow"/>
        </w:rPr>
        <w:t>, may be based on our diagnostic ZIRC service</w:t>
      </w:r>
      <w:r w:rsidRPr="006C3F71">
        <w:rPr>
          <w:rFonts w:ascii="Arial" w:eastAsiaTheme="minorEastAsia" w:hAnsi="Arial" w:cs="Arial"/>
          <w:sz w:val="22"/>
          <w:szCs w:val="22"/>
          <w:highlight w:val="yellow"/>
          <w:rPrChange w:id="74" w:author="Kent, Michael" w:date="2022-12-23T09:48:00Z">
            <w:rPr>
              <w:rFonts w:ascii="Arial" w:eastAsiaTheme="minorEastAsia" w:hAnsi="Arial" w:cs="Arial"/>
              <w:sz w:val="22"/>
              <w:szCs w:val="22"/>
            </w:rPr>
          </w:rPrChange>
        </w:rPr>
        <w:t>).</w:t>
      </w:r>
      <w:r>
        <w:rPr>
          <w:rFonts w:ascii="Arial" w:eastAsiaTheme="minorEastAsia" w:hAnsi="Arial" w:cs="Arial"/>
          <w:sz w:val="22"/>
          <w:szCs w:val="22"/>
        </w:rPr>
        <w:t xml:space="preserve"> </w:t>
      </w:r>
      <w:r>
        <w:rPr>
          <w:rFonts w:ascii="Arial" w:hAnsi="Arial" w:cs="Arial"/>
          <w:sz w:val="22"/>
          <w:szCs w:val="22"/>
        </w:rPr>
        <w:t xml:space="preserve">It </w:t>
      </w:r>
      <w:commentRangeStart w:id="75"/>
      <w:ins w:id="76" w:author="Sieler Jr, Michael James" w:date="2023-01-11T16:34:00Z">
        <w:r w:rsidR="002B16BA">
          <w:rPr>
            <w:rFonts w:ascii="Arial" w:hAnsi="Arial" w:cs="Arial"/>
            <w:sz w:val="22"/>
            <w:szCs w:val="22"/>
          </w:rPr>
          <w:t>is</w:t>
        </w:r>
      </w:ins>
      <w:commentRangeEnd w:id="75"/>
      <w:ins w:id="77" w:author="Sieler Jr, Michael James" w:date="2023-01-11T16:35:00Z">
        <w:r w:rsidR="002B16BA">
          <w:rPr>
            <w:rStyle w:val="CommentReference"/>
          </w:rPr>
          <w:commentReference w:id="75"/>
        </w:r>
      </w:ins>
      <w:ins w:id="78" w:author="Sieler Jr, Michael James" w:date="2023-01-11T16:34:00Z">
        <w:r w:rsidR="002B16BA">
          <w:rPr>
            <w:rFonts w:ascii="Arial" w:hAnsi="Arial" w:cs="Arial"/>
            <w:sz w:val="22"/>
            <w:szCs w:val="22"/>
          </w:rPr>
          <w:t xml:space="preserve"> </w:t>
        </w:r>
      </w:ins>
      <w:r w:rsidR="13449EE1" w:rsidRPr="00F16347">
        <w:rPr>
          <w:rFonts w:ascii="Arial" w:hAnsi="Arial" w:cs="Arial"/>
          <w:sz w:val="22"/>
          <w:szCs w:val="22"/>
        </w:rPr>
        <w:t>hypothesized to be introduced through diet early in life</w:t>
      </w:r>
      <w:r w:rsidR="577E9FC0" w:rsidRPr="00F16347">
        <w:rPr>
          <w:rFonts w:ascii="Arial" w:hAnsi="Arial" w:cs="Arial"/>
          <w:sz w:val="22"/>
          <w:szCs w:val="22"/>
        </w:rPr>
        <w:fldChar w:fldCharType="begin"/>
      </w:r>
      <w:r w:rsidR="004258CD">
        <w:rPr>
          <w:rFonts w:ascii="Arial" w:hAnsi="Arial" w:cs="Arial"/>
          <w:sz w:val="22"/>
          <w:szCs w:val="22"/>
        </w:rPr>
        <w:instrText xml:space="preserve"> ADDIN ZOTERO_ITEM CSL_CITATION {"citationID":"17xZ2UYx","properties":{"formattedCitation":"\\super 25\\uc0\\u8211{}27\\nosupersub{}","plainCitation":"25–27","noteIndex":0},"citationItems":[{"id":4639,"uris":["http://zotero.org/users/5603014/items/HJ6PQN2U"],"itemData":{"id":4639,"type":"article-journal","abstract":"During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id":12,"uris":["http://zotero.org/users/5603014/items/87QW2F9B"],"itemData":{"id":12,"type":"article-journal","issue":"2","journalAbbreviation":"ILAR Journal","note":"number: 2","page":"89-94","title":"Use of Zebrafi sh in Research and Importance of Health and Husbandry","volume":"53","author":[{"family":"Kent","given":"Michael"},{"family":"Varga","given":"Zoltán"}],"issued":{"date-parts":[["2012"]]},"citation-key":"kent2012"}},{"id":4634,"uris":["http://zotero.org/users/5603014/items/US3ZDRNH"],"itemData":{"id":4634,"type":"article-journal","abstract":"The zebrafish (Danio rerio) is a popular vertebrate model organism used in a wide range of research fields. Mycobacteriosis, caused by Mycobacterium species, is particularly concerning because it is a common disease associated with chronic infections in these fish. Infections are also a source of uncontrolled experimental variance that may influence research results. Live feeds for zebrafish are common and include paramecia (Paramecium caudatum), brine shrimp (Artemia franciscana) and rotifers (Branchionus spp.). Although nutritionally beneficial, live feeds may pose a biosecurity risk. In this study, we investigate transmission of Mycobacterium chelonae and Mycobacterium marinum through these three live feeds. We show that all three live feeds ingest both M. marinum and M. chelonae and can transmit mycobacterial infections to zebrafish. This observation emphasizes the need for live feeds to be included in the consideration of potential biosecurity risks. This study is of importance to other beyond the zebrafish community, including those of additional aquatic models and those using live feeds for other types of aquaculture.","container-title":"Journal of Fish Diseases","DOI":"10.1111/jfd.13071","ISSN":"1365-2761","issue":"10","language":"en","note":"_eprint: https://onlinelibrary.wiley.com/doi/pdf/10.1111/jfd.13071","page":"1425-1431","source":"Wiley Online Library","title":"Transmission of Mycobacterium chelonae and Mycobacterium marinum in laboratory zebrafish through live feeds","volume":"42","author":[{"family":"Chang","given":"Carolyn T."},{"family":"Benedict","given":"Samuel"},{"family":"Whipps","given":"Christopher M."}],"issued":{"date-parts":[["2019"]]},"citation-key":"chang2019"}}],"schema":"https://github.com/citation-style-language/schema/raw/master/csl-citation.json"} </w:instrText>
      </w:r>
      <w:r w:rsidR="577E9FC0" w:rsidRPr="00F16347">
        <w:rPr>
          <w:rFonts w:ascii="Arial" w:hAnsi="Arial" w:cs="Arial"/>
          <w:sz w:val="22"/>
          <w:szCs w:val="22"/>
        </w:rPr>
        <w:fldChar w:fldCharType="separate"/>
      </w:r>
      <w:r w:rsidR="004258CD" w:rsidRPr="004258CD">
        <w:rPr>
          <w:rFonts w:ascii="Arial" w:hAnsi="Arial" w:cs="Arial"/>
          <w:sz w:val="22"/>
          <w:vertAlign w:val="superscript"/>
        </w:rPr>
        <w:t>25–27</w:t>
      </w:r>
      <w:r w:rsidR="577E9FC0" w:rsidRPr="00F16347">
        <w:rPr>
          <w:rFonts w:ascii="Arial" w:hAnsi="Arial" w:cs="Arial"/>
          <w:sz w:val="22"/>
          <w:szCs w:val="22"/>
        </w:rPr>
        <w:fldChar w:fldCharType="end"/>
      </w:r>
      <w:r w:rsidR="13449EE1" w:rsidRPr="00F16347">
        <w:rPr>
          <w:rFonts w:ascii="Arial" w:hAnsi="Arial" w:cs="Arial"/>
          <w:sz w:val="22"/>
          <w:szCs w:val="22"/>
        </w:rPr>
        <w:t xml:space="preserve">. </w:t>
      </w:r>
      <w:r w:rsidR="13449EE1" w:rsidRPr="00F16347">
        <w:rPr>
          <w:rFonts w:ascii="Arial" w:hAnsi="Arial" w:cs="Arial"/>
          <w:i/>
          <w:iCs/>
          <w:sz w:val="22"/>
          <w:szCs w:val="22"/>
        </w:rPr>
        <w:t>M. chelonae</w:t>
      </w:r>
      <w:r w:rsidR="13449EE1" w:rsidRPr="00F16347">
        <w:rPr>
          <w:rFonts w:ascii="Arial" w:hAnsi="Arial" w:cs="Arial"/>
          <w:sz w:val="22"/>
          <w:szCs w:val="22"/>
        </w:rPr>
        <w:t xml:space="preserve"> forms granulomas</w:t>
      </w:r>
      <w:r w:rsidR="00EB787A" w:rsidRPr="00F16347">
        <w:rPr>
          <w:rFonts w:ascii="Arial" w:hAnsi="Arial" w:cs="Arial"/>
          <w:sz w:val="22"/>
          <w:szCs w:val="22"/>
        </w:rPr>
        <w:t xml:space="preserve"> coelomic organs, swim bladder and kidney</w:t>
      </w:r>
      <w:r w:rsidR="13449EE1" w:rsidRPr="00F16347">
        <w:rPr>
          <w:rFonts w:ascii="Arial" w:hAnsi="Arial" w:cs="Arial"/>
          <w:sz w:val="22"/>
          <w:szCs w:val="22"/>
        </w:rPr>
        <w:t xml:space="preserve">, </w:t>
      </w:r>
      <w:r w:rsidR="00EB787A" w:rsidRPr="00F16347">
        <w:rPr>
          <w:rFonts w:ascii="Arial" w:hAnsi="Arial" w:cs="Arial"/>
          <w:sz w:val="22"/>
          <w:szCs w:val="22"/>
        </w:rPr>
        <w:t>and in many cases it ultimately causes death</w:t>
      </w:r>
      <w:del w:id="79" w:author="Kent, Michael" w:date="2022-12-23T08:29:00Z">
        <w:r w:rsidR="00EB787A" w:rsidRPr="00F16347" w:rsidDel="00CD43C6">
          <w:rPr>
            <w:rFonts w:ascii="Arial" w:hAnsi="Arial" w:cs="Arial"/>
            <w:sz w:val="22"/>
            <w:szCs w:val="22"/>
          </w:rPr>
          <w:delText xml:space="preserve"> </w:delText>
        </w:r>
      </w:del>
      <w:r w:rsidR="00EB787A" w:rsidRPr="00F16347">
        <w:rPr>
          <w:rFonts w:ascii="Arial" w:hAnsi="Arial" w:cs="Arial"/>
          <w:sz w:val="22"/>
          <w:szCs w:val="22"/>
        </w:rPr>
        <w:t xml:space="preserve">. </w:t>
      </w:r>
      <w:r w:rsidR="13449EE1" w:rsidRPr="00F16347">
        <w:rPr>
          <w:rFonts w:ascii="Arial" w:hAnsi="Arial" w:cs="Arial"/>
          <w:sz w:val="22"/>
          <w:szCs w:val="22"/>
        </w:rPr>
        <w:t>These can introduce inconsistencies in study outcomes, but the impacts on the gut microbiome are not known</w:t>
      </w:r>
      <w:r w:rsidR="577E9FC0" w:rsidRPr="00F16347">
        <w:rPr>
          <w:rFonts w:ascii="Arial" w:hAnsi="Arial" w:cs="Arial"/>
          <w:sz w:val="22"/>
          <w:szCs w:val="22"/>
        </w:rPr>
        <w:fldChar w:fldCharType="begin"/>
      </w:r>
      <w:r w:rsidR="004258CD">
        <w:rPr>
          <w:rFonts w:ascii="Arial" w:hAnsi="Arial" w:cs="Arial"/>
          <w:sz w:val="22"/>
          <w:szCs w:val="22"/>
        </w:rPr>
        <w:instrText xml:space="preserve"> ADDIN ZOTERO_ITEM CSL_CITATION {"citationID":"OE8Ygf7h","properties":{"formattedCitation":"\\super 25\\nosupersub{}","plainCitation":"25","noteIndex":0},"citationItems":[{"id":4639,"uris":["http://zotero.org/users/5603014/items/HJ6PQN2U"],"itemData":{"id":4639,"type":"article-journal","abstract":"During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577E9FC0" w:rsidRPr="00F16347">
        <w:rPr>
          <w:rFonts w:ascii="Arial" w:hAnsi="Arial" w:cs="Arial"/>
          <w:sz w:val="22"/>
          <w:szCs w:val="22"/>
        </w:rPr>
        <w:fldChar w:fldCharType="separate"/>
      </w:r>
      <w:r w:rsidR="004258CD" w:rsidRPr="004258CD">
        <w:rPr>
          <w:rFonts w:ascii="Arial" w:hAnsi="Arial" w:cs="Arial"/>
          <w:sz w:val="22"/>
          <w:vertAlign w:val="superscript"/>
        </w:rPr>
        <w:t>25</w:t>
      </w:r>
      <w:r w:rsidR="577E9FC0" w:rsidRPr="00F16347">
        <w:rPr>
          <w:rFonts w:ascii="Arial" w:hAnsi="Arial" w:cs="Arial"/>
          <w:sz w:val="22"/>
          <w:szCs w:val="22"/>
        </w:rPr>
        <w:fldChar w:fldCharType="end"/>
      </w:r>
      <w:r w:rsidR="13449EE1" w:rsidRPr="00F16347">
        <w:rPr>
          <w:rFonts w:ascii="Arial" w:hAnsi="Arial" w:cs="Arial"/>
          <w:sz w:val="22"/>
          <w:szCs w:val="22"/>
        </w:rPr>
        <w:t>.</w:t>
      </w:r>
      <w:commentRangeStart w:id="80"/>
      <w:commentRangeEnd w:id="80"/>
      <w:r w:rsidR="577E9FC0" w:rsidRPr="00F16347">
        <w:rPr>
          <w:rStyle w:val="CommentReference"/>
          <w:rFonts w:ascii="Arial" w:hAnsi="Arial" w:cs="Arial"/>
          <w:sz w:val="22"/>
          <w:szCs w:val="22"/>
        </w:rPr>
        <w:commentReference w:id="80"/>
      </w:r>
      <w:r w:rsidR="13449EE1" w:rsidRPr="00F16347">
        <w:rPr>
          <w:rFonts w:ascii="Arial" w:eastAsiaTheme="minorEastAsia" w:hAnsi="Arial" w:cs="Arial"/>
          <w:sz w:val="22"/>
          <w:szCs w:val="22"/>
        </w:rPr>
        <w:t xml:space="preserve"> To clarify</w:t>
      </w:r>
      <w:r w:rsidR="00C22BB5" w:rsidRPr="00F16347">
        <w:rPr>
          <w:rFonts w:ascii="Arial" w:eastAsiaTheme="minorEastAsia" w:hAnsi="Arial" w:cs="Arial"/>
          <w:sz w:val="22"/>
          <w:szCs w:val="22"/>
        </w:rPr>
        <w:t xml:space="preserve"> effect of </w:t>
      </w:r>
      <w:r w:rsidR="00C22BB5" w:rsidRPr="00F16347">
        <w:rPr>
          <w:rFonts w:ascii="Arial" w:eastAsiaTheme="minorEastAsia" w:hAnsi="Arial" w:cs="Arial"/>
          <w:i/>
          <w:sz w:val="22"/>
          <w:szCs w:val="22"/>
        </w:rPr>
        <w:t>M. chelonae</w:t>
      </w:r>
      <w:r w:rsidR="00C22BB5" w:rsidRPr="00F16347">
        <w:rPr>
          <w:rFonts w:ascii="Arial" w:eastAsiaTheme="minorEastAsia" w:hAnsi="Arial" w:cs="Arial"/>
          <w:sz w:val="22"/>
          <w:szCs w:val="22"/>
        </w:rPr>
        <w:t xml:space="preserve"> infection on the gut microbiome, and whether these effects vary by diet, </w:t>
      </w:r>
      <w:r w:rsidR="13449EE1" w:rsidRPr="00F16347">
        <w:rPr>
          <w:rFonts w:ascii="Arial" w:eastAsiaTheme="minorEastAsia" w:hAnsi="Arial" w:cs="Arial"/>
          <w:sz w:val="22"/>
          <w:szCs w:val="22"/>
        </w:rPr>
        <w:t xml:space="preserve"> we injected </w:t>
      </w:r>
      <w:r w:rsidR="13449EE1" w:rsidRPr="00F16347">
        <w:rPr>
          <w:rFonts w:ascii="Arial" w:eastAsiaTheme="minorEastAsia" w:hAnsi="Arial" w:cs="Arial"/>
          <w:i/>
          <w:iCs/>
          <w:sz w:val="22"/>
          <w:szCs w:val="22"/>
        </w:rPr>
        <w:t>M. chelonae</w:t>
      </w:r>
      <w:r w:rsidR="13449EE1" w:rsidRPr="00F16347">
        <w:rPr>
          <w:rFonts w:ascii="Arial" w:eastAsiaTheme="minorEastAsia" w:hAnsi="Arial" w:cs="Arial"/>
          <w:sz w:val="22"/>
          <w:szCs w:val="22"/>
        </w:rPr>
        <w:t xml:space="preserve"> into the coelomic cavities of fish from each diet cohort at 4 mpf following fecal collection. These </w:t>
      </w:r>
      <w:r w:rsidR="13449EE1" w:rsidRPr="00F16347">
        <w:rPr>
          <w:rFonts w:ascii="Arial" w:eastAsiaTheme="minorEastAsia" w:hAnsi="Arial" w:cs="Arial"/>
          <w:i/>
          <w:iCs/>
          <w:sz w:val="22"/>
          <w:szCs w:val="22"/>
        </w:rPr>
        <w:t>M. chelonae</w:t>
      </w:r>
      <w:r w:rsidR="13449EE1" w:rsidRPr="00F16347">
        <w:rPr>
          <w:rFonts w:ascii="Arial" w:eastAsiaTheme="minorEastAsia" w:hAnsi="Arial" w:cs="Arial"/>
          <w:sz w:val="22"/>
          <w:szCs w:val="22"/>
        </w:rPr>
        <w:t xml:space="preserve"> injected fish comprised the pathogen exposure cohort for this experiment, which we compared to the remaining, unexposed cohort of fish. At 7 mpf, we collected fecal samples from exposed and unexposed fish to measure microbial gut diversity, composition, and taxon abundance, performed a histopathological analysis of intestinal tissue to assess infection severity, and measured body condition score.</w:t>
      </w:r>
    </w:p>
    <w:p w14:paraId="3EF8E19F" w14:textId="2E4A5B76" w:rsidR="00265A41" w:rsidRPr="00A026BF" w:rsidRDefault="00265A41" w:rsidP="00DF740E">
      <w:pPr>
        <w:spacing w:line="360" w:lineRule="auto"/>
        <w:rPr>
          <w:rFonts w:ascii="Arial" w:eastAsiaTheme="minorEastAsia" w:hAnsi="Arial" w:cs="Arial"/>
          <w:sz w:val="22"/>
          <w:szCs w:val="22"/>
        </w:rPr>
      </w:pPr>
    </w:p>
    <w:p w14:paraId="75A39B4D" w14:textId="6BFF33E8" w:rsidR="00265A41" w:rsidRPr="00F16347" w:rsidRDefault="00265A41" w:rsidP="00265A41">
      <w:pPr>
        <w:spacing w:line="360" w:lineRule="auto"/>
        <w:rPr>
          <w:rFonts w:ascii="Arial" w:eastAsiaTheme="minorEastAsia" w:hAnsi="Arial" w:cs="Arial"/>
          <w:sz w:val="22"/>
          <w:szCs w:val="22"/>
        </w:rPr>
      </w:pPr>
      <w:r w:rsidRPr="00A026BF">
        <w:rPr>
          <w:rFonts w:ascii="Arial" w:eastAsiaTheme="minorEastAsia" w:hAnsi="Arial" w:cs="Arial"/>
          <w:sz w:val="22"/>
          <w:szCs w:val="22"/>
        </w:rPr>
        <w:t>We first evaluated whether diet impacted infection outcomes, as determined by histological confirmation of infection 3</w:t>
      </w:r>
      <w:r w:rsidR="008A5697">
        <w:rPr>
          <w:rFonts w:ascii="Arial" w:eastAsiaTheme="minorEastAsia" w:hAnsi="Arial" w:cs="Arial"/>
          <w:sz w:val="22"/>
          <w:szCs w:val="22"/>
        </w:rPr>
        <w:t>.5</w:t>
      </w:r>
      <w:r w:rsidRPr="00A026BF">
        <w:rPr>
          <w:rFonts w:ascii="Arial" w:eastAsiaTheme="minorEastAsia" w:hAnsi="Arial" w:cs="Arial"/>
          <w:sz w:val="22"/>
          <w:szCs w:val="22"/>
        </w:rPr>
        <w:t xml:space="preserve"> months following pathogen injection. </w:t>
      </w:r>
      <w:r w:rsidR="00245868" w:rsidRPr="00A026BF">
        <w:rPr>
          <w:rFonts w:ascii="Arial" w:eastAsiaTheme="minorEastAsia" w:hAnsi="Arial" w:cs="Arial"/>
          <w:sz w:val="22"/>
          <w:szCs w:val="22"/>
        </w:rPr>
        <w:t>We conducted a Chi-Square test to compare the infection count between fish fed the three diets. The results showed that there was a statistically significant difference in proportion of positive infection counts between the groups, X</w:t>
      </w:r>
      <w:r w:rsidR="00245868" w:rsidRPr="00A026BF">
        <w:rPr>
          <w:rFonts w:ascii="Arial" w:eastAsiaTheme="minorEastAsia" w:hAnsi="Arial" w:cs="Arial"/>
          <w:sz w:val="22"/>
          <w:szCs w:val="22"/>
          <w:vertAlign w:val="superscript"/>
        </w:rPr>
        <w:t>2</w:t>
      </w:r>
      <w:r w:rsidR="00245868" w:rsidRPr="00A026BF">
        <w:rPr>
          <w:rFonts w:ascii="Arial" w:eastAsiaTheme="minorEastAsia" w:hAnsi="Arial" w:cs="Arial"/>
          <w:sz w:val="22"/>
          <w:szCs w:val="22"/>
        </w:rPr>
        <w:t xml:space="preserve"> (2</w:t>
      </w:r>
      <w:r w:rsidR="00245868" w:rsidRPr="00A026BF">
        <w:rPr>
          <w:rFonts w:ascii="Arial" w:eastAsia="Arial" w:hAnsi="Arial" w:cs="Arial"/>
          <w:noProof/>
          <w:sz w:val="22"/>
          <w:szCs w:val="22"/>
        </w:rPr>
        <w:t xml:space="preserve">, N = 66) </w:t>
      </w:r>
      <w:r w:rsidR="00245868" w:rsidRPr="00A026BF">
        <w:rPr>
          <w:rFonts w:ascii="Arial" w:eastAsiaTheme="minorEastAsia" w:hAnsi="Arial" w:cs="Arial"/>
          <w:sz w:val="22"/>
          <w:szCs w:val="22"/>
        </w:rPr>
        <w:t xml:space="preserve">= </w:t>
      </w:r>
      <w:r w:rsidR="00245868" w:rsidRPr="00A026BF">
        <w:rPr>
          <w:rFonts w:ascii="Arial" w:eastAsia="Arial" w:hAnsi="Arial" w:cs="Arial"/>
          <w:noProof/>
          <w:sz w:val="22"/>
          <w:szCs w:val="22"/>
        </w:rPr>
        <w:t xml:space="preserve">11.519, P </w:t>
      </w:r>
      <w:r w:rsidR="00245868" w:rsidRPr="00A026BF">
        <w:rPr>
          <w:rFonts w:ascii="Arial" w:eastAsiaTheme="minorEastAsia" w:hAnsi="Arial" w:cs="Arial"/>
          <w:sz w:val="22"/>
          <w:szCs w:val="22"/>
        </w:rPr>
        <w:t xml:space="preserve">&lt; 0.05 (Table S3.5.1.1.2). Across all three diets, all females had infected ovaries. In contrast, we observed the following infection outcomes for male fish </w:t>
      </w:r>
      <w:r w:rsidR="00B96FA8" w:rsidRPr="00A026BF">
        <w:rPr>
          <w:rFonts w:ascii="Arial" w:eastAsiaTheme="minorEastAsia" w:hAnsi="Arial" w:cs="Arial"/>
          <w:sz w:val="22"/>
          <w:szCs w:val="22"/>
        </w:rPr>
        <w:t xml:space="preserve">with extra-intestinal infections </w:t>
      </w:r>
      <w:r w:rsidR="00245868" w:rsidRPr="00A026BF">
        <w:rPr>
          <w:rFonts w:ascii="Arial" w:eastAsiaTheme="minorEastAsia" w:hAnsi="Arial" w:cs="Arial"/>
          <w:sz w:val="22"/>
          <w:szCs w:val="22"/>
        </w:rPr>
        <w:t>Gemma 3/12 (25%), Watts 5/24 (20.8%), and ZIRC 18/24 (70.6%) (Table 3.5.2.2.1). In male fish only, we also found a statistically significant difference in proportion of infected fish across the three diets (</w:t>
      </w:r>
      <w:r w:rsidR="00164AC3" w:rsidRPr="00A026BF">
        <w:rPr>
          <w:rFonts w:ascii="Arial" w:eastAsiaTheme="minorEastAsia" w:hAnsi="Arial" w:cs="Arial"/>
          <w:sz w:val="22"/>
          <w:szCs w:val="22"/>
        </w:rPr>
        <w:t>X</w:t>
      </w:r>
      <w:r w:rsidR="00164AC3" w:rsidRPr="00A026BF">
        <w:rPr>
          <w:rFonts w:ascii="Arial" w:eastAsiaTheme="minorEastAsia" w:hAnsi="Arial" w:cs="Arial"/>
          <w:sz w:val="22"/>
          <w:szCs w:val="22"/>
          <w:vertAlign w:val="superscript"/>
        </w:rPr>
        <w:t>2</w:t>
      </w:r>
      <w:r w:rsidR="00164AC3" w:rsidRPr="00A026BF">
        <w:rPr>
          <w:rFonts w:ascii="Arial" w:eastAsiaTheme="minorEastAsia" w:hAnsi="Arial" w:cs="Arial"/>
          <w:sz w:val="22"/>
          <w:szCs w:val="22"/>
        </w:rPr>
        <w:t xml:space="preserve"> = 11.556, df = </w:t>
      </w:r>
      <w:r w:rsidR="00245868" w:rsidRPr="00A026BF">
        <w:rPr>
          <w:rFonts w:ascii="Arial" w:eastAsiaTheme="minorEastAsia" w:hAnsi="Arial" w:cs="Arial"/>
          <w:sz w:val="22"/>
          <w:szCs w:val="22"/>
        </w:rPr>
        <w:t>2</w:t>
      </w:r>
      <w:r w:rsidR="00245868" w:rsidRPr="00A026BF">
        <w:rPr>
          <w:rFonts w:ascii="Arial" w:eastAsia="Arial" w:hAnsi="Arial" w:cs="Arial"/>
          <w:noProof/>
          <w:sz w:val="22"/>
          <w:szCs w:val="22"/>
        </w:rPr>
        <w:t xml:space="preserve">, N = 53, P </w:t>
      </w:r>
      <w:r w:rsidR="00245868" w:rsidRPr="00A026BF">
        <w:rPr>
          <w:rFonts w:ascii="Arial" w:eastAsiaTheme="minorEastAsia" w:hAnsi="Arial" w:cs="Arial"/>
          <w:sz w:val="22"/>
          <w:szCs w:val="22"/>
        </w:rPr>
        <w:t>&lt; 0.05</w:t>
      </w:r>
      <w:r w:rsidR="00164AC3" w:rsidRPr="00A026BF">
        <w:rPr>
          <w:rFonts w:ascii="Arial" w:eastAsiaTheme="minorEastAsia" w:hAnsi="Arial" w:cs="Arial"/>
          <w:sz w:val="22"/>
          <w:szCs w:val="22"/>
        </w:rPr>
        <w:t xml:space="preserve">; </w:t>
      </w:r>
      <w:r w:rsidR="00245868" w:rsidRPr="00A026BF">
        <w:rPr>
          <w:rFonts w:ascii="Arial" w:eastAsiaTheme="minorEastAsia" w:hAnsi="Arial" w:cs="Arial"/>
          <w:sz w:val="22"/>
          <w:szCs w:val="22"/>
        </w:rPr>
        <w:t xml:space="preserve">Table S3.5.1.2.2). </w:t>
      </w:r>
      <w:r w:rsidR="00164AC3" w:rsidRPr="00A026BF">
        <w:rPr>
          <w:rFonts w:ascii="Arial" w:eastAsiaTheme="minorEastAsia" w:hAnsi="Arial" w:cs="Arial"/>
          <w:sz w:val="22"/>
          <w:szCs w:val="22"/>
        </w:rPr>
        <w:t>When we conduct the same analysis with just fish sampled for microbiome analysis (Table S</w:t>
      </w:r>
      <w:r w:rsidR="00903052" w:rsidRPr="00A026BF">
        <w:rPr>
          <w:rFonts w:ascii="Arial" w:eastAsia="Arial" w:hAnsi="Arial" w:cs="Arial"/>
          <w:noProof/>
          <w:sz w:val="22"/>
          <w:szCs w:val="22"/>
        </w:rPr>
        <w:t>3.5.1.3.1</w:t>
      </w:r>
      <w:r w:rsidR="00164AC3" w:rsidRPr="00A026BF">
        <w:rPr>
          <w:rFonts w:ascii="Arial" w:eastAsiaTheme="minorEastAsia" w:hAnsi="Arial" w:cs="Arial"/>
          <w:sz w:val="22"/>
          <w:szCs w:val="22"/>
        </w:rPr>
        <w:t>), we do not observe significant effects (X</w:t>
      </w:r>
      <w:r w:rsidR="00164AC3" w:rsidRPr="00A026BF">
        <w:rPr>
          <w:rFonts w:ascii="Arial" w:eastAsiaTheme="minorEastAsia" w:hAnsi="Arial" w:cs="Arial"/>
          <w:sz w:val="22"/>
          <w:szCs w:val="22"/>
          <w:vertAlign w:val="superscript"/>
        </w:rPr>
        <w:t>2</w:t>
      </w:r>
      <w:r w:rsidR="00164AC3" w:rsidRPr="00A026BF">
        <w:rPr>
          <w:rFonts w:ascii="Arial" w:eastAsiaTheme="minorEastAsia" w:hAnsi="Arial" w:cs="Arial"/>
          <w:sz w:val="22"/>
          <w:szCs w:val="22"/>
        </w:rPr>
        <w:t xml:space="preserve"> = 4.069, df = 2</w:t>
      </w:r>
      <w:r w:rsidR="00164AC3" w:rsidRPr="00A026BF">
        <w:rPr>
          <w:rFonts w:ascii="Arial" w:eastAsia="Arial" w:hAnsi="Arial" w:cs="Arial"/>
          <w:noProof/>
          <w:sz w:val="22"/>
          <w:szCs w:val="22"/>
        </w:rPr>
        <w:t xml:space="preserve">, N = </w:t>
      </w:r>
      <w:r w:rsidR="007649D7" w:rsidRPr="00A026BF">
        <w:rPr>
          <w:rFonts w:ascii="Arial" w:eastAsia="Arial" w:hAnsi="Arial" w:cs="Arial"/>
          <w:noProof/>
          <w:sz w:val="22"/>
          <w:szCs w:val="22"/>
        </w:rPr>
        <w:t>44</w:t>
      </w:r>
      <w:r w:rsidR="00164AC3" w:rsidRPr="00A026BF">
        <w:rPr>
          <w:rFonts w:ascii="Arial" w:eastAsia="Arial" w:hAnsi="Arial" w:cs="Arial"/>
          <w:noProof/>
          <w:sz w:val="22"/>
          <w:szCs w:val="22"/>
        </w:rPr>
        <w:t xml:space="preserve">, P </w:t>
      </w:r>
      <w:r w:rsidR="00164AC3" w:rsidRPr="00A026BF">
        <w:rPr>
          <w:rFonts w:ascii="Arial" w:eastAsiaTheme="minorEastAsia" w:hAnsi="Arial" w:cs="Arial"/>
          <w:sz w:val="22"/>
          <w:szCs w:val="22"/>
        </w:rPr>
        <w:t>&gt; 0.05; Table S3.5.1.3.2), likely due to being underpowered to detect these effects</w:t>
      </w:r>
      <w:r w:rsidR="00245868" w:rsidRPr="00A026BF">
        <w:rPr>
          <w:rFonts w:ascii="Arial" w:eastAsiaTheme="minorEastAsia" w:hAnsi="Arial" w:cs="Arial"/>
          <w:sz w:val="22"/>
          <w:szCs w:val="22"/>
        </w:rPr>
        <w:t>.</w:t>
      </w:r>
      <w:r w:rsidR="00B96FA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Infections</w:t>
      </w:r>
      <w:r w:rsidR="00B96FA8" w:rsidRPr="00A026BF">
        <w:rPr>
          <w:rFonts w:ascii="Arial" w:eastAsiaTheme="minorEastAsia" w:hAnsi="Arial" w:cs="Arial"/>
          <w:sz w:val="22"/>
          <w:szCs w:val="22"/>
        </w:rPr>
        <w:t xml:space="preserve"> in males included the testis, coelomic cavity, swim bladder and kidney (</w:t>
      </w:r>
      <w:commentRangeStart w:id="81"/>
      <w:r w:rsidR="00B96FA8" w:rsidRPr="00A026BF">
        <w:rPr>
          <w:rFonts w:ascii="Arial" w:eastAsiaTheme="minorEastAsia" w:hAnsi="Arial" w:cs="Arial"/>
          <w:sz w:val="22"/>
          <w:szCs w:val="22"/>
        </w:rPr>
        <w:t>Suppl Figh – Histo plate XXX</w:t>
      </w:r>
      <w:commentRangeEnd w:id="81"/>
      <w:r w:rsidR="00A026BF">
        <w:rPr>
          <w:rStyle w:val="CommentReference"/>
        </w:rPr>
        <w:commentReference w:id="81"/>
      </w:r>
      <w:r w:rsidR="00B96FA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 xml:space="preserve">With females, all showed the infections within the ovaries, with one with a coelomic </w:t>
      </w:r>
      <w:commentRangeStart w:id="82"/>
      <w:r w:rsidR="008A05E6" w:rsidRPr="00A026BF">
        <w:rPr>
          <w:rFonts w:ascii="Arial" w:eastAsiaTheme="minorEastAsia" w:hAnsi="Arial" w:cs="Arial"/>
          <w:sz w:val="22"/>
          <w:szCs w:val="22"/>
        </w:rPr>
        <w:t>infection</w:t>
      </w:r>
      <w:commentRangeEnd w:id="82"/>
      <w:r w:rsidR="008A05E6" w:rsidRPr="00A026BF">
        <w:rPr>
          <w:rStyle w:val="CommentReference"/>
        </w:rPr>
        <w:commentReference w:id="82"/>
      </w:r>
      <w:r w:rsidR="008A05E6" w:rsidRPr="00A026BF">
        <w:rPr>
          <w:rFonts w:ascii="Arial" w:eastAsiaTheme="minorEastAsia" w:hAnsi="Arial" w:cs="Arial"/>
          <w:sz w:val="22"/>
          <w:szCs w:val="22"/>
        </w:rPr>
        <w:t>.</w:t>
      </w:r>
      <w:r w:rsidR="0024586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 xml:space="preserve"> </w:t>
      </w:r>
      <w:r w:rsidR="00A026BF" w:rsidRPr="00A026BF">
        <w:rPr>
          <w:rFonts w:ascii="Arial" w:eastAsiaTheme="minorEastAsia" w:hAnsi="Arial" w:cs="Arial"/>
          <w:sz w:val="22"/>
          <w:szCs w:val="22"/>
        </w:rPr>
        <w:t>Colonization</w:t>
      </w:r>
      <w:r w:rsidR="008A05E6" w:rsidRPr="00A026BF">
        <w:rPr>
          <w:rFonts w:ascii="Arial" w:eastAsiaTheme="minorEastAsia" w:hAnsi="Arial" w:cs="Arial"/>
          <w:sz w:val="22"/>
          <w:szCs w:val="22"/>
        </w:rPr>
        <w:t xml:space="preserve"> of the intestinal lumen by acid fast bacteria were observed in 17 exposed and 7 control fish across the </w:t>
      </w:r>
      <w:commentRangeStart w:id="83"/>
      <w:r w:rsidR="008A05E6" w:rsidRPr="00A026BF">
        <w:rPr>
          <w:rFonts w:ascii="Arial" w:eastAsiaTheme="minorEastAsia" w:hAnsi="Arial" w:cs="Arial"/>
          <w:sz w:val="22"/>
          <w:szCs w:val="22"/>
        </w:rPr>
        <w:t>diets</w:t>
      </w:r>
      <w:commentRangeEnd w:id="83"/>
      <w:r w:rsidR="008A05E6" w:rsidRPr="00A026BF">
        <w:rPr>
          <w:rStyle w:val="CommentReference"/>
        </w:rPr>
        <w:commentReference w:id="83"/>
      </w:r>
      <w:r w:rsidR="008A05E6" w:rsidRPr="00A026BF">
        <w:rPr>
          <w:rFonts w:ascii="Arial" w:eastAsiaTheme="minorEastAsia" w:hAnsi="Arial" w:cs="Arial"/>
          <w:sz w:val="22"/>
          <w:szCs w:val="22"/>
        </w:rPr>
        <w:t xml:space="preserve">. </w:t>
      </w:r>
      <w:r w:rsidRPr="00A026BF">
        <w:rPr>
          <w:rFonts w:ascii="Arial" w:eastAsiaTheme="minorEastAsia" w:hAnsi="Arial" w:cs="Arial"/>
          <w:sz w:val="22"/>
          <w:szCs w:val="22"/>
        </w:rPr>
        <w:t>This result</w:t>
      </w:r>
      <w:r w:rsidRPr="00F16347">
        <w:rPr>
          <w:rFonts w:ascii="Arial" w:eastAsiaTheme="minorEastAsia" w:hAnsi="Arial" w:cs="Arial"/>
          <w:sz w:val="22"/>
          <w:szCs w:val="22"/>
        </w:rPr>
        <w:t xml:space="preserve"> indicates that the diets considered in our study appear to dictate the progression of infection of </w:t>
      </w:r>
      <w:r w:rsidRPr="00B96FA8">
        <w:rPr>
          <w:rFonts w:ascii="Arial" w:eastAsiaTheme="minorEastAsia" w:hAnsi="Arial" w:cs="Arial"/>
          <w:i/>
          <w:sz w:val="22"/>
          <w:szCs w:val="22"/>
          <w:rPrChange w:id="84" w:author="Kent, Michael" w:date="2022-12-23T07:56:00Z">
            <w:rPr>
              <w:rFonts w:ascii="Arial" w:eastAsiaTheme="minorEastAsia" w:hAnsi="Arial" w:cs="Arial"/>
              <w:sz w:val="22"/>
              <w:szCs w:val="22"/>
            </w:rPr>
          </w:rPrChange>
        </w:rPr>
        <w:t>M. chelonae</w:t>
      </w:r>
      <w:r w:rsidRPr="00F16347">
        <w:rPr>
          <w:rFonts w:ascii="Arial" w:eastAsiaTheme="minorEastAsia" w:hAnsi="Arial" w:cs="Arial"/>
          <w:sz w:val="22"/>
          <w:szCs w:val="22"/>
        </w:rPr>
        <w:t xml:space="preserve">, but of the samples we collected for microbiome analysis we may be underpowered to detect a difference. Next, we assessed whether infection status links to body condition score as well as measures of gut microbiome diversity and composition. We did not observe significant associations between infection status and body condition score based on </w:t>
      </w:r>
      <w:r w:rsidR="0098575A" w:rsidRPr="00F16347">
        <w:rPr>
          <w:rFonts w:ascii="Arial" w:eastAsiaTheme="minorEastAsia" w:hAnsi="Arial" w:cs="Arial"/>
          <w:sz w:val="22"/>
          <w:szCs w:val="22"/>
        </w:rPr>
        <w:t xml:space="preserve">linear regression </w:t>
      </w:r>
      <w:r w:rsidRPr="00F16347">
        <w:rPr>
          <w:rFonts w:ascii="Arial" w:eastAsiaTheme="minorEastAsia" w:hAnsi="Arial" w:cs="Arial"/>
          <w:sz w:val="22"/>
          <w:szCs w:val="22"/>
        </w:rPr>
        <w:t xml:space="preserve">(P &gt; 0.05; Table S3.5.2) or any of the gut microbiome diversity and composition measures (P &gt; 0.05; Table </w:t>
      </w:r>
      <w:r w:rsidRPr="00F16347">
        <w:rPr>
          <w:rFonts w:ascii="Arial" w:eastAsiaTheme="minorEastAsia" w:hAnsi="Arial" w:cs="Arial"/>
          <w:sz w:val="22"/>
          <w:szCs w:val="22"/>
        </w:rPr>
        <w:lastRenderedPageBreak/>
        <w:t xml:space="preserve">S3.5.4&amp;S3.5.5). Together, these results indicate that infection endpoints are </w:t>
      </w:r>
      <w:r w:rsidR="0098575A" w:rsidRPr="00F16347">
        <w:rPr>
          <w:rFonts w:ascii="Arial" w:eastAsiaTheme="minorEastAsia" w:hAnsi="Arial" w:cs="Arial"/>
          <w:sz w:val="22"/>
          <w:szCs w:val="22"/>
        </w:rPr>
        <w:t>linked to diet, but not</w:t>
      </w:r>
      <w:r w:rsidRPr="00F16347">
        <w:rPr>
          <w:rFonts w:ascii="Arial" w:eastAsiaTheme="minorEastAsia" w:hAnsi="Arial" w:cs="Arial"/>
          <w:sz w:val="22"/>
          <w:szCs w:val="22"/>
        </w:rPr>
        <w:t xml:space="preserve"> body condition score or the gut microbiome.</w:t>
      </w:r>
    </w:p>
    <w:p w14:paraId="3A51B55E" w14:textId="1DAF1A83" w:rsidR="001F66A7" w:rsidRPr="00F16347" w:rsidRDefault="001F66A7" w:rsidP="00DF740E">
      <w:pPr>
        <w:spacing w:line="360" w:lineRule="auto"/>
        <w:rPr>
          <w:rFonts w:ascii="Arial" w:hAnsi="Arial" w:cs="Arial"/>
          <w:sz w:val="22"/>
          <w:szCs w:val="22"/>
        </w:rPr>
      </w:pPr>
    </w:p>
    <w:p w14:paraId="25EC421E" w14:textId="6E1440EA" w:rsidR="00401F90" w:rsidRPr="00F16347" w:rsidRDefault="00401F90" w:rsidP="00265A41">
      <w:pPr>
        <w:spacing w:line="360" w:lineRule="auto"/>
        <w:rPr>
          <w:rFonts w:ascii="Arial" w:eastAsiaTheme="minorEastAsia" w:hAnsi="Arial" w:cs="Arial"/>
          <w:sz w:val="22"/>
          <w:szCs w:val="22"/>
        </w:rPr>
      </w:pPr>
    </w:p>
    <w:p w14:paraId="5CED10A5" w14:textId="54542BDB" w:rsidR="00401F90" w:rsidRPr="00F16347" w:rsidRDefault="6E19DA83" w:rsidP="006F0E52">
      <w:pPr>
        <w:spacing w:line="360" w:lineRule="auto"/>
        <w:rPr>
          <w:rFonts w:ascii="Arial" w:hAnsi="Arial" w:cs="Arial"/>
          <w:sz w:val="22"/>
          <w:szCs w:val="22"/>
        </w:rPr>
      </w:pPr>
      <w:r w:rsidRPr="00F16347">
        <w:rPr>
          <w:rFonts w:ascii="Arial" w:eastAsiaTheme="minorEastAsia" w:hAnsi="Arial" w:cs="Arial"/>
          <w:sz w:val="22"/>
          <w:szCs w:val="22"/>
        </w:rPr>
        <w:t xml:space="preserve">We next considered that exposure to the pathogen could impact the gut microbiome, </w:t>
      </w:r>
      <w:r w:rsidR="00990CC1" w:rsidRPr="00F16347">
        <w:rPr>
          <w:rFonts w:ascii="Arial" w:eastAsiaTheme="minorEastAsia" w:hAnsi="Arial" w:cs="Arial"/>
          <w:sz w:val="22"/>
          <w:szCs w:val="22"/>
        </w:rPr>
        <w:t>even though</w:t>
      </w:r>
      <w:r w:rsidRPr="00F16347">
        <w:rPr>
          <w:rFonts w:ascii="Arial" w:eastAsiaTheme="minorEastAsia" w:hAnsi="Arial" w:cs="Arial"/>
          <w:sz w:val="22"/>
          <w:szCs w:val="22"/>
        </w:rPr>
        <w:t xml:space="preserve"> ultimate infection outcomes among exposed individuals may not. Comparing exposed to unexposed fish found </w:t>
      </w:r>
      <w:r w:rsidRPr="00F16347">
        <w:rPr>
          <w:rFonts w:ascii="Arial" w:hAnsi="Arial" w:cs="Arial"/>
          <w:sz w:val="22"/>
          <w:szCs w:val="22"/>
        </w:rPr>
        <w:t xml:space="preserve">that microbial gut diversity significantly differs between exposure groups as measured by richness and Shannon Entropy </w:t>
      </w:r>
      <w:commentRangeStart w:id="85"/>
      <w:r w:rsidRPr="00F16347">
        <w:rPr>
          <w:rFonts w:ascii="Arial" w:hAnsi="Arial" w:cs="Arial"/>
          <w:sz w:val="22"/>
          <w:szCs w:val="22"/>
        </w:rPr>
        <w:t>alpha-diversity metrics</w:t>
      </w:r>
      <w:commentRangeEnd w:id="85"/>
      <w:r w:rsidR="190B05CD" w:rsidRPr="00F16347">
        <w:rPr>
          <w:rStyle w:val="CommentReference"/>
          <w:rFonts w:ascii="Arial" w:hAnsi="Arial" w:cs="Arial"/>
          <w:sz w:val="22"/>
          <w:szCs w:val="22"/>
        </w:rPr>
        <w:commentReference w:id="85"/>
      </w:r>
      <w:r w:rsidRPr="00F16347">
        <w:rPr>
          <w:rFonts w:ascii="Arial" w:hAnsi="Arial" w:cs="Arial"/>
          <w:sz w:val="22"/>
          <w:szCs w:val="22"/>
        </w:rPr>
        <w:t xml:space="preserve"> (P &lt; 0.05; Figure 4A, Table S3.1.2.2).</w:t>
      </w:r>
      <w:commentRangeStart w:id="86"/>
      <w:r w:rsidRPr="00F16347">
        <w:rPr>
          <w:rFonts w:ascii="Arial" w:hAnsi="Arial" w:cs="Arial"/>
          <w:sz w:val="22"/>
          <w:szCs w:val="22"/>
        </w:rPr>
        <w:t xml:space="preserve"> That said, based on linear regression, the impact of exposure on the gut microbiome alpha-diversity does not appear to differ as a function of diet, as the interaction term for these covariates did not yield a significant effect </w:t>
      </w:r>
      <w:commentRangeEnd w:id="86"/>
      <w:r w:rsidR="190B05CD" w:rsidRPr="00F16347">
        <w:rPr>
          <w:rStyle w:val="CommentReference"/>
          <w:rFonts w:ascii="Arial" w:hAnsi="Arial" w:cs="Arial"/>
          <w:sz w:val="22"/>
          <w:szCs w:val="22"/>
        </w:rPr>
        <w:commentReference w:id="86"/>
      </w:r>
      <w:r w:rsidRPr="00F16347">
        <w:rPr>
          <w:rFonts w:ascii="Arial" w:hAnsi="Arial" w:cs="Arial"/>
          <w:sz w:val="22"/>
          <w:szCs w:val="22"/>
        </w:rPr>
        <w:t xml:space="preserve"> (P &gt; 0.05; Table S3.1.2.2).  Furthermore, we used a post hoc Tukey test to clarify whether microbial gut diversity of fish differed between exposure groups by diet. Unique to ZIRC-diet fed fish, we observed microbiome diversity differed in unexposed controls compared to exposed fish as measured by all alpha-diversity metrics (P &lt; 0.05, Table S3.1.2.3). Watts-diet fed fish differed in unexposed controls compared to exposed fish in terms of richness (P &lt; 0.05, Table S3.1.2.3). </w:t>
      </w:r>
      <w:commentRangeStart w:id="87"/>
      <w:r w:rsidRPr="00F16347">
        <w:rPr>
          <w:rFonts w:ascii="Arial" w:hAnsi="Arial" w:cs="Arial"/>
          <w:sz w:val="22"/>
          <w:szCs w:val="22"/>
        </w:rPr>
        <w:t>These</w:t>
      </w:r>
      <w:commentRangeEnd w:id="87"/>
      <w:r w:rsidR="190B05CD" w:rsidRPr="00F16347">
        <w:rPr>
          <w:rStyle w:val="CommentReference"/>
          <w:rFonts w:ascii="Arial" w:hAnsi="Arial" w:cs="Arial"/>
          <w:sz w:val="22"/>
          <w:szCs w:val="22"/>
        </w:rPr>
        <w:commentReference w:id="87"/>
      </w:r>
      <w:r w:rsidRPr="00F16347">
        <w:rPr>
          <w:rFonts w:ascii="Arial" w:hAnsi="Arial" w:cs="Arial"/>
          <w:sz w:val="22"/>
          <w:szCs w:val="22"/>
        </w:rPr>
        <w:t xml:space="preserve"> results suggest that the gut microbiome diversity of ZIRC-diet fed fish, and to some extent Watts-diet fed fish, are sensitive to the effects of </w:t>
      </w:r>
      <w:r w:rsidRPr="00F16347">
        <w:rPr>
          <w:rFonts w:ascii="Arial" w:hAnsi="Arial" w:cs="Arial"/>
          <w:i/>
          <w:iCs/>
          <w:sz w:val="22"/>
          <w:szCs w:val="22"/>
        </w:rPr>
        <w:t>M. chelonae</w:t>
      </w:r>
      <w:r w:rsidRPr="00F16347">
        <w:rPr>
          <w:rFonts w:ascii="Arial" w:hAnsi="Arial" w:cs="Arial"/>
          <w:sz w:val="22"/>
          <w:szCs w:val="22"/>
        </w:rPr>
        <w:t xml:space="preserve"> exposure, but Gemma-diet fed fish are resistant to pathogen exposure. While the gut microbiomes are sensitive to the effects of pathogen exposure, we find the statistical effect of diet shaping the gut microbiome is an order of magnitude greater across all alpha-diversity metrics </w:t>
      </w:r>
      <w:r w:rsidRPr="00F16347">
        <w:rPr>
          <w:rFonts w:ascii="Arial" w:eastAsia="Arial" w:hAnsi="Arial" w:cs="Arial"/>
          <w:sz w:val="22"/>
          <w:szCs w:val="22"/>
        </w:rPr>
        <w:t>(P &lt; 0.05, Table S3.1.2.2)</w:t>
      </w:r>
      <w:r w:rsidRPr="00F16347">
        <w:rPr>
          <w:rFonts w:ascii="Arial" w:hAnsi="Arial" w:cs="Arial"/>
          <w:sz w:val="22"/>
          <w:szCs w:val="22"/>
        </w:rPr>
        <w:t xml:space="preserve">. Collectively, these results indicate that gut microbiome diversity is sensitive to </w:t>
      </w:r>
      <w:r w:rsidRPr="00F16347">
        <w:rPr>
          <w:rFonts w:ascii="Arial" w:hAnsi="Arial" w:cs="Arial"/>
          <w:i/>
          <w:iCs/>
          <w:sz w:val="22"/>
          <w:szCs w:val="22"/>
        </w:rPr>
        <w:t>M. chelonae</w:t>
      </w:r>
      <w:r w:rsidRPr="00F16347">
        <w:rPr>
          <w:rFonts w:ascii="Arial" w:hAnsi="Arial" w:cs="Arial"/>
          <w:sz w:val="22"/>
          <w:szCs w:val="22"/>
        </w:rPr>
        <w:t xml:space="preserve"> exposure,</w:t>
      </w:r>
      <w:commentRangeStart w:id="88"/>
      <w:r w:rsidRPr="00F16347">
        <w:rPr>
          <w:rFonts w:ascii="Arial" w:hAnsi="Arial" w:cs="Arial"/>
          <w:sz w:val="22"/>
          <w:szCs w:val="22"/>
        </w:rPr>
        <w:t xml:space="preserve"> but diet is the primary driver of gut microbiome diversity.</w:t>
      </w:r>
      <w:commentRangeEnd w:id="88"/>
      <w:r w:rsidR="190B05CD" w:rsidRPr="00F16347">
        <w:rPr>
          <w:rStyle w:val="CommentReference"/>
          <w:rFonts w:ascii="Arial" w:hAnsi="Arial" w:cs="Arial"/>
          <w:sz w:val="22"/>
          <w:szCs w:val="22"/>
        </w:rPr>
        <w:commentReference w:id="88"/>
      </w:r>
    </w:p>
    <w:p w14:paraId="34EF0C9F" w14:textId="77777777" w:rsidR="00EC7DBC" w:rsidRPr="00F16347" w:rsidRDefault="00EC7DBC" w:rsidP="006F0E52">
      <w:pPr>
        <w:spacing w:line="360" w:lineRule="auto"/>
        <w:rPr>
          <w:rFonts w:ascii="Arial" w:hAnsi="Arial" w:cs="Arial"/>
          <w:sz w:val="22"/>
          <w:szCs w:val="22"/>
        </w:rPr>
      </w:pPr>
    </w:p>
    <w:p w14:paraId="0BE6CD56" w14:textId="7B9F8373" w:rsidR="00451477" w:rsidRPr="00F16347" w:rsidRDefault="1A0390FE" w:rsidP="006F0E52">
      <w:pPr>
        <w:spacing w:line="360" w:lineRule="auto"/>
        <w:rPr>
          <w:rFonts w:ascii="Arial" w:hAnsi="Arial" w:cs="Arial"/>
          <w:sz w:val="22"/>
          <w:szCs w:val="22"/>
        </w:rPr>
      </w:pPr>
      <w:r w:rsidRPr="00F16347">
        <w:rPr>
          <w:rFonts w:ascii="Arial" w:hAnsi="Arial" w:cs="Arial"/>
          <w:sz w:val="22"/>
          <w:szCs w:val="22"/>
        </w:rPr>
        <w:t xml:space="preserve">Next, we evaluated how pathogen exposure influenced microbial community composition across fish fed each diet. For each beta-diversity metric considered, PERMANOVA tests found that the main effects of diet and pathogen exposure significantly explained the variation in microbiome composition, but that the main effect of diet was consistently larger than the effect of exposure (P &lt; 0.05; Fig 4C, Table S3.2.3). Furthermore, a PERMANOVA test found </w:t>
      </w:r>
      <w:commentRangeStart w:id="89"/>
      <w:r w:rsidRPr="00F16347">
        <w:rPr>
          <w:rFonts w:ascii="Arial" w:hAnsi="Arial" w:cs="Arial"/>
          <w:sz w:val="22"/>
          <w:szCs w:val="22"/>
        </w:rPr>
        <w:t>that</w:t>
      </w:r>
      <w:commentRangeEnd w:id="89"/>
      <w:r w:rsidR="190B05CD" w:rsidRPr="00F16347">
        <w:rPr>
          <w:rStyle w:val="CommentReference"/>
          <w:rFonts w:ascii="Arial" w:hAnsi="Arial" w:cs="Arial"/>
          <w:sz w:val="22"/>
          <w:szCs w:val="22"/>
        </w:rPr>
        <w:commentReference w:id="89"/>
      </w:r>
      <w:r w:rsidRPr="00F16347">
        <w:rPr>
          <w:rFonts w:ascii="Arial" w:hAnsi="Arial" w:cs="Arial"/>
          <w:sz w:val="22"/>
          <w:szCs w:val="22"/>
        </w:rPr>
        <w:t xml:space="preserve"> the model coefficient effect for the interaction of diet and pathogen exposure was statistically significant when considering Canberra and Sorenson beta-diversity metrics, however this effect was marginal as compared to the aforementioned main effects. Moreover, a pairwise analysis of beta-dispersion did not find significant levels of dispersion between exposed and unexposed fish within each diet (P &gt; 0.05; Table S3.3.1)</w:t>
      </w:r>
      <w:commentRangeStart w:id="90"/>
      <w:commentRangeEnd w:id="90"/>
      <w:r w:rsidR="190B05CD" w:rsidRPr="00F16347">
        <w:rPr>
          <w:rStyle w:val="CommentReference"/>
          <w:rFonts w:ascii="Arial" w:hAnsi="Arial" w:cs="Arial"/>
          <w:sz w:val="22"/>
          <w:szCs w:val="22"/>
        </w:rPr>
        <w:commentReference w:id="90"/>
      </w:r>
      <w:r w:rsidRPr="00F16347">
        <w:rPr>
          <w:rFonts w:ascii="Arial" w:hAnsi="Arial" w:cs="Arial"/>
          <w:sz w:val="22"/>
          <w:szCs w:val="22"/>
        </w:rPr>
        <w:t xml:space="preserve">. These results indicate that exposure to </w:t>
      </w:r>
      <w:r w:rsidRPr="00F16347">
        <w:rPr>
          <w:rFonts w:ascii="Arial" w:hAnsi="Arial" w:cs="Arial"/>
          <w:i/>
          <w:iCs/>
          <w:sz w:val="22"/>
          <w:szCs w:val="22"/>
        </w:rPr>
        <w:t>M. chelonae</w:t>
      </w:r>
      <w:r w:rsidRPr="00F16347">
        <w:rPr>
          <w:rFonts w:ascii="Arial" w:hAnsi="Arial" w:cs="Arial"/>
          <w:sz w:val="22"/>
          <w:szCs w:val="22"/>
        </w:rPr>
        <w:t xml:space="preserve"> did not affect dispersion of the gut microbiome communities. Collectively, these results indicate that the gut microbiome is sensitive to pathogen exposure, </w:t>
      </w:r>
      <w:commentRangeStart w:id="91"/>
      <w:r w:rsidRPr="00F16347">
        <w:rPr>
          <w:rFonts w:ascii="Arial" w:hAnsi="Arial" w:cs="Arial"/>
          <w:sz w:val="22"/>
          <w:szCs w:val="22"/>
        </w:rPr>
        <w:t>but that dietary effects tend to overwhelm evidence of this sensitivity</w:t>
      </w:r>
      <w:commentRangeEnd w:id="91"/>
      <w:r w:rsidR="190B05CD" w:rsidRPr="00F16347">
        <w:rPr>
          <w:rStyle w:val="CommentReference"/>
          <w:rFonts w:ascii="Arial" w:hAnsi="Arial" w:cs="Arial"/>
          <w:sz w:val="22"/>
          <w:szCs w:val="22"/>
        </w:rPr>
        <w:commentReference w:id="91"/>
      </w:r>
      <w:r w:rsidRPr="00F16347">
        <w:rPr>
          <w:rFonts w:ascii="Arial" w:hAnsi="Arial" w:cs="Arial"/>
          <w:sz w:val="22"/>
          <w:szCs w:val="22"/>
        </w:rPr>
        <w:t xml:space="preserve">. </w:t>
      </w:r>
    </w:p>
    <w:p w14:paraId="34DB23F2" w14:textId="55FED98C" w:rsidR="00451477" w:rsidRPr="00F16347" w:rsidRDefault="00451477" w:rsidP="006F0E52">
      <w:pPr>
        <w:spacing w:line="360" w:lineRule="auto"/>
        <w:rPr>
          <w:rFonts w:ascii="Arial" w:hAnsi="Arial" w:cs="Arial"/>
          <w:sz w:val="22"/>
          <w:szCs w:val="22"/>
        </w:rPr>
      </w:pPr>
    </w:p>
    <w:p w14:paraId="694BCFBD" w14:textId="203AAC0A" w:rsidR="577E9FC0" w:rsidRPr="00F16347" w:rsidRDefault="0E08E5DE" w:rsidP="006F0E52">
      <w:pPr>
        <w:spacing w:line="360" w:lineRule="auto"/>
        <w:rPr>
          <w:rFonts w:ascii="Arial" w:eastAsiaTheme="minorEastAsia" w:hAnsi="Arial" w:cs="Arial"/>
          <w:sz w:val="22"/>
          <w:szCs w:val="22"/>
        </w:rPr>
        <w:sectPr w:rsidR="577E9FC0" w:rsidRPr="00F16347" w:rsidSect="00061986">
          <w:pgSz w:w="12240" w:h="15840"/>
          <w:pgMar w:top="720" w:right="720" w:bottom="720" w:left="720" w:header="720" w:footer="720" w:gutter="0"/>
          <w:lnNumType w:countBy="1" w:restart="continuous"/>
          <w:cols w:space="720"/>
          <w:docGrid w:linePitch="360"/>
        </w:sectPr>
      </w:pPr>
      <w:r w:rsidRPr="00F16347">
        <w:rPr>
          <w:rFonts w:ascii="Arial" w:eastAsiaTheme="minorEastAsia" w:hAnsi="Arial" w:cs="Arial"/>
          <w:sz w:val="22"/>
          <w:szCs w:val="22"/>
        </w:rPr>
        <w:t xml:space="preserve">We also observed several microbiota that stratified exposed and unexposed groups of fish in both diet-robust and diet-dependent manners. Unexposed Gemma-diet fed fish were enriched for </w:t>
      </w:r>
      <w:r w:rsidRPr="00F16347">
        <w:rPr>
          <w:rFonts w:ascii="Arial" w:eastAsiaTheme="minorEastAsia" w:hAnsi="Arial" w:cs="Arial"/>
          <w:i/>
          <w:iCs/>
          <w:sz w:val="22"/>
          <w:szCs w:val="22"/>
        </w:rPr>
        <w:t>Macellibacteroides</w:t>
      </w:r>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Aurantisolimonas</w:t>
      </w:r>
      <w:r w:rsidRPr="00F16347">
        <w:rPr>
          <w:rFonts w:ascii="Arial" w:eastAsiaTheme="minorEastAsia" w:hAnsi="Arial" w:cs="Arial"/>
          <w:sz w:val="22"/>
          <w:szCs w:val="22"/>
        </w:rPr>
        <w:t xml:space="preserve"> (Table S3.4.2), unexposed Watts-diet fed fish were enriched for an unnamed genus of </w:t>
      </w:r>
      <w:r w:rsidRPr="00F16347">
        <w:rPr>
          <w:rFonts w:ascii="Arial" w:eastAsiaTheme="minorEastAsia" w:hAnsi="Arial" w:cs="Arial"/>
          <w:i/>
          <w:iCs/>
          <w:sz w:val="22"/>
          <w:szCs w:val="22"/>
        </w:rPr>
        <w:lastRenderedPageBreak/>
        <w:t>Barnesiellaceae</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Paucibacter</w:t>
      </w:r>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Brevibacterium</w:t>
      </w:r>
      <w:r w:rsidRPr="00F16347">
        <w:rPr>
          <w:rFonts w:ascii="Arial" w:eastAsiaTheme="minorEastAsia" w:hAnsi="Arial" w:cs="Arial"/>
          <w:sz w:val="22"/>
          <w:szCs w:val="22"/>
        </w:rPr>
        <w:t xml:space="preserve"> (Table S3.4.3), and unexposed ZIRC-diet fed fish were enriched for </w:t>
      </w:r>
      <w:r w:rsidRPr="00F16347">
        <w:rPr>
          <w:rFonts w:ascii="Arial" w:eastAsiaTheme="minorEastAsia" w:hAnsi="Arial" w:cs="Arial"/>
          <w:i/>
          <w:iCs/>
          <w:sz w:val="22"/>
          <w:szCs w:val="22"/>
        </w:rPr>
        <w:t>Macellibacteroides</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w:t>
      </w:r>
      <w:commentRangeStart w:id="92"/>
      <w:r w:rsidRPr="007B5E15">
        <w:rPr>
          <w:rFonts w:ascii="Arial" w:eastAsiaTheme="minorEastAsia" w:hAnsi="Arial" w:cs="Arial"/>
          <w:i/>
          <w:iCs/>
          <w:sz w:val="22"/>
          <w:szCs w:val="22"/>
          <w:highlight w:val="yellow"/>
          <w:rPrChange w:id="93" w:author="Kent, Michael" w:date="2022-12-21T10:28:00Z">
            <w:rPr>
              <w:rFonts w:ascii="Arial" w:eastAsiaTheme="minorEastAsia" w:hAnsi="Arial" w:cs="Arial"/>
              <w:i/>
              <w:iCs/>
              <w:sz w:val="22"/>
              <w:szCs w:val="22"/>
            </w:rPr>
          </w:rPrChange>
        </w:rPr>
        <w:t>Mycobacterium</w:t>
      </w:r>
      <w:commentRangeEnd w:id="92"/>
      <w:r w:rsidR="007B5E15">
        <w:rPr>
          <w:rStyle w:val="CommentReference"/>
        </w:rPr>
        <w:commentReference w:id="92"/>
      </w:r>
      <w:r w:rsidRPr="00F16347">
        <w:rPr>
          <w:rFonts w:ascii="Arial" w:eastAsiaTheme="minorEastAsia" w:hAnsi="Arial" w:cs="Arial"/>
          <w:sz w:val="22"/>
          <w:szCs w:val="22"/>
        </w:rPr>
        <w:t xml:space="preserve"> and unnamed genera of </w:t>
      </w:r>
      <w:r w:rsidRPr="00F16347">
        <w:rPr>
          <w:rFonts w:ascii="Arial" w:eastAsiaTheme="minorEastAsia" w:hAnsi="Arial" w:cs="Arial"/>
          <w:i/>
          <w:iCs/>
          <w:sz w:val="22"/>
          <w:szCs w:val="22"/>
        </w:rPr>
        <w:t>Barnesiellaceae</w:t>
      </w:r>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Sutterelaceae</w:t>
      </w:r>
      <w:r w:rsidRPr="00F16347">
        <w:rPr>
          <w:rFonts w:ascii="Arial" w:eastAsiaTheme="minorEastAsia" w:hAnsi="Arial" w:cs="Arial"/>
          <w:sz w:val="22"/>
          <w:szCs w:val="22"/>
        </w:rPr>
        <w:t xml:space="preserve"> (Table S3.4.4). </w:t>
      </w:r>
      <w:commentRangeStart w:id="94"/>
      <w:r w:rsidRPr="00F16347">
        <w:rPr>
          <w:rFonts w:ascii="Arial" w:eastAsiaTheme="minorEastAsia" w:hAnsi="Arial" w:cs="Arial"/>
          <w:sz w:val="22"/>
          <w:szCs w:val="22"/>
        </w:rPr>
        <w:t xml:space="preserve">Across all the diets, </w:t>
      </w:r>
      <w:del w:id="95" w:author="Sieler Jr, Michael James" w:date="2023-01-11T16:35:00Z">
        <w:r w:rsidRPr="00F16347" w:rsidDel="002B16BA">
          <w:rPr>
            <w:rFonts w:ascii="Arial" w:eastAsiaTheme="minorEastAsia" w:hAnsi="Arial" w:cs="Arial"/>
            <w:sz w:val="22"/>
            <w:szCs w:val="22"/>
          </w:rPr>
          <w:delText xml:space="preserve">that </w:delText>
        </w:r>
      </w:del>
      <w:commentRangeStart w:id="96"/>
      <w:ins w:id="97" w:author="Sieler Jr, Michael James" w:date="2023-01-11T16:35:00Z">
        <w:r w:rsidR="002B16BA">
          <w:rPr>
            <w:rFonts w:ascii="Arial" w:eastAsiaTheme="minorEastAsia" w:hAnsi="Arial" w:cs="Arial"/>
            <w:sz w:val="22"/>
            <w:szCs w:val="22"/>
          </w:rPr>
          <w:t>the</w:t>
        </w:r>
        <w:commentRangeEnd w:id="96"/>
        <w:r w:rsidR="002B16BA">
          <w:rPr>
            <w:rStyle w:val="CommentReference"/>
          </w:rPr>
          <w:commentReference w:id="96"/>
        </w:r>
        <w:r w:rsidR="002B16BA" w:rsidRPr="00F16347">
          <w:rPr>
            <w:rFonts w:ascii="Arial" w:eastAsiaTheme="minorEastAsia" w:hAnsi="Arial" w:cs="Arial"/>
            <w:sz w:val="22"/>
            <w:szCs w:val="22"/>
          </w:rPr>
          <w:t xml:space="preserve"> </w:t>
        </w:r>
      </w:ins>
      <w:r w:rsidRPr="00F16347">
        <w:rPr>
          <w:rFonts w:ascii="Arial" w:eastAsiaTheme="minorEastAsia" w:hAnsi="Arial" w:cs="Arial"/>
          <w:sz w:val="22"/>
          <w:szCs w:val="22"/>
        </w:rPr>
        <w:t xml:space="preserve">taxa that were more abundant in unexposed, control fish included </w:t>
      </w:r>
      <w:r w:rsidRPr="00F16347">
        <w:rPr>
          <w:rFonts w:ascii="Arial" w:eastAsiaTheme="minorEastAsia" w:hAnsi="Arial" w:cs="Arial"/>
          <w:i/>
          <w:iCs/>
          <w:sz w:val="22"/>
          <w:szCs w:val="22"/>
        </w:rPr>
        <w:t>Macellibecateroides</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w:t>
      </w:r>
      <w:r w:rsidRPr="005E68ED">
        <w:rPr>
          <w:rFonts w:ascii="Arial" w:eastAsiaTheme="minorEastAsia" w:hAnsi="Arial" w:cs="Arial"/>
          <w:i/>
          <w:iCs/>
          <w:sz w:val="22"/>
          <w:szCs w:val="22"/>
        </w:rPr>
        <w:t>Aurantisolimonas</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Cerasicoccus</w:t>
      </w:r>
      <w:r w:rsidRPr="00F16347">
        <w:rPr>
          <w:rFonts w:ascii="Arial" w:eastAsiaTheme="minorEastAsia" w:hAnsi="Arial" w:cs="Arial"/>
          <w:sz w:val="22"/>
          <w:szCs w:val="22"/>
        </w:rPr>
        <w:t xml:space="preserve">, and three unnamed genera of </w:t>
      </w:r>
      <w:r w:rsidRPr="00F16347">
        <w:rPr>
          <w:rFonts w:ascii="Arial" w:eastAsiaTheme="minorEastAsia" w:hAnsi="Arial" w:cs="Arial"/>
          <w:i/>
          <w:iCs/>
          <w:sz w:val="22"/>
          <w:szCs w:val="22"/>
        </w:rPr>
        <w:t>Barnesiellaceae</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Commonadaceae</w:t>
      </w:r>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Sutterellaceae</w:t>
      </w:r>
      <w:r w:rsidRPr="00F16347">
        <w:rPr>
          <w:rFonts w:ascii="Arial" w:eastAsiaTheme="minorEastAsia" w:hAnsi="Arial" w:cs="Arial"/>
          <w:sz w:val="22"/>
          <w:szCs w:val="22"/>
        </w:rPr>
        <w:t>.</w:t>
      </w:r>
      <w:commentRangeEnd w:id="94"/>
      <w:r w:rsidR="577E9FC0" w:rsidRPr="00F16347">
        <w:rPr>
          <w:rStyle w:val="CommentReference"/>
          <w:rFonts w:ascii="Arial" w:hAnsi="Arial" w:cs="Arial"/>
          <w:sz w:val="22"/>
          <w:szCs w:val="22"/>
        </w:rPr>
        <w:commentReference w:id="94"/>
      </w:r>
      <w:r w:rsidRPr="00F16347">
        <w:rPr>
          <w:rFonts w:ascii="Arial" w:eastAsiaTheme="minorEastAsia" w:hAnsi="Arial" w:cs="Arial"/>
          <w:sz w:val="22"/>
          <w:szCs w:val="22"/>
        </w:rPr>
        <w:t xml:space="preserve"> </w:t>
      </w:r>
      <w:commentRangeStart w:id="98"/>
      <w:r w:rsidRPr="00F16347">
        <w:rPr>
          <w:rFonts w:ascii="Arial" w:eastAsiaTheme="minorEastAsia" w:hAnsi="Arial" w:cs="Arial"/>
          <w:i/>
          <w:iCs/>
          <w:sz w:val="22"/>
          <w:szCs w:val="22"/>
        </w:rPr>
        <w:t>Plesiomonas</w:t>
      </w:r>
      <w:r w:rsidRPr="00F16347">
        <w:rPr>
          <w:rFonts w:ascii="Arial" w:eastAsiaTheme="minorEastAsia" w:hAnsi="Arial" w:cs="Arial"/>
          <w:sz w:val="22"/>
          <w:szCs w:val="22"/>
        </w:rPr>
        <w:t xml:space="preserve"> were more abundant in exposed fish compared to controls </w:t>
      </w:r>
      <w:commentRangeEnd w:id="98"/>
      <w:r w:rsidR="577E9FC0" w:rsidRPr="00F16347">
        <w:rPr>
          <w:rStyle w:val="CommentReference"/>
          <w:rFonts w:ascii="Arial" w:hAnsi="Arial" w:cs="Arial"/>
          <w:sz w:val="22"/>
          <w:szCs w:val="22"/>
        </w:rPr>
        <w:commentReference w:id="98"/>
      </w:r>
      <w:r w:rsidRPr="00F16347">
        <w:rPr>
          <w:rFonts w:ascii="Arial" w:eastAsiaTheme="minorEastAsia" w:hAnsi="Arial" w:cs="Arial"/>
          <w:sz w:val="22"/>
          <w:szCs w:val="22"/>
        </w:rPr>
        <w:t xml:space="preserve">(Table S3.4.5). These results indicate that pathogen exposure impacts the abundance of certain taxa within and across the diets. Next, to see if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species abundance differed from background, pre-exposure levels we compared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abundance between pre-exposure and unexposed control fish to that of exposed fish within each diet. Unexposed Gemma- and ZIRC-diet fed fish had significantly higher abundances of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to exposed (Figure 4D, Table S3.4.6). Pre-exposed Watts-diet fed fish had significantly more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compared to pre-exposed fish, but they did not differ significantly from unexposed control fish. These results indicate that the abundance of taxa from the genus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changes in response to exposure to a pathogenic species in a diet-dependent </w:t>
      </w:r>
      <w:commentRangeStart w:id="99"/>
      <w:r w:rsidRPr="00F16347">
        <w:rPr>
          <w:rFonts w:ascii="Arial" w:eastAsiaTheme="minorEastAsia" w:hAnsi="Arial" w:cs="Arial"/>
          <w:sz w:val="22"/>
          <w:szCs w:val="22"/>
        </w:rPr>
        <w:t>manner</w:t>
      </w:r>
      <w:commentRangeEnd w:id="99"/>
      <w:r w:rsidR="007B5E15">
        <w:rPr>
          <w:rStyle w:val="CommentReference"/>
        </w:rPr>
        <w:commentReference w:id="99"/>
      </w:r>
      <w:r w:rsidRPr="00F16347">
        <w:rPr>
          <w:rFonts w:ascii="Arial" w:eastAsiaTheme="minorEastAsia" w:hAnsi="Arial" w:cs="Arial"/>
          <w:sz w:val="22"/>
          <w:szCs w:val="22"/>
        </w:rPr>
        <w:t xml:space="preserve">. </w:t>
      </w:r>
    </w:p>
    <w:p w14:paraId="2B274496" w14:textId="0DC939FA" w:rsidR="00023796" w:rsidRPr="00F16347" w:rsidRDefault="4BD8A3C9" w:rsidP="00265A41">
      <w:pPr>
        <w:spacing w:line="360" w:lineRule="auto"/>
        <w:rPr>
          <w:rFonts w:ascii="Arial" w:eastAsia="Arial" w:hAnsi="Arial" w:cs="Arial"/>
          <w:b/>
          <w:bCs/>
          <w:sz w:val="22"/>
          <w:szCs w:val="22"/>
        </w:rPr>
      </w:pPr>
      <w:commentRangeStart w:id="100"/>
      <w:r w:rsidRPr="00F16347">
        <w:rPr>
          <w:rFonts w:ascii="Arial" w:eastAsia="Arial" w:hAnsi="Arial" w:cs="Arial"/>
          <w:b/>
          <w:bCs/>
          <w:sz w:val="22"/>
          <w:szCs w:val="22"/>
        </w:rPr>
        <w:lastRenderedPageBreak/>
        <w:t>Discussion</w:t>
      </w:r>
      <w:commentRangeEnd w:id="100"/>
      <w:r w:rsidR="008B78E9" w:rsidRPr="00F16347">
        <w:rPr>
          <w:rStyle w:val="CommentReference"/>
          <w:rFonts w:ascii="Arial" w:hAnsi="Arial" w:cs="Arial"/>
          <w:sz w:val="22"/>
          <w:szCs w:val="22"/>
        </w:rPr>
        <w:commentReference w:id="100"/>
      </w:r>
    </w:p>
    <w:p w14:paraId="1C7EF168" w14:textId="77777777" w:rsidR="00023796" w:rsidRPr="00F16347" w:rsidRDefault="00023796" w:rsidP="00BC7D26">
      <w:pPr>
        <w:spacing w:line="360" w:lineRule="auto"/>
        <w:rPr>
          <w:rFonts w:ascii="Arial" w:eastAsia="Arial" w:hAnsi="Arial" w:cs="Arial"/>
          <w:sz w:val="22"/>
          <w:szCs w:val="22"/>
        </w:rPr>
      </w:pPr>
    </w:p>
    <w:p w14:paraId="6E08261B" w14:textId="36A692CC" w:rsidR="00D25EBF" w:rsidRPr="00F16347" w:rsidRDefault="7593FD0B" w:rsidP="00BC7D26">
      <w:pPr>
        <w:spacing w:line="360" w:lineRule="auto"/>
        <w:rPr>
          <w:rFonts w:ascii="Arial" w:eastAsia="Arial" w:hAnsi="Arial" w:cs="Arial"/>
          <w:color w:val="000000" w:themeColor="text1"/>
          <w:sz w:val="22"/>
          <w:szCs w:val="22"/>
        </w:rPr>
      </w:pPr>
      <w:r w:rsidRPr="00F16347">
        <w:rPr>
          <w:rFonts w:ascii="Arial" w:eastAsia="Arial" w:hAnsi="Arial" w:cs="Arial"/>
          <w:color w:val="000000" w:themeColor="text1"/>
          <w:sz w:val="22"/>
          <w:szCs w:val="22"/>
        </w:rPr>
        <w:t>Zebrafish are an important emerging model organism for understanding the microbiome. Yet, there is little consistency</w:t>
      </w:r>
      <w:r w:rsidR="00D25EBF" w:rsidRPr="00F16347">
        <w:rPr>
          <w:rFonts w:ascii="Arial" w:eastAsia="Arial" w:hAnsi="Arial" w:cs="Arial"/>
          <w:color w:val="000000" w:themeColor="text1"/>
          <w:sz w:val="22"/>
          <w:szCs w:val="22"/>
        </w:rPr>
        <w:t xml:space="preserve"> across studies</w:t>
      </w:r>
      <w:r w:rsidRPr="00F16347">
        <w:rPr>
          <w:rFonts w:ascii="Arial" w:eastAsia="Arial" w:hAnsi="Arial" w:cs="Arial"/>
          <w:color w:val="000000" w:themeColor="text1"/>
          <w:sz w:val="22"/>
          <w:szCs w:val="22"/>
        </w:rPr>
        <w:t xml:space="preserve"> </w:t>
      </w:r>
      <w:r w:rsidR="00D25EBF" w:rsidRPr="00F16347">
        <w:rPr>
          <w:rFonts w:ascii="Arial" w:eastAsia="Arial" w:hAnsi="Arial" w:cs="Arial"/>
          <w:color w:val="000000" w:themeColor="text1"/>
          <w:sz w:val="22"/>
          <w:szCs w:val="22"/>
        </w:rPr>
        <w:t xml:space="preserve">in terms of the husbandry practices used to conduct zebrafish microbiome experiments, especially in terms of diet.  This lack of consistency likely stems from a dearth of knowledge about how different standard zebrafish diets impact study outcomes, both in terms of the gut microbiome’s composition as well as the physiological endpoints of the host. Our study offers critical insight into how three standard zebrafish dietary formulations impacts these outcomes, finding that the zebrafish gut microbiome’s development and response to pathogen exposure is sensitive to diet. These observations help clarify inconsistencies across studies, </w:t>
      </w:r>
      <w:r w:rsidR="00F428EC" w:rsidRPr="00F16347">
        <w:rPr>
          <w:rFonts w:ascii="Arial" w:eastAsia="Arial" w:hAnsi="Arial" w:cs="Arial"/>
          <w:color w:val="000000" w:themeColor="text1"/>
          <w:sz w:val="22"/>
          <w:szCs w:val="22"/>
        </w:rPr>
        <w:t xml:space="preserve">underscore the importance of considering diet when integrating data across investigations, and </w:t>
      </w:r>
      <w:r w:rsidR="00D25EBF" w:rsidRPr="00F16347">
        <w:rPr>
          <w:rFonts w:ascii="Arial" w:eastAsia="Arial" w:hAnsi="Arial" w:cs="Arial"/>
          <w:color w:val="000000" w:themeColor="text1"/>
          <w:sz w:val="22"/>
          <w:szCs w:val="22"/>
        </w:rPr>
        <w:t xml:space="preserve">inform on efforts to </w:t>
      </w:r>
      <w:r w:rsidR="00F428EC" w:rsidRPr="00F16347">
        <w:rPr>
          <w:rFonts w:ascii="Arial" w:eastAsia="Arial" w:hAnsi="Arial" w:cs="Arial"/>
          <w:color w:val="000000" w:themeColor="text1"/>
          <w:sz w:val="22"/>
          <w:szCs w:val="22"/>
        </w:rPr>
        <w:t>develop standard approaches in zebrafish microbiome research.</w:t>
      </w:r>
    </w:p>
    <w:p w14:paraId="457DEFEA" w14:textId="77777777" w:rsidR="00F428EC" w:rsidRPr="00F16347" w:rsidRDefault="00F428EC" w:rsidP="00BC7D26">
      <w:pPr>
        <w:spacing w:line="360" w:lineRule="auto"/>
        <w:rPr>
          <w:rFonts w:ascii="Arial" w:eastAsia="Arial" w:hAnsi="Arial" w:cs="Arial"/>
          <w:color w:val="000000" w:themeColor="text1"/>
          <w:sz w:val="22"/>
          <w:szCs w:val="22"/>
        </w:rPr>
      </w:pPr>
    </w:p>
    <w:p w14:paraId="759605F9" w14:textId="75D6B2A5" w:rsidR="7593FD0B" w:rsidRPr="00F16347" w:rsidDel="00522B6E" w:rsidRDefault="7593FD0B" w:rsidP="00BC7D26">
      <w:pPr>
        <w:spacing w:line="360" w:lineRule="auto"/>
        <w:rPr>
          <w:del w:id="101" w:author="Kent, Michael" w:date="2022-12-23T08:35:00Z"/>
          <w:rFonts w:ascii="Arial" w:hAnsi="Arial" w:cs="Arial"/>
          <w:sz w:val="22"/>
          <w:szCs w:val="22"/>
        </w:rPr>
      </w:pPr>
    </w:p>
    <w:p w14:paraId="328DE01C" w14:textId="52B402B9"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We found that diet had a substantial impact on the structure of the gut microbiome in adult zebrafish. Previous research has found that diets with</w:t>
      </w:r>
      <w:r w:rsidR="00F428EC"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varying compositions of key macronutrients (e.g.,: protein, lipids and fiber content) impacts zebrafish physiology and the gut microbiome</w:t>
      </w:r>
      <w:r w:rsidR="00990CC1"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{"citationID":"38WYqyFR","properties":{"formattedCitation":"\\super 5,16\\uc0\\u8211{}18,28\\uc0\\u8211{}31\\nosupersub{}","plainCitation":"5,16–18,28–31","noteIndex":0},"citationItems":[{"id":30,"uris":["http://zotero.org/users/5603014/items/3DJTJURT"],"itemData":{"id":30,"type":"article-journal","abstract":"The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5,16–18,28–31</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Moreover, diet's effect on restructuring the host's gut microbiome has been observed across an evolutionarily diverse array of vertebrate and invertebrate animal hosts</w:t>
      </w:r>
      <w:r w:rsidR="00990CC1"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{"citationID":"zsPeCtuE","properties":{"formattedCitation":"\\super 8,9,11,12,32\\nosupersub{}","plainCitation":"8,9,11,12,32","noteIndex":0},"citationItems":[{"id":34,"uris":["http://zotero.org/users/5603014/items/7ZY3DLVI"],"itemData":{"id":34,"type":"article-journal","abstract":"Maintenance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I."}],"issued":{"date-parts":[["2008",6,20]]},"citation-key":"ley2008a"}},{"id":6250,"uris":["http://zotero.org/users/5603014/items/DHKQQI6M"],"itemData":{"id":6250,"type":"article-journal","abstract":"Darwin referred to life as a struggle. Organisms compete for limited resources in nature, and their traits inﬂuence the outcome. Victory carries great weight as winners survive, reproduce, and progenate subsequent generations. Consequently, organismal traits that inﬂuence ﬁtness drive adaptation and their discovery clariﬁes evolution. Recent research implicates the vertebrate gut microbiome as an agent of ﬁtness, selection, and evolution. Going forward, we must deﬁne the functional effects of the gut microbiome to determine how it impacts evolution. Speciﬁcally, we must quantify how gut microbiome function diversiﬁes in concert with vertebrate radiation and resolve speciﬁc functions that inﬂuence natural selection. In so doing, we can discover and potentially capitalize upon the mechanisms by which our gut microbiomes impact our physiology and ﬁtness. Ultimately, we may come to ﬁnd that while life involves struggle, it also depends upon cooperation.","container-title":"mSystems","DOI":"10.1128/mSystems.00174-17","ISSN":"2379-5077","issue":"2","journalAbbreviation":"mSystems","language":"en","page":"e00174-17","source":"DOI.org (Crossref)","title":"Role of the Gut Microbiome in Vertebrate Evolution","volume":"3","author":[{"family":"Sharpton","given":"Thomas J."}],"issued":{"date-parts":[["2018",4,24]]},"citation-key":"sharpton2018"}}],"schema":"https://github.com/citation-style-language/schema/raw/master/csl-citation.json"}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8,9,11,12,32</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However, the nutritional compositions used in these prior studies tend to vary considerably. In particular, </w:t>
      </w:r>
      <w:r w:rsidR="00F428EC"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 xml:space="preserve">feeds </w:t>
      </w:r>
      <w:r w:rsidR="00F428EC" w:rsidRPr="00F16347">
        <w:rPr>
          <w:rFonts w:ascii="Arial" w:eastAsia="Arial" w:hAnsi="Arial" w:cs="Arial"/>
          <w:color w:val="000000" w:themeColor="text1"/>
          <w:sz w:val="22"/>
          <w:szCs w:val="22"/>
        </w:rPr>
        <w:t>our study considered are far more consistent in their composition than the diets that are typically included in studies of the effect of diet on the gut microbiome (e.g., high-fast v. low-fat diets). Moreover, a</w:t>
      </w:r>
      <w:r w:rsidRPr="00F16347">
        <w:rPr>
          <w:rFonts w:ascii="Arial" w:eastAsia="Arial" w:hAnsi="Arial" w:cs="Arial"/>
          <w:color w:val="000000" w:themeColor="text1"/>
          <w:sz w:val="22"/>
          <w:szCs w:val="22"/>
        </w:rPr>
        <w:t xml:space="preserve"> unique strength of our study is that fish were fed the same diet</w:t>
      </w:r>
      <w:r w:rsidR="003569B7" w:rsidRPr="00F16347">
        <w:rPr>
          <w:rFonts w:ascii="Arial" w:eastAsia="Arial" w:hAnsi="Arial" w:cs="Arial"/>
          <w:color w:val="000000" w:themeColor="text1"/>
          <w:sz w:val="22"/>
          <w:szCs w:val="22"/>
        </w:rPr>
        <w:t>s</w:t>
      </w:r>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over the vast majority of their lifespan (</w:t>
      </w:r>
      <w:r w:rsidRPr="00F16347">
        <w:rPr>
          <w:rFonts w:ascii="Arial" w:eastAsia="Arial" w:hAnsi="Arial" w:cs="Arial"/>
          <w:color w:val="000000" w:themeColor="text1"/>
          <w:sz w:val="22"/>
          <w:szCs w:val="22"/>
        </w:rPr>
        <w:t xml:space="preserve">30 to 214 </w:t>
      </w:r>
      <w:r w:rsidR="00F428EC" w:rsidRPr="00F16347">
        <w:rPr>
          <w:rFonts w:ascii="Arial" w:eastAsia="Arial" w:hAnsi="Arial" w:cs="Arial"/>
          <w:color w:val="000000" w:themeColor="text1"/>
          <w:sz w:val="22"/>
          <w:szCs w:val="22"/>
        </w:rPr>
        <w:t xml:space="preserve">dpf) </w:t>
      </w:r>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 xml:space="preserve">which is more consistent with a standard husbandry approach that maintains fish on a specific diet than the relatively short term exposures to different types of diet that are typically employed in related research.  Because of these features of our experimental design, our work provides important clarity into how seemingly subtle differences in husbandry practice can result in substantial differences in the composition of the adult zebrafish gut microbiome.   </w:t>
      </w:r>
    </w:p>
    <w:p w14:paraId="762C7C82" w14:textId="154A23E8"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41513343" w14:textId="2305D3B6"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We also found that diet impacts the developmental variation in the gut microbiome. Prior work investigating the successional development of </w:t>
      </w:r>
      <w:r w:rsidR="003569B7"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zebrafish gut microbiome has had inconsistent results</w:t>
      </w:r>
      <w:r w:rsidR="00F428EC" w:rsidRPr="00F16347">
        <w:rPr>
          <w:rFonts w:ascii="Arial" w:eastAsia="Arial" w:hAnsi="Arial" w:cs="Arial"/>
          <w:color w:val="000000" w:themeColor="text1"/>
          <w:sz w:val="22"/>
          <w:szCs w:val="22"/>
        </w:rPr>
        <w:t xml:space="preserve">; our efforts indicate that these inconsistencies may be attributable to the different diets utilized in these prior studies </w:t>
      </w:r>
      <w:r w:rsidR="0022329E" w:rsidRPr="00F16347">
        <w:rPr>
          <w:rFonts w:ascii="Arial" w:eastAsia="Arial" w:hAnsi="Arial" w:cs="Arial"/>
          <w:color w:val="000000" w:themeColor="text1"/>
          <w:sz w:val="22"/>
          <w:szCs w:val="22"/>
        </w:rPr>
        <w:fldChar w:fldCharType="begin"/>
      </w:r>
      <w:r w:rsidR="00C37A17" w:rsidRPr="00F16347">
        <w:rPr>
          <w:rFonts w:ascii="Arial" w:eastAsia="Arial" w:hAnsi="Arial" w:cs="Arial"/>
          <w:color w:val="000000" w:themeColor="text1"/>
          <w:sz w:val="22"/>
          <w:szCs w:val="22"/>
        </w:rPr>
        <w:instrText xml:space="preserve"> ADDIN ZOTERO_ITEM CSL_CITATION {"citationID":"4R0wV8Ig","properties":{"formattedCitation":"\\super 16,25,26,28,28\\nosupersub{}","plainCitation":"16,25,26,28,28","dontUpdate":true,"noteIndex":0},"citationItems":[{"id":1427,"uris":["http://zotero.org/users/5603014/items/CYMD444I"],"itemData":{"id":1427,"type":"article-journal","abstract":"Gut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M."}],"issued":{"date-parts":[["2016",3]]},"citation-key":"stephens2016"},"label":"page"},{"id":2982,"uris":["http://zotero.org/users/5603014/items/4KH6QC8W"],"itemData":{"id":2982,"type":"article-journal","abstract":"Understanding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C70E7" w:rsidRPr="00F16347">
        <w:rPr>
          <w:rFonts w:ascii="Arial" w:hAnsi="Arial" w:cs="Arial"/>
          <w:color w:val="000000"/>
          <w:sz w:val="22"/>
          <w:szCs w:val="22"/>
          <w:vertAlign w:val="superscript"/>
        </w:rPr>
        <w:t>16,25,26,28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For instance, Stephens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used a variety of live and dry food diets and found that juvenile zebrafish gut microbiomes were highly diverse but declined with age</w:t>
      </w:r>
      <w:r w:rsidR="0022329E"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{"citationID":"LU0EcI9m","properties":{"formattedCitation":"\\super 29\\nosupersub{}","plainCitation":"29","noteIndex":0},"citationItems":[{"id":3553,"uris":["http://zotero.org/users/5603014/items/LD57TBSM"],"itemData":{"id":3553,"type":"article-journal","abstract":"The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29</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Wong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found opposite results for juvenile zebrafish that were fed defined diets</w:t>
      </w:r>
      <w:r w:rsidR="0022329E"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{"citationID":"hKOBbHhS","properties":{"formattedCitation":"\\super 18\\nosupersub{}","plainCitation":"18","noteIndex":0},"citationItems":[{"id":1427,"uris":["http://zotero.org/users/5603014/items/CYMD444I"],"itemData":{"id":1427,"type":"article-journal","abstract":"Gut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18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Furthermore, Burns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xml:space="preserve">. and Xiao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noted that the observed early life variability of the gut microbiome could be a result of husbandry choices involving diet</w:t>
      </w:r>
      <w:r w:rsidR="0022329E"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{"citationID":"lGmlCrnf","properties":{"formattedCitation":"\\super 28,30,31\\nosupersub{}","plainCitation":"28,30,31","noteIndex":0},"citationItems":[{"id":3027,"uris":["http://zotero.org/users/5603014/items/54E6488M"],"itemData":{"id":3027,"type":"article-journal","abstract":"Despite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28,30,31</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our study differed in exact length and sampling time points </w:t>
      </w:r>
      <w:r w:rsidR="009E1C32" w:rsidRPr="00F16347">
        <w:rPr>
          <w:rFonts w:ascii="Arial" w:eastAsia="Arial" w:hAnsi="Arial" w:cs="Arial"/>
          <w:color w:val="000000" w:themeColor="text1"/>
          <w:sz w:val="22"/>
          <w:szCs w:val="22"/>
        </w:rPr>
        <w:t>as compared to</w:t>
      </w:r>
      <w:r w:rsidRPr="00F16347">
        <w:rPr>
          <w:rFonts w:ascii="Arial" w:eastAsia="Arial" w:hAnsi="Arial" w:cs="Arial"/>
          <w:color w:val="000000" w:themeColor="text1"/>
          <w:sz w:val="22"/>
          <w:szCs w:val="22"/>
        </w:rPr>
        <w:t xml:space="preserve"> these prior studies, we do find congruent trends in gut microbiome diversity </w:t>
      </w:r>
      <w:r w:rsidR="0022329E" w:rsidRPr="00F16347">
        <w:rPr>
          <w:rFonts w:ascii="Arial" w:eastAsia="Arial" w:hAnsi="Arial" w:cs="Arial"/>
          <w:color w:val="000000" w:themeColor="text1"/>
          <w:sz w:val="22"/>
          <w:szCs w:val="22"/>
        </w:rPr>
        <w:t xml:space="preserve">to other zebrafish studies </w:t>
      </w:r>
      <w:r w:rsidR="003569B7" w:rsidRPr="00F16347">
        <w:rPr>
          <w:rFonts w:ascii="Arial" w:eastAsia="Arial" w:hAnsi="Arial" w:cs="Arial"/>
          <w:color w:val="000000" w:themeColor="text1"/>
          <w:sz w:val="22"/>
          <w:szCs w:val="22"/>
        </w:rPr>
        <w:t xml:space="preserve">that sampled </w:t>
      </w:r>
      <w:r w:rsidRPr="00F16347">
        <w:rPr>
          <w:rFonts w:ascii="Arial" w:eastAsia="Arial" w:hAnsi="Arial" w:cs="Arial"/>
          <w:color w:val="000000" w:themeColor="text1"/>
          <w:sz w:val="22"/>
          <w:szCs w:val="22"/>
        </w:rPr>
        <w:t xml:space="preserve">within similar </w:t>
      </w:r>
      <w:r w:rsidR="009E1C32" w:rsidRPr="00F16347">
        <w:rPr>
          <w:rFonts w:ascii="Arial" w:eastAsia="Arial" w:hAnsi="Arial" w:cs="Arial"/>
          <w:color w:val="000000" w:themeColor="text1"/>
          <w:sz w:val="22"/>
          <w:szCs w:val="22"/>
        </w:rPr>
        <w:t xml:space="preserve">developmental periods </w:t>
      </w:r>
      <w:r w:rsidR="009E1C32" w:rsidRPr="00F16347">
        <w:rPr>
          <w:rFonts w:ascii="Arial" w:eastAsia="Arial" w:hAnsi="Arial" w:cs="Arial"/>
          <w:color w:val="000000" w:themeColor="text1"/>
          <w:sz w:val="22"/>
          <w:szCs w:val="22"/>
        </w:rPr>
        <w:lastRenderedPageBreak/>
        <w:t>as those interrogated in our investigation</w:t>
      </w:r>
      <w:r w:rsidRPr="00F16347">
        <w:rPr>
          <w:rFonts w:ascii="Arial" w:eastAsia="Arial" w:hAnsi="Arial" w:cs="Arial"/>
          <w:color w:val="000000" w:themeColor="text1"/>
          <w:sz w:val="22"/>
          <w:szCs w:val="22"/>
        </w:rPr>
        <w:t xml:space="preserve">. However, it is difficult to directly compare </w:t>
      </w:r>
      <w:r w:rsidR="003569B7" w:rsidRPr="00F16347">
        <w:rPr>
          <w:rFonts w:ascii="Arial" w:eastAsia="Arial" w:hAnsi="Arial" w:cs="Arial"/>
          <w:color w:val="000000" w:themeColor="text1"/>
          <w:sz w:val="22"/>
          <w:szCs w:val="22"/>
        </w:rPr>
        <w:t xml:space="preserve">our </w:t>
      </w:r>
      <w:r w:rsidRPr="00F16347">
        <w:rPr>
          <w:rFonts w:ascii="Arial" w:eastAsia="Arial" w:hAnsi="Arial" w:cs="Arial"/>
          <w:color w:val="000000" w:themeColor="text1"/>
          <w:sz w:val="22"/>
          <w:szCs w:val="22"/>
        </w:rPr>
        <w:t xml:space="preserve">results </w:t>
      </w:r>
      <w:r w:rsidR="003569B7" w:rsidRPr="00F16347">
        <w:rPr>
          <w:rFonts w:ascii="Arial" w:eastAsia="Arial" w:hAnsi="Arial" w:cs="Arial"/>
          <w:color w:val="000000" w:themeColor="text1"/>
          <w:sz w:val="22"/>
          <w:szCs w:val="22"/>
        </w:rPr>
        <w:t>to these</w:t>
      </w:r>
      <w:r w:rsidRPr="00F16347">
        <w:rPr>
          <w:rFonts w:ascii="Arial" w:eastAsia="Arial" w:hAnsi="Arial" w:cs="Arial"/>
          <w:color w:val="000000" w:themeColor="text1"/>
          <w:sz w:val="22"/>
          <w:szCs w:val="22"/>
        </w:rPr>
        <w:t xml:space="preserve"> prior studies because </w:t>
      </w:r>
      <w:r w:rsidR="0022329E" w:rsidRPr="00F16347">
        <w:rPr>
          <w:rFonts w:ascii="Arial" w:eastAsia="Arial" w:hAnsi="Arial" w:cs="Arial"/>
          <w:color w:val="000000" w:themeColor="text1"/>
          <w:sz w:val="22"/>
          <w:szCs w:val="22"/>
        </w:rPr>
        <w:t xml:space="preserve">they </w:t>
      </w:r>
      <w:r w:rsidRPr="00F16347">
        <w:rPr>
          <w:rFonts w:ascii="Arial" w:eastAsia="Arial" w:hAnsi="Arial" w:cs="Arial"/>
          <w:color w:val="000000" w:themeColor="text1"/>
          <w:sz w:val="22"/>
          <w:szCs w:val="22"/>
        </w:rPr>
        <w:t xml:space="preserve">sampled at different time points, used a variety of diets throughout their study, </w:t>
      </w:r>
      <w:r w:rsidR="009E1C32" w:rsidRPr="00F16347">
        <w:rPr>
          <w:rFonts w:ascii="Arial" w:eastAsia="Arial" w:hAnsi="Arial" w:cs="Arial"/>
          <w:color w:val="000000" w:themeColor="text1"/>
          <w:sz w:val="22"/>
          <w:szCs w:val="22"/>
        </w:rPr>
        <w:t xml:space="preserve">used diets </w:t>
      </w:r>
      <w:r w:rsidRPr="00F16347">
        <w:rPr>
          <w:rFonts w:ascii="Arial" w:eastAsia="Arial" w:hAnsi="Arial" w:cs="Arial"/>
          <w:color w:val="000000" w:themeColor="text1"/>
          <w:sz w:val="22"/>
          <w:szCs w:val="22"/>
        </w:rPr>
        <w:t>differe</w:t>
      </w:r>
      <w:r w:rsidR="009E1C32" w:rsidRPr="00F16347">
        <w:rPr>
          <w:rFonts w:ascii="Arial" w:eastAsia="Arial" w:hAnsi="Arial" w:cs="Arial"/>
          <w:color w:val="000000" w:themeColor="text1"/>
          <w:sz w:val="22"/>
          <w:szCs w:val="22"/>
        </w:rPr>
        <w:t>nt from those included in our study,</w:t>
      </w:r>
      <w:r w:rsidRPr="00F16347">
        <w:rPr>
          <w:rFonts w:ascii="Arial" w:eastAsia="Arial" w:hAnsi="Arial" w:cs="Arial"/>
          <w:color w:val="000000" w:themeColor="text1"/>
          <w:sz w:val="22"/>
          <w:szCs w:val="22"/>
        </w:rPr>
        <w:t xml:space="preserve"> or did not disclose which diets </w:t>
      </w:r>
      <w:r w:rsidR="0022329E" w:rsidRPr="00F16347">
        <w:rPr>
          <w:rFonts w:ascii="Arial" w:eastAsia="Arial" w:hAnsi="Arial" w:cs="Arial"/>
          <w:color w:val="000000" w:themeColor="text1"/>
          <w:sz w:val="22"/>
          <w:szCs w:val="22"/>
        </w:rPr>
        <w:t>were used</w:t>
      </w:r>
      <w:r w:rsidRPr="00F16347">
        <w:rPr>
          <w:rFonts w:ascii="Arial" w:eastAsia="Arial" w:hAnsi="Arial" w:cs="Arial"/>
          <w:color w:val="000000" w:themeColor="text1"/>
          <w:sz w:val="22"/>
          <w:szCs w:val="22"/>
        </w:rPr>
        <w:t xml:space="preserve">. It is worth nothing that while our fish were fed the same diet from 30 days onward, at 114 </w:t>
      </w:r>
      <w:r w:rsidR="009E1C32" w:rsidRPr="00F16347">
        <w:rPr>
          <w:rFonts w:ascii="Arial" w:eastAsia="Arial" w:hAnsi="Arial" w:cs="Arial"/>
          <w:color w:val="000000" w:themeColor="text1"/>
          <w:sz w:val="22"/>
          <w:szCs w:val="22"/>
        </w:rPr>
        <w:t>dpf</w:t>
      </w:r>
      <w:r w:rsidRPr="00F16347">
        <w:rPr>
          <w:rFonts w:ascii="Arial" w:eastAsia="Arial" w:hAnsi="Arial" w:cs="Arial"/>
          <w:color w:val="000000" w:themeColor="text1"/>
          <w:sz w:val="22"/>
          <w:szCs w:val="22"/>
        </w:rPr>
        <w:t xml:space="preserve"> fish </w:t>
      </w:r>
      <w:r w:rsidR="009E1C32" w:rsidRPr="00F16347">
        <w:rPr>
          <w:rFonts w:ascii="Arial" w:eastAsia="Arial" w:hAnsi="Arial" w:cs="Arial"/>
          <w:color w:val="000000" w:themeColor="text1"/>
          <w:sz w:val="22"/>
          <w:szCs w:val="22"/>
        </w:rPr>
        <w:t xml:space="preserve">in our study </w:t>
      </w:r>
      <w:r w:rsidRPr="00F16347">
        <w:rPr>
          <w:rFonts w:ascii="Arial" w:eastAsia="Arial" w:hAnsi="Arial" w:cs="Arial"/>
          <w:color w:val="000000" w:themeColor="text1"/>
          <w:sz w:val="22"/>
          <w:szCs w:val="22"/>
        </w:rPr>
        <w:t>were switched from a juvenile formulation to an adult formulation of their respective diets. These formulations differed slightly in some diets</w:t>
      </w:r>
      <w:r w:rsidR="0022329E" w:rsidRPr="00F16347">
        <w:rPr>
          <w:rFonts w:ascii="Arial" w:eastAsia="Arial" w:hAnsi="Arial" w:cs="Arial"/>
          <w:color w:val="000000" w:themeColor="text1"/>
          <w:sz w:val="22"/>
          <w:szCs w:val="22"/>
        </w:rPr>
        <w:t xml:space="preserve"> (e.g., Gemma and Watts)</w:t>
      </w:r>
      <w:r w:rsidRPr="00F16347">
        <w:rPr>
          <w:rFonts w:ascii="Arial" w:eastAsia="Arial" w:hAnsi="Arial" w:cs="Arial"/>
          <w:color w:val="000000" w:themeColor="text1"/>
          <w:sz w:val="22"/>
          <w:szCs w:val="22"/>
        </w:rPr>
        <w:t>, but in others more substantially</w:t>
      </w:r>
      <w:r w:rsidR="0022329E" w:rsidRPr="00F16347">
        <w:rPr>
          <w:rFonts w:ascii="Arial" w:eastAsia="Arial" w:hAnsi="Arial" w:cs="Arial"/>
          <w:color w:val="000000" w:themeColor="text1"/>
          <w:sz w:val="22"/>
          <w:szCs w:val="22"/>
        </w:rPr>
        <w:t xml:space="preserve"> (e.g., ZIRC)</w:t>
      </w:r>
      <w:r w:rsidRPr="00F16347">
        <w:rPr>
          <w:rFonts w:ascii="Arial" w:eastAsia="Arial" w:hAnsi="Arial" w:cs="Arial"/>
          <w:color w:val="000000" w:themeColor="text1"/>
          <w:sz w:val="22"/>
          <w:szCs w:val="22"/>
        </w:rPr>
        <w:t>, which may contribute to the variability</w:t>
      </w:r>
      <w:r w:rsidR="003569B7" w:rsidRPr="00F16347">
        <w:rPr>
          <w:rFonts w:ascii="Arial" w:eastAsia="Arial" w:hAnsi="Arial" w:cs="Arial"/>
          <w:color w:val="000000" w:themeColor="text1"/>
          <w:sz w:val="22"/>
          <w:szCs w:val="22"/>
        </w:rPr>
        <w:t xml:space="preserve"> we observed</w:t>
      </w:r>
      <w:r w:rsidRPr="00F16347">
        <w:rPr>
          <w:rFonts w:ascii="Arial" w:eastAsia="Arial" w:hAnsi="Arial" w:cs="Arial"/>
          <w:color w:val="000000" w:themeColor="text1"/>
          <w:sz w:val="22"/>
          <w:szCs w:val="22"/>
        </w:rPr>
        <w:t xml:space="preserve"> in the gut microbiome between diets across zebrafish development. Despite these limitations, we found </w:t>
      </w:r>
      <w:r w:rsidR="0022329E" w:rsidRPr="00F16347">
        <w:rPr>
          <w:rFonts w:ascii="Arial" w:eastAsia="Arial" w:hAnsi="Arial" w:cs="Arial"/>
          <w:color w:val="000000" w:themeColor="text1"/>
          <w:sz w:val="22"/>
          <w:szCs w:val="22"/>
        </w:rPr>
        <w:t>adult zebrafish fed diets of similar nutritional composition</w:t>
      </w:r>
      <w:r w:rsidRPr="00F16347">
        <w:rPr>
          <w:rFonts w:ascii="Arial" w:eastAsia="Arial" w:hAnsi="Arial" w:cs="Arial"/>
          <w:color w:val="000000" w:themeColor="text1"/>
          <w:sz w:val="22"/>
          <w:szCs w:val="22"/>
        </w:rPr>
        <w:t xml:space="preserve"> </w:t>
      </w:r>
      <w:r w:rsidR="00FF45B3" w:rsidRPr="00F16347">
        <w:rPr>
          <w:rFonts w:ascii="Arial" w:eastAsia="Arial" w:hAnsi="Arial" w:cs="Arial"/>
          <w:color w:val="000000" w:themeColor="text1"/>
          <w:sz w:val="22"/>
          <w:szCs w:val="22"/>
        </w:rPr>
        <w:t>manifest</w:t>
      </w:r>
      <w:r w:rsidR="0022329E" w:rsidRPr="00F16347">
        <w:rPr>
          <w:rFonts w:ascii="Arial" w:eastAsia="Arial" w:hAnsi="Arial" w:cs="Arial"/>
          <w:color w:val="000000" w:themeColor="text1"/>
          <w:sz w:val="22"/>
          <w:szCs w:val="22"/>
        </w:rPr>
        <w:t xml:space="preserve"> </w:t>
      </w:r>
      <w:r w:rsidR="00066F12" w:rsidRPr="00F16347">
        <w:rPr>
          <w:rFonts w:ascii="Arial" w:eastAsia="Arial" w:hAnsi="Arial" w:cs="Arial"/>
          <w:color w:val="000000" w:themeColor="text1"/>
          <w:sz w:val="22"/>
          <w:szCs w:val="22"/>
        </w:rPr>
        <w:t>di</w:t>
      </w:r>
      <w:r w:rsidR="00952D70" w:rsidRPr="00F16347">
        <w:rPr>
          <w:rFonts w:ascii="Arial" w:eastAsia="Arial" w:hAnsi="Arial" w:cs="Arial"/>
          <w:color w:val="000000" w:themeColor="text1"/>
          <w:sz w:val="22"/>
          <w:szCs w:val="22"/>
        </w:rPr>
        <w:t>stinct</w:t>
      </w:r>
      <w:r w:rsidRPr="00F16347">
        <w:rPr>
          <w:rFonts w:ascii="Arial" w:eastAsia="Arial" w:hAnsi="Arial" w:cs="Arial"/>
          <w:color w:val="000000" w:themeColor="text1"/>
          <w:sz w:val="22"/>
          <w:szCs w:val="22"/>
        </w:rPr>
        <w:t xml:space="preserve"> </w:t>
      </w:r>
      <w:r w:rsidR="003569B7" w:rsidRPr="00F16347">
        <w:rPr>
          <w:rFonts w:ascii="Arial" w:eastAsia="Arial" w:hAnsi="Arial" w:cs="Arial"/>
          <w:color w:val="000000" w:themeColor="text1"/>
          <w:sz w:val="22"/>
          <w:szCs w:val="22"/>
        </w:rPr>
        <w:t>gut microbiome</w:t>
      </w:r>
      <w:r w:rsidR="005E68ED">
        <w:rPr>
          <w:rFonts w:ascii="Arial" w:eastAsia="Arial" w:hAnsi="Arial" w:cs="Arial"/>
          <w:color w:val="000000" w:themeColor="text1"/>
          <w:sz w:val="22"/>
          <w:szCs w:val="22"/>
        </w:rPr>
        <w:t xml:space="preserve"> successional patterns in</w:t>
      </w:r>
      <w:r w:rsidR="003569B7" w:rsidRPr="00F16347">
        <w:rPr>
          <w:rFonts w:ascii="Arial" w:eastAsia="Arial" w:hAnsi="Arial" w:cs="Arial"/>
          <w:color w:val="000000" w:themeColor="text1"/>
          <w:sz w:val="22"/>
          <w:szCs w:val="22"/>
        </w:rPr>
        <w:t xml:space="preserve"> </w:t>
      </w:r>
      <w:r w:rsidR="005E68ED">
        <w:rPr>
          <w:rFonts w:ascii="Arial" w:eastAsia="Arial" w:hAnsi="Arial" w:cs="Arial"/>
          <w:color w:val="000000" w:themeColor="text1"/>
          <w:sz w:val="22"/>
          <w:szCs w:val="22"/>
        </w:rPr>
        <w:t>community compositions across adulthood</w:t>
      </w:r>
      <w:r w:rsidRPr="00F16347">
        <w:rPr>
          <w:rFonts w:ascii="Arial" w:eastAsia="Arial" w:hAnsi="Arial" w:cs="Arial"/>
          <w:color w:val="000000" w:themeColor="text1"/>
          <w:sz w:val="22"/>
          <w:szCs w:val="22"/>
        </w:rPr>
        <w:t xml:space="preserve">. Future work should seek consistency in diet formulations and increase sampling time points throughout zebrafish development to further clarify </w:t>
      </w:r>
      <w:r w:rsidR="003569B7" w:rsidRPr="00F16347">
        <w:rPr>
          <w:rFonts w:ascii="Arial" w:eastAsia="Arial" w:hAnsi="Arial" w:cs="Arial"/>
          <w:color w:val="000000" w:themeColor="text1"/>
          <w:sz w:val="22"/>
          <w:szCs w:val="22"/>
        </w:rPr>
        <w:t>the</w:t>
      </w:r>
      <w:r w:rsidRPr="00F16347">
        <w:rPr>
          <w:rFonts w:ascii="Arial" w:eastAsia="Arial" w:hAnsi="Arial" w:cs="Arial"/>
          <w:color w:val="000000" w:themeColor="text1"/>
          <w:sz w:val="22"/>
          <w:szCs w:val="22"/>
        </w:rPr>
        <w:t xml:space="preserve"> successional development of zebrafish gut microbiomes.</w:t>
      </w:r>
    </w:p>
    <w:p w14:paraId="3F6DA2A3" w14:textId="1C89CFCC"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700988A7" w14:textId="767E2304" w:rsidR="00A34D5D" w:rsidRPr="00F16347" w:rsidRDefault="0022329E" w:rsidP="00BC7D26">
      <w:pPr>
        <w:spacing w:line="360" w:lineRule="auto"/>
        <w:rPr>
          <w:rFonts w:ascii="Arial" w:eastAsia="Arial" w:hAnsi="Arial" w:cs="Arial"/>
          <w:color w:val="000000" w:themeColor="text1"/>
          <w:sz w:val="22"/>
          <w:szCs w:val="22"/>
        </w:rPr>
      </w:pPr>
      <w:commentRangeStart w:id="102"/>
      <w:r w:rsidRPr="00F16347">
        <w:rPr>
          <w:rFonts w:ascii="Arial" w:eastAsia="Arial" w:hAnsi="Arial" w:cs="Arial"/>
          <w:color w:val="000000" w:themeColor="text1"/>
          <w:sz w:val="22"/>
          <w:szCs w:val="22"/>
        </w:rPr>
        <w:t>Finally, w</w:t>
      </w:r>
      <w:r w:rsidR="7593FD0B" w:rsidRPr="00F16347">
        <w:rPr>
          <w:rFonts w:ascii="Arial" w:eastAsia="Arial" w:hAnsi="Arial" w:cs="Arial"/>
          <w:color w:val="000000" w:themeColor="text1"/>
          <w:sz w:val="22"/>
          <w:szCs w:val="22"/>
        </w:rPr>
        <w:t xml:space="preserve">e observed that the gut microbiome </w:t>
      </w:r>
      <w:commentRangeEnd w:id="102"/>
      <w:r w:rsidR="009303C6" w:rsidRPr="00F16347">
        <w:rPr>
          <w:rStyle w:val="CommentReference"/>
          <w:rFonts w:ascii="Arial" w:hAnsi="Arial" w:cs="Arial"/>
          <w:sz w:val="22"/>
          <w:szCs w:val="22"/>
        </w:rPr>
        <w:commentReference w:id="102"/>
      </w:r>
      <w:r w:rsidR="7593FD0B" w:rsidRPr="00F16347">
        <w:rPr>
          <w:rFonts w:ascii="Arial" w:eastAsia="Arial" w:hAnsi="Arial" w:cs="Arial"/>
          <w:color w:val="000000" w:themeColor="text1"/>
          <w:sz w:val="22"/>
          <w:szCs w:val="22"/>
        </w:rPr>
        <w:t xml:space="preserve">of zebrafish were sensitive to pathogen exposure, </w:t>
      </w:r>
      <w:commentRangeStart w:id="103"/>
      <w:r w:rsidR="7593FD0B" w:rsidRPr="00F16347">
        <w:rPr>
          <w:rFonts w:ascii="Arial" w:eastAsia="Arial" w:hAnsi="Arial" w:cs="Arial"/>
          <w:color w:val="000000" w:themeColor="text1"/>
          <w:sz w:val="22"/>
          <w:szCs w:val="22"/>
        </w:rPr>
        <w:t>but diet was the main driver</w:t>
      </w:r>
      <w:commentRangeEnd w:id="103"/>
      <w:r w:rsidR="00D703F3" w:rsidRPr="00F16347">
        <w:rPr>
          <w:rStyle w:val="CommentReference"/>
          <w:rFonts w:ascii="Arial" w:hAnsi="Arial" w:cs="Arial"/>
          <w:sz w:val="22"/>
          <w:szCs w:val="22"/>
        </w:rPr>
        <w:commentReference w:id="103"/>
      </w:r>
      <w:r w:rsidR="00311E36" w:rsidRPr="00F16347">
        <w:rPr>
          <w:rFonts w:ascii="Arial" w:eastAsia="Arial" w:hAnsi="Arial" w:cs="Arial"/>
          <w:color w:val="000000" w:themeColor="text1"/>
          <w:sz w:val="22"/>
          <w:szCs w:val="22"/>
        </w:rPr>
        <w:t xml:space="preserve"> of gut microbiome structure</w:t>
      </w:r>
      <w:r w:rsidR="7593FD0B" w:rsidRPr="00F16347">
        <w:rPr>
          <w:rFonts w:ascii="Arial" w:eastAsia="Arial" w:hAnsi="Arial" w:cs="Arial"/>
          <w:color w:val="000000" w:themeColor="text1"/>
          <w:sz w:val="22"/>
          <w:szCs w:val="22"/>
        </w:rPr>
        <w:t>.</w:t>
      </w:r>
      <w:r w:rsidR="00454F75">
        <w:rPr>
          <w:rFonts w:ascii="Arial" w:eastAsia="Arial" w:hAnsi="Arial" w:cs="Arial"/>
          <w:color w:val="000000" w:themeColor="text1"/>
          <w:sz w:val="22"/>
          <w:szCs w:val="22"/>
        </w:rPr>
        <w:t xml:space="preserve"> </w:t>
      </w:r>
      <w:r w:rsidR="002E3B6F">
        <w:rPr>
          <w:rFonts w:ascii="Arial" w:eastAsia="Arial" w:hAnsi="Arial" w:cs="Arial"/>
          <w:color w:val="000000" w:themeColor="text1"/>
          <w:sz w:val="22"/>
          <w:szCs w:val="22"/>
        </w:rPr>
        <w:t>We</w:t>
      </w:r>
      <w:r w:rsidR="00454F75">
        <w:rPr>
          <w:rFonts w:ascii="Arial" w:eastAsia="Arial" w:hAnsi="Arial" w:cs="Arial"/>
          <w:color w:val="000000" w:themeColor="text1"/>
          <w:sz w:val="22"/>
          <w:szCs w:val="22"/>
        </w:rPr>
        <w:t xml:space="preserve"> ensure</w:t>
      </w:r>
      <w:r w:rsidR="002E3B6F">
        <w:rPr>
          <w:rFonts w:ascii="Arial" w:eastAsia="Arial" w:hAnsi="Arial" w:cs="Arial"/>
          <w:color w:val="000000" w:themeColor="text1"/>
          <w:sz w:val="22"/>
          <w:szCs w:val="22"/>
        </w:rPr>
        <w:t>d</w:t>
      </w:r>
      <w:r w:rsidR="00454F75">
        <w:rPr>
          <w:rFonts w:ascii="Arial" w:eastAsia="Arial" w:hAnsi="Arial" w:cs="Arial"/>
          <w:color w:val="000000" w:themeColor="text1"/>
          <w:sz w:val="22"/>
          <w:szCs w:val="22"/>
        </w:rPr>
        <w:t xml:space="preserve"> all fish were exposed to the pathogen</w:t>
      </w:r>
      <w:r w:rsidR="002E3B6F">
        <w:rPr>
          <w:rFonts w:ascii="Arial" w:eastAsia="Arial" w:hAnsi="Arial" w:cs="Arial"/>
          <w:color w:val="000000" w:themeColor="text1"/>
          <w:sz w:val="22"/>
          <w:szCs w:val="22"/>
        </w:rPr>
        <w:t xml:space="preserve"> by</w:t>
      </w:r>
      <w:r w:rsidR="00454F75">
        <w:rPr>
          <w:rFonts w:ascii="Arial" w:eastAsia="Arial" w:hAnsi="Arial" w:cs="Arial"/>
          <w:color w:val="000000" w:themeColor="text1"/>
          <w:sz w:val="22"/>
          <w:szCs w:val="22"/>
        </w:rPr>
        <w:t xml:space="preserve"> inject</w:t>
      </w:r>
      <w:r w:rsidR="002E3B6F">
        <w:rPr>
          <w:rFonts w:ascii="Arial" w:eastAsia="Arial" w:hAnsi="Arial" w:cs="Arial"/>
          <w:color w:val="000000" w:themeColor="text1"/>
          <w:sz w:val="22"/>
          <w:szCs w:val="22"/>
        </w:rPr>
        <w:t>ing</w:t>
      </w:r>
      <w:r w:rsidR="00454F75">
        <w:rPr>
          <w:rFonts w:ascii="Arial" w:eastAsia="Arial" w:hAnsi="Arial" w:cs="Arial"/>
          <w:color w:val="000000" w:themeColor="text1"/>
          <w:sz w:val="22"/>
          <w:szCs w:val="22"/>
        </w:rPr>
        <w:t xml:space="preserve"> </w:t>
      </w:r>
      <w:r w:rsidR="00454F75" w:rsidRPr="00A77570">
        <w:rPr>
          <w:rFonts w:ascii="Arial" w:eastAsia="Arial" w:hAnsi="Arial" w:cs="Arial"/>
          <w:i/>
          <w:iCs/>
          <w:color w:val="000000" w:themeColor="text1"/>
          <w:sz w:val="22"/>
          <w:szCs w:val="22"/>
        </w:rPr>
        <w:t xml:space="preserve">Mycobacterium chelonae </w:t>
      </w:r>
      <w:r w:rsidR="00454F75">
        <w:rPr>
          <w:rFonts w:ascii="Arial" w:eastAsia="Arial" w:hAnsi="Arial" w:cs="Arial"/>
          <w:color w:val="000000" w:themeColor="text1"/>
          <w:sz w:val="22"/>
          <w:szCs w:val="22"/>
        </w:rPr>
        <w:t>into the coelomic cavities of the fish at 4 mpf</w:t>
      </w:r>
      <w:r w:rsidR="002E3B6F">
        <w:rPr>
          <w:rFonts w:ascii="Arial" w:eastAsia="Arial" w:hAnsi="Arial" w:cs="Arial"/>
          <w:color w:val="000000" w:themeColor="text1"/>
          <w:sz w:val="22"/>
          <w:szCs w:val="22"/>
        </w:rPr>
        <w:t>.</w:t>
      </w:r>
      <w:r w:rsidR="00454F75">
        <w:rPr>
          <w:rFonts w:ascii="Arial" w:eastAsia="Arial" w:hAnsi="Arial" w:cs="Arial"/>
          <w:color w:val="000000" w:themeColor="text1"/>
          <w:sz w:val="22"/>
          <w:szCs w:val="22"/>
        </w:rPr>
        <w:t xml:space="preserve"> </w:t>
      </w:r>
      <w:r w:rsidR="002E3B6F">
        <w:rPr>
          <w:rFonts w:ascii="Arial" w:eastAsia="Arial" w:hAnsi="Arial" w:cs="Arial"/>
          <w:color w:val="000000" w:themeColor="text1"/>
          <w:sz w:val="22"/>
          <w:szCs w:val="22"/>
        </w:rPr>
        <w:t>We found that p</w:t>
      </w:r>
      <w:r w:rsidR="00C0118C" w:rsidRPr="00F16347">
        <w:rPr>
          <w:rFonts w:ascii="Arial" w:eastAsia="Arial" w:hAnsi="Arial" w:cs="Arial"/>
          <w:color w:val="000000" w:themeColor="text1"/>
          <w:sz w:val="22"/>
          <w:szCs w:val="22"/>
        </w:rPr>
        <w:t>resence of infection was not sufficient to explain</w:t>
      </w:r>
      <w:r w:rsidR="003D1400">
        <w:rPr>
          <w:rFonts w:ascii="Arial" w:eastAsia="Arial" w:hAnsi="Arial" w:cs="Arial"/>
          <w:color w:val="000000" w:themeColor="text1"/>
          <w:sz w:val="22"/>
          <w:szCs w:val="22"/>
        </w:rPr>
        <w:t xml:space="preserve"> associations with</w:t>
      </w:r>
      <w:r w:rsidR="00C0118C" w:rsidRPr="00F16347">
        <w:rPr>
          <w:rFonts w:ascii="Arial" w:eastAsia="Arial" w:hAnsi="Arial" w:cs="Arial"/>
          <w:color w:val="000000" w:themeColor="text1"/>
          <w:sz w:val="22"/>
          <w:szCs w:val="22"/>
        </w:rPr>
        <w:t xml:space="preserve"> microbiome diversity or community composition, which is likely due to being underpowered to detect them. We found infection by diet interactions on a larger number of individuals that were assessed for histopathology, but not with the subset of fish sampled for microbiome analysis. Therefore, having a sufficiently large sample size is important for observing infection effects on the gut microbiome. However, we found that gut microbiome diversification </w:t>
      </w:r>
      <w:r w:rsidR="00454F75">
        <w:rPr>
          <w:rFonts w:ascii="Arial" w:eastAsia="Arial" w:hAnsi="Arial" w:cs="Arial"/>
          <w:color w:val="000000" w:themeColor="text1"/>
          <w:sz w:val="22"/>
          <w:szCs w:val="22"/>
        </w:rPr>
        <w:t xml:space="preserve">did not change </w:t>
      </w:r>
      <w:r w:rsidR="009B4331">
        <w:rPr>
          <w:rFonts w:ascii="Arial" w:eastAsia="Arial" w:hAnsi="Arial" w:cs="Arial"/>
          <w:color w:val="000000" w:themeColor="text1"/>
          <w:sz w:val="22"/>
          <w:szCs w:val="22"/>
        </w:rPr>
        <w:t>after</w:t>
      </w:r>
      <w:r w:rsidR="00C0118C" w:rsidRPr="00F16347">
        <w:rPr>
          <w:rFonts w:ascii="Arial" w:eastAsia="Arial" w:hAnsi="Arial" w:cs="Arial"/>
          <w:color w:val="000000" w:themeColor="text1"/>
          <w:sz w:val="22"/>
          <w:szCs w:val="22"/>
        </w:rPr>
        <w:t xml:space="preserve"> exposure to </w:t>
      </w:r>
      <w:r w:rsidR="00C0118C" w:rsidRPr="00F16347">
        <w:rPr>
          <w:rFonts w:ascii="Arial" w:eastAsia="Arial" w:hAnsi="Arial" w:cs="Arial"/>
          <w:i/>
          <w:iCs/>
          <w:color w:val="000000" w:themeColor="text1"/>
          <w:sz w:val="22"/>
          <w:szCs w:val="22"/>
        </w:rPr>
        <w:t>M</w:t>
      </w:r>
      <w:r w:rsidR="009B4331">
        <w:rPr>
          <w:rFonts w:ascii="Arial" w:eastAsia="Arial" w:hAnsi="Arial" w:cs="Arial"/>
          <w:i/>
          <w:iCs/>
          <w:color w:val="000000" w:themeColor="text1"/>
          <w:sz w:val="22"/>
          <w:szCs w:val="22"/>
        </w:rPr>
        <w:t>.</w:t>
      </w:r>
      <w:r w:rsidR="00C0118C" w:rsidRPr="00F16347">
        <w:rPr>
          <w:rFonts w:ascii="Arial" w:eastAsia="Arial" w:hAnsi="Arial" w:cs="Arial"/>
          <w:i/>
          <w:iCs/>
          <w:color w:val="000000" w:themeColor="text1"/>
          <w:sz w:val="22"/>
          <w:szCs w:val="22"/>
        </w:rPr>
        <w:t xml:space="preserve"> chelonae</w:t>
      </w:r>
      <w:r w:rsidR="00C0118C" w:rsidRPr="00F16347">
        <w:rPr>
          <w:rFonts w:ascii="Arial" w:eastAsia="Arial" w:hAnsi="Arial" w:cs="Arial"/>
          <w:color w:val="000000" w:themeColor="text1"/>
          <w:sz w:val="22"/>
          <w:szCs w:val="22"/>
        </w:rPr>
        <w:t xml:space="preserve"> uniquely in ZIRC-diet fed fish relative to their unexposed controls. Our results contrast our prior work that found exposure to an intestinal helminth was associated with an increase in microbiome diversity</w:t>
      </w:r>
      <w:r w:rsidR="00C0118C"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{"citationID":"XSUlZCPh","properties":{"formattedCitation":"\\super 22\\nosupersub{}","plainCitation":"22","noteIndex":0},"citationItems":[{"id":15,"uris":["http://zotero.org/users/5603014/items/2Z79FQGP"],"itemData":{"id":15,"type":"article-journal","abstract":"Helminth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sidR="00C0118C"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22</w:t>
      </w:r>
      <w:r w:rsidR="00C0118C" w:rsidRPr="00F16347">
        <w:rPr>
          <w:rFonts w:ascii="Arial" w:eastAsia="Arial" w:hAnsi="Arial" w:cs="Arial"/>
          <w:color w:val="000000" w:themeColor="text1"/>
          <w:sz w:val="22"/>
          <w:szCs w:val="22"/>
        </w:rPr>
        <w:fldChar w:fldCharType="end"/>
      </w:r>
      <w:r w:rsidR="00C0118C" w:rsidRPr="00F16347">
        <w:rPr>
          <w:rFonts w:ascii="Arial" w:eastAsia="Arial" w:hAnsi="Arial" w:cs="Arial"/>
          <w:color w:val="000000" w:themeColor="text1"/>
          <w:sz w:val="22"/>
          <w:szCs w:val="22"/>
        </w:rPr>
        <w:t xml:space="preserve">. </w:t>
      </w:r>
      <w:r w:rsidR="7593FD0B" w:rsidRPr="00F16347">
        <w:rPr>
          <w:rFonts w:ascii="Arial" w:eastAsia="Arial" w:hAnsi="Arial" w:cs="Arial"/>
          <w:color w:val="000000" w:themeColor="text1"/>
          <w:sz w:val="22"/>
          <w:szCs w:val="22"/>
        </w:rPr>
        <w:t xml:space="preserve">One possible explanation for </w:t>
      </w:r>
      <w:r w:rsidR="004C70E7" w:rsidRPr="00F16347">
        <w:rPr>
          <w:rFonts w:ascii="Arial" w:eastAsia="Arial" w:hAnsi="Arial" w:cs="Arial"/>
          <w:color w:val="000000" w:themeColor="text1"/>
          <w:sz w:val="22"/>
          <w:szCs w:val="22"/>
        </w:rPr>
        <w:t xml:space="preserve">this discrepancy is our prior study investigated an intestinal helminth which may have different impacts on the gut microbiome </w:t>
      </w:r>
      <w:r w:rsidR="00522B6E">
        <w:rPr>
          <w:rFonts w:ascii="Arial" w:eastAsia="Arial" w:hAnsi="Arial" w:cs="Arial"/>
          <w:color w:val="000000" w:themeColor="text1"/>
          <w:sz w:val="22"/>
          <w:szCs w:val="22"/>
        </w:rPr>
        <w:t xml:space="preserve">associated with differences in intestinal lesion </w:t>
      </w:r>
      <w:r w:rsidR="004C70E7" w:rsidRPr="00F16347">
        <w:rPr>
          <w:rFonts w:ascii="Arial" w:eastAsia="Arial" w:hAnsi="Arial" w:cs="Arial"/>
          <w:color w:val="000000" w:themeColor="text1"/>
          <w:sz w:val="22"/>
          <w:szCs w:val="22"/>
        </w:rPr>
        <w:t xml:space="preserve">to that of a pathogenic bacterial species. </w:t>
      </w:r>
      <w:r w:rsidR="00522B6E">
        <w:rPr>
          <w:rFonts w:ascii="Arial" w:eastAsia="Arial" w:hAnsi="Arial" w:cs="Arial"/>
          <w:color w:val="000000" w:themeColor="text1"/>
          <w:sz w:val="22"/>
          <w:szCs w:val="22"/>
        </w:rPr>
        <w:t xml:space="preserve">For example, the nematode </w:t>
      </w:r>
      <w:r w:rsidR="00522B6E" w:rsidRPr="00A77570">
        <w:rPr>
          <w:rFonts w:ascii="Arial" w:eastAsia="Arial" w:hAnsi="Arial" w:cs="Arial"/>
          <w:i/>
          <w:color w:val="000000" w:themeColor="text1"/>
          <w:sz w:val="22"/>
          <w:szCs w:val="22"/>
        </w:rPr>
        <w:t>Pseudocapillaria tomentosa</w:t>
      </w:r>
      <w:r w:rsidR="00522B6E">
        <w:rPr>
          <w:rFonts w:ascii="Arial" w:eastAsia="Arial" w:hAnsi="Arial" w:cs="Arial"/>
          <w:color w:val="000000" w:themeColor="text1"/>
          <w:sz w:val="22"/>
          <w:szCs w:val="22"/>
        </w:rPr>
        <w:t xml:space="preserve"> penetrates the intestinal epithelium and causes profound pathologic changes</w:t>
      </w:r>
      <w:r w:rsidR="00A77570" w:rsidRPr="00A77570">
        <w:rPr>
          <w:rFonts w:ascii="Arial" w:eastAsia="Arial" w:hAnsi="Arial" w:cs="Arial"/>
          <w:color w:val="000000" w:themeColor="text1"/>
          <w:sz w:val="22"/>
          <w:szCs w:val="22"/>
        </w:rPr>
        <w:t xml:space="preserve"> </w:t>
      </w:r>
      <w:r w:rsidR="00A77570">
        <w:rPr>
          <w:rFonts w:ascii="Arial" w:eastAsia="Arial" w:hAnsi="Arial" w:cs="Arial"/>
          <w:color w:val="000000" w:themeColor="text1"/>
          <w:sz w:val="22"/>
          <w:szCs w:val="22"/>
        </w:rPr>
        <w:t>(</w:t>
      </w:r>
      <w:commentRangeStart w:id="104"/>
      <w:commentRangeStart w:id="105"/>
      <w:r w:rsidR="00A77570">
        <w:rPr>
          <w:rFonts w:ascii="Arial" w:eastAsia="Arial" w:hAnsi="Arial" w:cs="Arial"/>
          <w:color w:val="000000" w:themeColor="text1"/>
          <w:sz w:val="22"/>
          <w:szCs w:val="22"/>
        </w:rPr>
        <w:t>REF-Mike</w:t>
      </w:r>
      <w:commentRangeEnd w:id="104"/>
      <w:r w:rsidR="00A77570">
        <w:rPr>
          <w:rStyle w:val="CommentReference"/>
        </w:rPr>
        <w:commentReference w:id="104"/>
      </w:r>
      <w:commentRangeEnd w:id="105"/>
      <w:r w:rsidR="00A77570">
        <w:rPr>
          <w:rStyle w:val="CommentReference"/>
        </w:rPr>
        <w:commentReference w:id="105"/>
      </w:r>
      <w:r w:rsidR="00A77570">
        <w:rPr>
          <w:rFonts w:ascii="Arial" w:eastAsia="Arial" w:hAnsi="Arial" w:cs="Arial"/>
          <w:color w:val="000000" w:themeColor="text1"/>
          <w:sz w:val="22"/>
          <w:szCs w:val="22"/>
        </w:rPr>
        <w:t>),</w:t>
      </w:r>
      <w:r w:rsidR="00522B6E">
        <w:rPr>
          <w:rFonts w:ascii="Arial" w:eastAsia="Arial" w:hAnsi="Arial" w:cs="Arial"/>
          <w:color w:val="000000" w:themeColor="text1"/>
          <w:sz w:val="22"/>
          <w:szCs w:val="22"/>
        </w:rPr>
        <w:t xml:space="preserve"> whereas disease caused by Mycobacterium species in zebrafish are characterized by extra-intestinal infections (</w:t>
      </w:r>
      <w:commentRangeStart w:id="106"/>
      <w:commentRangeStart w:id="107"/>
      <w:r w:rsidR="00522B6E">
        <w:rPr>
          <w:rFonts w:ascii="Arial" w:eastAsia="Arial" w:hAnsi="Arial" w:cs="Arial"/>
          <w:color w:val="000000" w:themeColor="text1"/>
          <w:sz w:val="22"/>
          <w:szCs w:val="22"/>
        </w:rPr>
        <w:t>REF-Mike</w:t>
      </w:r>
      <w:commentRangeEnd w:id="106"/>
      <w:r w:rsidR="00A77570">
        <w:rPr>
          <w:rStyle w:val="CommentReference"/>
        </w:rPr>
        <w:commentReference w:id="106"/>
      </w:r>
      <w:commentRangeEnd w:id="107"/>
      <w:r w:rsidR="00A77570">
        <w:rPr>
          <w:rStyle w:val="CommentReference"/>
        </w:rPr>
        <w:commentReference w:id="107"/>
      </w:r>
      <w:r w:rsidR="00522B6E">
        <w:rPr>
          <w:rFonts w:ascii="Arial" w:eastAsia="Arial" w:hAnsi="Arial" w:cs="Arial"/>
          <w:color w:val="000000" w:themeColor="text1"/>
          <w:sz w:val="22"/>
          <w:szCs w:val="22"/>
        </w:rPr>
        <w:t xml:space="preserve">). </w:t>
      </w:r>
      <w:r w:rsidR="7593FD0B" w:rsidRPr="00F16347">
        <w:rPr>
          <w:rFonts w:ascii="Arial" w:eastAsia="Arial" w:hAnsi="Arial" w:cs="Arial"/>
          <w:i/>
          <w:iCs/>
          <w:color w:val="000000" w:themeColor="text1"/>
          <w:sz w:val="22"/>
          <w:szCs w:val="22"/>
        </w:rPr>
        <w:t>Mycobacterium</w:t>
      </w:r>
      <w:r w:rsidR="7593FD0B" w:rsidRPr="00F16347">
        <w:rPr>
          <w:rFonts w:ascii="Arial" w:eastAsia="Arial" w:hAnsi="Arial" w:cs="Arial"/>
          <w:color w:val="000000" w:themeColor="text1"/>
          <w:sz w:val="22"/>
          <w:szCs w:val="22"/>
        </w:rPr>
        <w:t xml:space="preserve"> </w:t>
      </w:r>
      <w:r w:rsidR="00522B6E">
        <w:rPr>
          <w:rFonts w:ascii="Arial" w:eastAsia="Arial" w:hAnsi="Arial" w:cs="Arial"/>
          <w:color w:val="000000" w:themeColor="text1"/>
          <w:sz w:val="22"/>
          <w:szCs w:val="22"/>
        </w:rPr>
        <w:t xml:space="preserve">spp in zebrafish are </w:t>
      </w:r>
      <w:r w:rsidR="7593FD0B" w:rsidRPr="00F16347">
        <w:rPr>
          <w:rFonts w:ascii="Arial" w:eastAsia="Arial" w:hAnsi="Arial" w:cs="Arial"/>
          <w:color w:val="000000" w:themeColor="text1"/>
          <w:sz w:val="22"/>
          <w:szCs w:val="22"/>
        </w:rPr>
        <w:t xml:space="preserve">hypothesized to be introduced early in life through </w:t>
      </w:r>
      <w:r w:rsidR="00522B6E">
        <w:rPr>
          <w:rFonts w:ascii="Arial" w:eastAsia="Arial" w:hAnsi="Arial" w:cs="Arial"/>
          <w:color w:val="000000" w:themeColor="text1"/>
          <w:sz w:val="22"/>
          <w:szCs w:val="22"/>
        </w:rPr>
        <w:t>ingestion, including diet (</w:t>
      </w:r>
      <w:commentRangeStart w:id="108"/>
      <w:commentRangeStart w:id="109"/>
      <w:r w:rsidR="00522B6E" w:rsidRPr="00A77570">
        <w:rPr>
          <w:rFonts w:ascii="Arial" w:eastAsia="Arial" w:hAnsi="Arial" w:cs="Arial"/>
          <w:color w:val="000000" w:themeColor="text1"/>
          <w:sz w:val="22"/>
          <w:szCs w:val="22"/>
          <w:highlight w:val="yellow"/>
        </w:rPr>
        <w:t>REF – Chang papers,</w:t>
      </w:r>
      <w:r w:rsidR="00522B6E" w:rsidRPr="00981956">
        <w:rPr>
          <w:rFonts w:ascii="Arial" w:eastAsia="Arial" w:hAnsi="Arial" w:cs="Arial"/>
          <w:color w:val="000000" w:themeColor="text1"/>
          <w:sz w:val="22"/>
          <w:szCs w:val="22"/>
          <w:highlight w:val="yellow"/>
        </w:rPr>
        <w:t xml:space="preserve"> Peter</w:t>
      </w:r>
      <w:r w:rsidR="00522B6E" w:rsidRPr="00A77570">
        <w:rPr>
          <w:rFonts w:ascii="Arial" w:eastAsia="Arial" w:hAnsi="Arial" w:cs="Arial"/>
          <w:color w:val="000000" w:themeColor="text1"/>
          <w:sz w:val="22"/>
          <w:szCs w:val="22"/>
          <w:highlight w:val="yellow"/>
        </w:rPr>
        <w:t>son, Poort</w:t>
      </w:r>
      <w:r w:rsidR="00522B6E">
        <w:rPr>
          <w:rFonts w:ascii="Arial" w:eastAsia="Arial" w:hAnsi="Arial" w:cs="Arial"/>
          <w:color w:val="000000" w:themeColor="text1"/>
          <w:sz w:val="22"/>
          <w:szCs w:val="22"/>
          <w:highlight w:val="yellow"/>
        </w:rPr>
        <w:t xml:space="preserve"> papers</w:t>
      </w:r>
      <w:r w:rsidR="00F320F3">
        <w:rPr>
          <w:rFonts w:ascii="Arial" w:eastAsia="Arial" w:hAnsi="Arial" w:cs="Arial"/>
          <w:color w:val="000000" w:themeColor="text1"/>
          <w:sz w:val="22"/>
          <w:szCs w:val="22"/>
          <w:highlight w:val="yellow"/>
        </w:rPr>
        <w:t>??</w:t>
      </w:r>
      <w:r w:rsidR="00522B6E" w:rsidRPr="00A77570">
        <w:rPr>
          <w:rFonts w:ascii="Arial" w:eastAsia="Arial" w:hAnsi="Arial" w:cs="Arial"/>
          <w:color w:val="000000" w:themeColor="text1"/>
          <w:sz w:val="22"/>
          <w:szCs w:val="22"/>
          <w:highlight w:val="yellow"/>
        </w:rPr>
        <w:t>)</w:t>
      </w:r>
      <w:commentRangeEnd w:id="108"/>
      <w:r w:rsidR="00A77570">
        <w:rPr>
          <w:rStyle w:val="CommentReference"/>
        </w:rPr>
        <w:commentReference w:id="108"/>
      </w:r>
      <w:commentRangeEnd w:id="109"/>
      <w:r w:rsidR="00A77570">
        <w:rPr>
          <w:rStyle w:val="CommentReference"/>
        </w:rPr>
        <w:commentReference w:id="109"/>
      </w:r>
      <w:r w:rsidR="7593FD0B" w:rsidRPr="00F16347">
        <w:rPr>
          <w:rFonts w:ascii="Arial" w:eastAsia="Arial" w:hAnsi="Arial" w:cs="Arial"/>
          <w:color w:val="000000" w:themeColor="text1"/>
          <w:sz w:val="22"/>
          <w:szCs w:val="22"/>
        </w:rPr>
        <w:t xml:space="preserve">, while fish in our study were exposed </w:t>
      </w:r>
      <w:r w:rsidR="004C46C0">
        <w:rPr>
          <w:rFonts w:ascii="Arial" w:eastAsia="Arial" w:hAnsi="Arial" w:cs="Arial"/>
          <w:color w:val="000000" w:themeColor="text1"/>
          <w:sz w:val="22"/>
          <w:szCs w:val="22"/>
        </w:rPr>
        <w:t xml:space="preserve">by injection </w:t>
      </w:r>
      <w:r w:rsidR="7593FD0B" w:rsidRPr="00F16347">
        <w:rPr>
          <w:rFonts w:ascii="Arial" w:eastAsia="Arial" w:hAnsi="Arial" w:cs="Arial"/>
          <w:color w:val="000000" w:themeColor="text1"/>
          <w:sz w:val="22"/>
          <w:szCs w:val="22"/>
        </w:rPr>
        <w:t>in</w:t>
      </w:r>
      <w:r w:rsidR="004C70E7" w:rsidRPr="00F16347">
        <w:rPr>
          <w:rFonts w:ascii="Arial" w:eastAsia="Arial" w:hAnsi="Arial" w:cs="Arial"/>
          <w:color w:val="000000" w:themeColor="text1"/>
          <w:sz w:val="22"/>
          <w:szCs w:val="22"/>
        </w:rPr>
        <w:t>to</w:t>
      </w:r>
      <w:r w:rsidR="7593FD0B" w:rsidRPr="00F16347">
        <w:rPr>
          <w:rFonts w:ascii="Arial" w:eastAsia="Arial" w:hAnsi="Arial" w:cs="Arial"/>
          <w:color w:val="000000" w:themeColor="text1"/>
          <w:sz w:val="22"/>
          <w:szCs w:val="22"/>
        </w:rPr>
        <w:t xml:space="preserve"> their coelomic cavities at adulthood when their gut microbiomes have been firmly established.</w:t>
      </w:r>
      <w:r w:rsidR="004C70E7" w:rsidRPr="00F16347">
        <w:rPr>
          <w:rFonts w:ascii="Arial" w:eastAsia="Arial" w:hAnsi="Arial" w:cs="Arial"/>
          <w:color w:val="000000" w:themeColor="text1"/>
          <w:sz w:val="22"/>
          <w:szCs w:val="22"/>
        </w:rPr>
        <w:t xml:space="preserve"> Priority effects may have hindered the injected species of </w:t>
      </w:r>
      <w:r w:rsidR="004C70E7" w:rsidRPr="00F16347">
        <w:rPr>
          <w:rFonts w:ascii="Arial" w:eastAsia="Arial" w:hAnsi="Arial" w:cs="Arial"/>
          <w:i/>
          <w:iCs/>
          <w:color w:val="000000" w:themeColor="text1"/>
          <w:sz w:val="22"/>
          <w:szCs w:val="22"/>
        </w:rPr>
        <w:t>Mycobacterium</w:t>
      </w:r>
      <w:r w:rsidR="004C70E7" w:rsidRPr="00F16347">
        <w:rPr>
          <w:rFonts w:ascii="Arial" w:eastAsia="Arial" w:hAnsi="Arial" w:cs="Arial"/>
          <w:color w:val="000000" w:themeColor="text1"/>
          <w:sz w:val="22"/>
          <w:szCs w:val="22"/>
        </w:rPr>
        <w:t xml:space="preserve"> from more substantially altering the gut microbiome </w:t>
      </w:r>
      <w:r w:rsidR="00B561E3" w:rsidRPr="00F16347">
        <w:rPr>
          <w:rFonts w:ascii="Arial" w:eastAsia="Arial" w:hAnsi="Arial" w:cs="Arial"/>
          <w:color w:val="000000" w:themeColor="text1"/>
          <w:sz w:val="22"/>
          <w:szCs w:val="22"/>
        </w:rPr>
        <w:t>at adulthood than</w:t>
      </w:r>
      <w:r w:rsidR="008F6273" w:rsidRPr="00F16347">
        <w:rPr>
          <w:rFonts w:ascii="Arial" w:eastAsia="Arial" w:hAnsi="Arial" w:cs="Arial"/>
          <w:color w:val="000000" w:themeColor="text1"/>
          <w:sz w:val="22"/>
          <w:szCs w:val="22"/>
        </w:rPr>
        <w:t xml:space="preserve"> if</w:t>
      </w:r>
      <w:r w:rsidR="004C70E7" w:rsidRPr="00F16347">
        <w:rPr>
          <w:rFonts w:ascii="Arial" w:eastAsia="Arial" w:hAnsi="Arial" w:cs="Arial"/>
          <w:color w:val="000000" w:themeColor="text1"/>
          <w:sz w:val="22"/>
          <w:szCs w:val="22"/>
        </w:rPr>
        <w:t xml:space="preserve"> it </w:t>
      </w:r>
      <w:r w:rsidR="008F6273" w:rsidRPr="00F16347">
        <w:rPr>
          <w:rFonts w:ascii="Arial" w:eastAsia="Arial" w:hAnsi="Arial" w:cs="Arial"/>
          <w:color w:val="000000" w:themeColor="text1"/>
          <w:sz w:val="22"/>
          <w:szCs w:val="22"/>
        </w:rPr>
        <w:t xml:space="preserve">had </w:t>
      </w:r>
      <w:r w:rsidR="004C70E7" w:rsidRPr="00F16347">
        <w:rPr>
          <w:rFonts w:ascii="Arial" w:eastAsia="Arial" w:hAnsi="Arial" w:cs="Arial"/>
          <w:color w:val="000000" w:themeColor="text1"/>
          <w:sz w:val="22"/>
          <w:szCs w:val="22"/>
        </w:rPr>
        <w:t>been introduced through a natural route</w:t>
      </w:r>
      <w:r w:rsidR="003E3C65" w:rsidRPr="00F16347">
        <w:rPr>
          <w:rFonts w:ascii="Arial" w:eastAsia="Arial" w:hAnsi="Arial" w:cs="Arial"/>
          <w:color w:val="000000" w:themeColor="text1"/>
          <w:sz w:val="22"/>
          <w:szCs w:val="22"/>
        </w:rPr>
        <w:t xml:space="preserve"> </w:t>
      </w:r>
      <w:r w:rsidR="00F86CE9" w:rsidRPr="00F16347">
        <w:rPr>
          <w:rFonts w:ascii="Arial" w:eastAsia="Arial" w:hAnsi="Arial" w:cs="Arial"/>
          <w:color w:val="000000" w:themeColor="text1"/>
          <w:sz w:val="22"/>
          <w:szCs w:val="22"/>
        </w:rPr>
        <w:t>during early-life microbiome assembly</w:t>
      </w:r>
      <w:r w:rsidR="004C70E7"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{"citationID":"D3yFEFQM","properties":{"formattedCitation":"\\super 33\\nosupersub{}","plainCitation":"33","noteIndex":0},"citationItems":[{"id":7202,"uris":["http://zotero.org/users/5603014/items/HUFB4EXT"],"itemData":{"id":7202,"type":"article-journal","abstract":"The zebraﬁsh, Danio rerio, is a powerful model for studying bacterial colonization of the vertebrate intestine, but the genes required by commensal bacteria to colonize the zebraﬁsh gut have not yet been interrogated on a genome-wide level. Here we apply a high-throughput transposon mutagenesis screen to Aeromonas veronii Hm21 and Vibrio sp. strain ZWU0020 during their colonization of the zebraﬁsh intestine alone and in competition with each other, as well as in different colonization orders. We use these transposon-tagged libraries to track bacterial population sizes in different colonization regimes and to identify gene functions required during these processes. We show that intraspeciﬁc, but not interspeciﬁc, competition with a previously established bacterial population greatly reduces the ability of these two bacterial species to colonize. Further, using a simple binomial sampling model, we show that under conditions of interspeciﬁc competition, genes required for colonization cannot be identiﬁed because of the population bottleneck experienced by the second colonizer. When bacteria colonize the intestine alone or at the same time as the other species, we ﬁnd shared suites of functional requirements for colonization by the two species, including a prominent role for chemotaxis and motility, regardless of the presence of another species.","container-title":"mBio","DOI":"10.1128/mBio.01163-15","ISSN":"2161-2129, 2150-7511","issue":"6","journalAbbreviation":"mBio","language":"en","page":"e01163-15","source":"DOI.org (Crossref)","title":"Identification of Population Bottlenecks and Colonization Factors during Assembly of Bacterial Communities within the Zebrafish Intestine","volume":"6","author":[{"family":"Stephens","given":"W. Zac"},{"family":"Wiles","given":"Travis J."},{"family":"Martinez","given":"Emily S."},{"family":"Jemielita","given":"Matthew"},{"family":"Burns","given":"Adam R."},{"family":"Parthasarathy","given":"Raghuveer"},{"family":"Bohannan","given":"Brendan J. M."},{"family":"Guillemin","given":"Karen"}],"editor":[{"family":"Goodman","given":"Andrew"},{"family":"Losick","given":"Richard"}],"issued":{"date-parts":[["2015",12,31]]},"citation-key":"stephens2015"}}],"schema":"https://github.com/citation-style-language/schema/raw/master/csl-citation.json"} </w:instrText>
      </w:r>
      <w:r w:rsidR="004C70E7"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33</w:t>
      </w:r>
      <w:r w:rsidR="004C70E7" w:rsidRPr="00F16347">
        <w:rPr>
          <w:rFonts w:ascii="Arial" w:eastAsia="Arial" w:hAnsi="Arial" w:cs="Arial"/>
          <w:color w:val="000000" w:themeColor="text1"/>
          <w:sz w:val="22"/>
          <w:szCs w:val="22"/>
        </w:rPr>
        <w:fldChar w:fldCharType="end"/>
      </w:r>
      <w:r w:rsidR="004C70E7" w:rsidRPr="00F16347">
        <w:rPr>
          <w:rFonts w:ascii="Arial" w:eastAsia="Arial" w:hAnsi="Arial" w:cs="Arial"/>
          <w:color w:val="000000" w:themeColor="text1"/>
          <w:sz w:val="22"/>
          <w:szCs w:val="22"/>
        </w:rPr>
        <w:t>.</w:t>
      </w:r>
      <w:r w:rsidR="00784A43" w:rsidRPr="00F16347">
        <w:rPr>
          <w:rFonts w:ascii="Arial" w:eastAsia="Arial" w:hAnsi="Arial" w:cs="Arial"/>
          <w:color w:val="000000" w:themeColor="text1"/>
          <w:sz w:val="22"/>
          <w:szCs w:val="22"/>
        </w:rPr>
        <w:t xml:space="preserve"> Future work should consider using a natural mode of infection and exposing fish to a variety of pathogens to elucidate the gut microbiome's role in mediating pathogen exposure. Furthermore, b</w:t>
      </w:r>
      <w:r w:rsidR="7593FD0B" w:rsidRPr="00F16347">
        <w:rPr>
          <w:rFonts w:ascii="Arial" w:eastAsia="Arial" w:hAnsi="Arial" w:cs="Arial"/>
          <w:color w:val="000000" w:themeColor="text1"/>
          <w:sz w:val="22"/>
          <w:szCs w:val="22"/>
        </w:rPr>
        <w:t xml:space="preserve">ecause we found that the effect of diet was far greater than pathogen exposure on shaping the gut microbiome, future studies must consider diet effects, as they may overwhelm infection effects. </w:t>
      </w:r>
    </w:p>
    <w:p w14:paraId="19BF3A42" w14:textId="0FB2681B" w:rsidR="00812A09" w:rsidDel="002113BA" w:rsidRDefault="005836C6" w:rsidP="00BC7D26">
      <w:pPr>
        <w:spacing w:line="360" w:lineRule="auto"/>
        <w:rPr>
          <w:ins w:id="110" w:author="Kent, Michael" w:date="2022-12-23T10:04:00Z"/>
          <w:del w:id="111" w:author="Sieler Jr, Michael James" w:date="2023-01-19T08:13:00Z"/>
          <w:rFonts w:ascii="Arial" w:hAnsi="Arial" w:cs="Arial"/>
          <w:sz w:val="22"/>
          <w:szCs w:val="22"/>
        </w:rPr>
      </w:pPr>
      <w:commentRangeStart w:id="112"/>
      <w:commentRangeStart w:id="113"/>
      <w:commentRangeStart w:id="114"/>
      <w:ins w:id="115" w:author="Kent, Michael" w:date="2022-12-23T09:55:00Z">
        <w:del w:id="116" w:author="Sieler Jr, Michael James" w:date="2023-01-19T08:13:00Z">
          <w:r w:rsidDel="002113BA">
            <w:rPr>
              <w:rFonts w:ascii="Arial" w:hAnsi="Arial" w:cs="Arial"/>
              <w:sz w:val="22"/>
              <w:szCs w:val="22"/>
            </w:rPr>
            <w:lastRenderedPageBreak/>
            <w:tab/>
          </w:r>
          <w:r w:rsidRPr="00812A09" w:rsidDel="002113BA">
            <w:rPr>
              <w:rFonts w:ascii="Arial" w:hAnsi="Arial" w:cs="Arial"/>
              <w:sz w:val="22"/>
              <w:szCs w:val="22"/>
              <w:highlight w:val="yellow"/>
              <w:rPrChange w:id="117" w:author="Kent, Michael" w:date="2022-12-23T10:00:00Z">
                <w:rPr>
                  <w:rFonts w:ascii="Arial" w:hAnsi="Arial" w:cs="Arial"/>
                  <w:sz w:val="22"/>
                  <w:szCs w:val="22"/>
                </w:rPr>
              </w:rPrChange>
            </w:rPr>
            <w:delText>Lumen mycobacteri</w:delText>
          </w:r>
          <w:r w:rsidDel="002113BA">
            <w:rPr>
              <w:rFonts w:ascii="Arial" w:hAnsi="Arial" w:cs="Arial"/>
              <w:sz w:val="22"/>
              <w:szCs w:val="22"/>
            </w:rPr>
            <w:delText xml:space="preserve">:  17 </w:delText>
          </w:r>
        </w:del>
      </w:ins>
      <w:ins w:id="118" w:author="Kent, Michael" w:date="2022-12-23T10:01:00Z">
        <w:del w:id="119" w:author="Sieler Jr, Michael James" w:date="2023-01-19T08:13:00Z">
          <w:r w:rsidR="00812A09" w:rsidDel="002113BA">
            <w:rPr>
              <w:rFonts w:ascii="Arial" w:hAnsi="Arial" w:cs="Arial"/>
              <w:sz w:val="22"/>
              <w:szCs w:val="22"/>
            </w:rPr>
            <w:delText>exposed</w:delText>
          </w:r>
        </w:del>
      </w:ins>
      <w:ins w:id="120" w:author="Kent, Michael" w:date="2022-12-23T09:55:00Z">
        <w:del w:id="121" w:author="Sieler Jr, Michael James" w:date="2023-01-19T08:13:00Z">
          <w:r w:rsidDel="002113BA">
            <w:rPr>
              <w:rFonts w:ascii="Arial" w:hAnsi="Arial" w:cs="Arial"/>
              <w:sz w:val="22"/>
              <w:szCs w:val="22"/>
            </w:rPr>
            <w:delText xml:space="preserve"> and 7 control fish </w:delText>
          </w:r>
        </w:del>
      </w:ins>
      <w:ins w:id="122" w:author="Kent, Michael" w:date="2022-12-23T09:57:00Z">
        <w:del w:id="123" w:author="Sieler Jr, Michael James" w:date="2023-01-19T08:13:00Z">
          <w:r w:rsidDel="002113BA">
            <w:rPr>
              <w:rFonts w:ascii="Arial" w:hAnsi="Arial" w:cs="Arial"/>
              <w:sz w:val="22"/>
              <w:szCs w:val="22"/>
            </w:rPr>
            <w:delText xml:space="preserve">examined by histology </w:delText>
          </w:r>
        </w:del>
      </w:ins>
      <w:ins w:id="124" w:author="Kent, Michael" w:date="2022-12-23T09:55:00Z">
        <w:del w:id="125" w:author="Sieler Jr, Michael James" w:date="2023-01-19T08:13:00Z">
          <w:r w:rsidDel="002113BA">
            <w:rPr>
              <w:rFonts w:ascii="Arial" w:hAnsi="Arial" w:cs="Arial"/>
              <w:sz w:val="22"/>
              <w:szCs w:val="22"/>
            </w:rPr>
            <w:delText xml:space="preserve">exhibited colonization of the intestinal lumen by </w:delText>
          </w:r>
        </w:del>
      </w:ins>
      <w:ins w:id="126" w:author="Kent, Michael" w:date="2022-12-23T09:57:00Z">
        <w:del w:id="127" w:author="Sieler Jr, Michael James" w:date="2023-01-19T08:13:00Z">
          <w:r w:rsidDel="002113BA">
            <w:rPr>
              <w:rFonts w:ascii="Arial" w:hAnsi="Arial" w:cs="Arial"/>
              <w:sz w:val="22"/>
              <w:szCs w:val="22"/>
            </w:rPr>
            <w:delText>acid</w:delText>
          </w:r>
        </w:del>
      </w:ins>
      <w:ins w:id="128" w:author="Kent, Michael" w:date="2022-12-23T09:55:00Z">
        <w:del w:id="129" w:author="Sieler Jr, Michael James" w:date="2023-01-19T08:13:00Z">
          <w:r w:rsidDel="002113BA">
            <w:rPr>
              <w:rFonts w:ascii="Arial" w:hAnsi="Arial" w:cs="Arial"/>
              <w:sz w:val="22"/>
              <w:szCs w:val="22"/>
            </w:rPr>
            <w:delText xml:space="preserve"> fast bacteria.  This </w:delText>
          </w:r>
        </w:del>
      </w:ins>
      <w:ins w:id="130" w:author="Kent, Michael" w:date="2022-12-23T10:00:00Z">
        <w:del w:id="131" w:author="Sieler Jr, Michael James" w:date="2023-01-19T08:13:00Z">
          <w:r w:rsidR="00812A09" w:rsidDel="002113BA">
            <w:rPr>
              <w:rFonts w:ascii="Arial" w:hAnsi="Arial" w:cs="Arial"/>
              <w:sz w:val="22"/>
              <w:szCs w:val="22"/>
            </w:rPr>
            <w:delText xml:space="preserve">phenomenon </w:delText>
          </w:r>
        </w:del>
      </w:ins>
      <w:ins w:id="132" w:author="Kent, Michael" w:date="2022-12-23T09:57:00Z">
        <w:del w:id="133" w:author="Sieler Jr, Michael James" w:date="2023-01-19T08:13:00Z">
          <w:r w:rsidDel="002113BA">
            <w:rPr>
              <w:rFonts w:ascii="Arial" w:hAnsi="Arial" w:cs="Arial"/>
              <w:sz w:val="22"/>
              <w:szCs w:val="22"/>
            </w:rPr>
            <w:delText xml:space="preserve">was reported by Peterson et al. (2013) and we frequently see this in diagnostic cases in the absence of extra-intestinal infections.  </w:delText>
          </w:r>
        </w:del>
      </w:ins>
      <w:ins w:id="134" w:author="Kent, Michael" w:date="2022-12-23T10:01:00Z">
        <w:del w:id="135" w:author="Sieler Jr, Michael James" w:date="2023-01-19T08:13:00Z">
          <w:r w:rsidR="00812A09" w:rsidDel="002113BA">
            <w:rPr>
              <w:rFonts w:ascii="Arial" w:hAnsi="Arial" w:cs="Arial"/>
              <w:sz w:val="22"/>
              <w:szCs w:val="22"/>
            </w:rPr>
            <w:delText xml:space="preserve">Microbiome analysis also revealed </w:delText>
          </w:r>
          <w:r w:rsidR="00812A09" w:rsidRPr="00F75CA5" w:rsidDel="002113BA">
            <w:rPr>
              <w:rFonts w:ascii="Arial" w:hAnsi="Arial" w:cs="Arial"/>
              <w:i/>
              <w:sz w:val="22"/>
              <w:szCs w:val="22"/>
              <w:rPrChange w:id="136" w:author="Kent, Michael" w:date="2022-12-23T10:05:00Z">
                <w:rPr>
                  <w:rFonts w:ascii="Arial" w:hAnsi="Arial" w:cs="Arial"/>
                  <w:sz w:val="22"/>
                  <w:szCs w:val="22"/>
                </w:rPr>
              </w:rPrChange>
            </w:rPr>
            <w:delText>Mycobacterium</w:delText>
          </w:r>
          <w:r w:rsidR="00812A09" w:rsidDel="002113BA">
            <w:rPr>
              <w:rFonts w:ascii="Arial" w:hAnsi="Arial" w:cs="Arial"/>
              <w:sz w:val="22"/>
              <w:szCs w:val="22"/>
            </w:rPr>
            <w:delText xml:space="preserve"> genus in unexposed fish, and hence it is possible that these represent natural colonization of the intestine by </w:delText>
          </w:r>
          <w:r w:rsidR="00812A09" w:rsidRPr="00812A09" w:rsidDel="002113BA">
            <w:rPr>
              <w:rFonts w:ascii="Arial" w:hAnsi="Arial" w:cs="Arial"/>
              <w:i/>
              <w:sz w:val="22"/>
              <w:szCs w:val="22"/>
              <w:rPrChange w:id="137" w:author="Kent, Michael" w:date="2022-12-23T10:04:00Z">
                <w:rPr>
                  <w:rFonts w:ascii="Arial" w:hAnsi="Arial" w:cs="Arial"/>
                  <w:sz w:val="22"/>
                  <w:szCs w:val="22"/>
                </w:rPr>
              </w:rPrChange>
            </w:rPr>
            <w:delText>M. chelonae</w:delText>
          </w:r>
          <w:r w:rsidR="00812A09" w:rsidDel="002113BA">
            <w:rPr>
              <w:rFonts w:ascii="Arial" w:hAnsi="Arial" w:cs="Arial"/>
              <w:sz w:val="22"/>
              <w:szCs w:val="22"/>
            </w:rPr>
            <w:delText>, which is common in zebrafish water (Whipps et al. 2008)</w:delText>
          </w:r>
        </w:del>
      </w:ins>
      <w:ins w:id="138" w:author="Kent, Michael" w:date="2022-12-23T10:05:00Z">
        <w:del w:id="139" w:author="Sieler Jr, Michael James" w:date="2023-01-19T08:13:00Z">
          <w:r w:rsidR="00F75CA5" w:rsidDel="002113BA">
            <w:rPr>
              <w:rFonts w:ascii="Arial" w:hAnsi="Arial" w:cs="Arial"/>
              <w:sz w:val="22"/>
              <w:szCs w:val="22"/>
            </w:rPr>
            <w:delText xml:space="preserve">, </w:delText>
          </w:r>
        </w:del>
      </w:ins>
      <w:ins w:id="140" w:author="Kent, Michael" w:date="2022-12-23T10:01:00Z">
        <w:del w:id="141" w:author="Sieler Jr, Michael James" w:date="2023-01-19T08:13:00Z">
          <w:r w:rsidR="00812A09" w:rsidDel="002113BA">
            <w:rPr>
              <w:rFonts w:ascii="Arial" w:hAnsi="Arial" w:cs="Arial"/>
              <w:sz w:val="22"/>
              <w:szCs w:val="22"/>
            </w:rPr>
            <w:delText xml:space="preserve">or another </w:delText>
          </w:r>
        </w:del>
      </w:ins>
      <w:ins w:id="142" w:author="Kent, Michael" w:date="2022-12-23T10:03:00Z">
        <w:del w:id="143" w:author="Sieler Jr, Michael James" w:date="2023-01-19T08:13:00Z">
          <w:r w:rsidR="00812A09" w:rsidDel="002113BA">
            <w:rPr>
              <w:rFonts w:ascii="Arial" w:hAnsi="Arial" w:cs="Arial"/>
              <w:sz w:val="22"/>
              <w:szCs w:val="22"/>
            </w:rPr>
            <w:delText>environmental</w:delText>
          </w:r>
        </w:del>
      </w:ins>
      <w:ins w:id="144" w:author="Kent, Michael" w:date="2022-12-23T10:01:00Z">
        <w:del w:id="145" w:author="Sieler Jr, Michael James" w:date="2023-01-19T08:13:00Z">
          <w:r w:rsidR="00812A09" w:rsidDel="002113BA">
            <w:rPr>
              <w:rFonts w:ascii="Arial" w:hAnsi="Arial" w:cs="Arial"/>
              <w:sz w:val="22"/>
              <w:szCs w:val="22"/>
            </w:rPr>
            <w:delText xml:space="preserve"> </w:delText>
          </w:r>
        </w:del>
      </w:ins>
      <w:ins w:id="146" w:author="Kent, Michael" w:date="2022-12-23T10:03:00Z">
        <w:del w:id="147" w:author="Sieler Jr, Michael James" w:date="2023-01-19T08:13:00Z">
          <w:r w:rsidR="00812A09" w:rsidRPr="00812A09" w:rsidDel="002113BA">
            <w:rPr>
              <w:rFonts w:ascii="Arial" w:hAnsi="Arial" w:cs="Arial"/>
              <w:i/>
              <w:sz w:val="22"/>
              <w:szCs w:val="22"/>
              <w:rPrChange w:id="148" w:author="Kent, Michael" w:date="2022-12-23T10:03:00Z">
                <w:rPr>
                  <w:rFonts w:ascii="Arial" w:hAnsi="Arial" w:cs="Arial"/>
                  <w:sz w:val="22"/>
                  <w:szCs w:val="22"/>
                </w:rPr>
              </w:rPrChange>
            </w:rPr>
            <w:delText>Mycobacterium</w:delText>
          </w:r>
          <w:r w:rsidR="00812A09" w:rsidDel="002113BA">
            <w:rPr>
              <w:rFonts w:ascii="Arial" w:hAnsi="Arial" w:cs="Arial"/>
              <w:sz w:val="22"/>
              <w:szCs w:val="22"/>
            </w:rPr>
            <w:delText xml:space="preserve"> species.</w:delText>
          </w:r>
        </w:del>
      </w:ins>
      <w:commentRangeEnd w:id="112"/>
      <w:del w:id="149" w:author="Sieler Jr, Michael James" w:date="2023-01-19T08:13:00Z">
        <w:r w:rsidR="00A77570" w:rsidDel="002113BA">
          <w:rPr>
            <w:rStyle w:val="CommentReference"/>
          </w:rPr>
          <w:commentReference w:id="112"/>
        </w:r>
        <w:commentRangeEnd w:id="113"/>
        <w:r w:rsidR="004258CD" w:rsidDel="002113BA">
          <w:rPr>
            <w:rStyle w:val="CommentReference"/>
          </w:rPr>
          <w:commentReference w:id="113"/>
        </w:r>
      </w:del>
      <w:commentRangeEnd w:id="114"/>
      <w:r w:rsidR="00102F31">
        <w:rPr>
          <w:rStyle w:val="CommentReference"/>
        </w:rPr>
        <w:commentReference w:id="114"/>
      </w:r>
    </w:p>
    <w:p w14:paraId="3082162B" w14:textId="77777777" w:rsidR="00812A09" w:rsidRPr="00F16347" w:rsidRDefault="00812A09" w:rsidP="00BC7D26">
      <w:pPr>
        <w:spacing w:line="360" w:lineRule="auto"/>
        <w:rPr>
          <w:rFonts w:ascii="Arial" w:hAnsi="Arial" w:cs="Arial"/>
          <w:sz w:val="22"/>
          <w:szCs w:val="22"/>
        </w:rPr>
      </w:pPr>
    </w:p>
    <w:p w14:paraId="0957892E" w14:textId="10B1182C"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In conclusion, we found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work reveals that even relatively consistent diets that are commonly selected as normal husbandry practices elicit these large impacts on microbiome composition. While the zebrafish gut microbiome differs taxonomically from other animal systems, there is a substantial amount of shared functional capacity between zebrafish and mammal</w:t>
      </w:r>
      <w:r w:rsidR="001061AC" w:rsidRPr="00F16347">
        <w:rPr>
          <w:rFonts w:ascii="Arial" w:eastAsia="Arial" w:hAnsi="Arial" w:cs="Arial"/>
          <w:color w:val="000000" w:themeColor="text1"/>
          <w:sz w:val="22"/>
          <w:szCs w:val="22"/>
        </w:rPr>
        <w:t>ian</w:t>
      </w:r>
      <w:r w:rsidRPr="00F16347">
        <w:rPr>
          <w:rFonts w:ascii="Arial" w:eastAsia="Arial" w:hAnsi="Arial" w:cs="Arial"/>
          <w:color w:val="000000" w:themeColor="text1"/>
          <w:sz w:val="22"/>
          <w:szCs w:val="22"/>
        </w:rPr>
        <w:t xml:space="preserve"> gut microbiomes</w:t>
      </w:r>
      <w:r w:rsidR="00784A43" w:rsidRPr="00F16347">
        <w:rPr>
          <w:rFonts w:ascii="Arial" w:eastAsia="Arial" w:hAnsi="Arial" w:cs="Arial"/>
          <w:color w:val="000000" w:themeColor="text1"/>
          <w:sz w:val="22"/>
          <w:szCs w:val="22"/>
        </w:rPr>
        <w:fldChar w:fldCharType="begin"/>
      </w:r>
      <w:r w:rsidR="004258CD">
        <w:rPr>
          <w:rFonts w:ascii="Arial" w:eastAsia="Arial" w:hAnsi="Arial" w:cs="Arial"/>
          <w:color w:val="000000" w:themeColor="text1"/>
          <w:sz w:val="22"/>
          <w:szCs w:val="22"/>
        </w:rPr>
        <w:instrText xml:space="preserve"> ADDIN ZOTERO_ITEM CSL_CITATION {"citationID":"rIV983Qj","properties":{"formattedCitation":"\\super 34\\nosupersub{}","plainCitation":"34","noteIndex":0},"citationItems":[{"id":18,"uris":["http://zotero.org/users/5603014/items/866YIMR4"],"itemData":{"id":18,"type":"report","abstract":"Abstract\n          \n            Gut microbiome research increasingly utilizes zebrafish (\n            Danio rerio\n            ) given their amenability to high-throughput experimental designs. However, the utility of zebrafish for discerning translationally relevant host-microbiome interactions is constrained by a paucity of knowledge about the biological functions that zebrafish gut microbiota can execute, how these functions associate with zebrafish physiology, and the degree of homology between the genes encoded by the zebrafish and human gut microbiomes. To address this knowledge gap, we generated a foundational catalog of zebrafish gut microbiome genomic diversity consisting of 1,569,102 non-redundant genes from twenty-nine individual fish. We identified hundreds of novel microbial genes as well as dozens of biosynthetic gene clusters of potential clinical interest. The genomic diversity of the zebrafish gut microbiome varied significantly across diets and this variance associated with altered expression of intestinal genes involved in inflammation and immune activation. Zebrafish, mouse, and human fecal microbiomes shared &gt; 50% of their total genomic diversity and the vast majority of gene family abundance for each individual metagenome (</w:instrText>
      </w:r>
      <w:r w:rsidR="004258CD">
        <w:rPr>
          <w:rFonts w:ascii="Cambria Math" w:eastAsia="Arial" w:hAnsi="Cambria Math" w:cs="Cambria Math"/>
          <w:color w:val="000000" w:themeColor="text1"/>
          <w:sz w:val="22"/>
          <w:szCs w:val="22"/>
        </w:rPr>
        <w:instrText>∼</w:instrText>
      </w:r>
      <w:r w:rsidR="004258CD">
        <w:rPr>
          <w:rFonts w:ascii="Arial" w:eastAsia="Arial" w:hAnsi="Arial" w:cs="Arial"/>
          <w:color w:val="000000" w:themeColor="text1"/>
          <w:sz w:val="22"/>
          <w:szCs w:val="22"/>
        </w:rPr>
        <w:instrText xml:space="preserve">99%) was accounted for by genes that comprised this shared fraction. These results indicate that the zebrafish gut houses a functionally diverse microbial community that manifests extensive homology to that of humans and mice despite substantial disparities in taxonomic composition. We anticipate that the gene catalog developed here will enable future mechanistic study of host-microbiome interactions using the zebrafish model.\n          \n          \n            Importance\n            Zebrafish have emerged as an important model system for defining host-microbiome interactions. However, the utility of this model is blunted by limited insight into the functions that are carried by zebrafish gut microbiota, their relationship with zebrafish physiology, and their consistency with the functions carried by human gut microbiota. To address these limitations, we constructed the first genomic database of zebrafish gut microbiome diversity. We use this novel resource to demonstrate that the genomic diversity of the zebrafish gut microbiome varies with diet and this variance links with altered intestinal gene expression. We also identify substantial homology between zebrafish, human, and mouse metagenomic diversity, indicating that these microbiomes may operate similarly.","genre":"preprint","language":"en","note":"DOI: 10.1101/2020.06.15.153924","publisher":"Microbiology","source":"DOI.org (Crossref)","title":"An integrated gene catalog of the zebrafish gut microbiome reveals significant homology with mammalian microbiomes","URL":"http://biorxiv.org/lookup/doi/10.1101/2020.06.15.153924","author":[{"family":"Gaulke","given":"Christopher A."},{"family":"Beaver","given":"Laura M."},{"family":"Armour","given":"Courtney R."},{"family":"Humphreys","given":"Ian R."},{"family":"Barton","given":"Carrie L."},{"family":"Tanguay","given":"Robyn L."},{"family":"Ho","given":"Emily"},{"family":"Sharpton","given":"Thomas J."}],"accessed":{"date-parts":[["2021",6,8]]},"issued":{"date-parts":[["2020",6,16]]},"citation-key":"gaulke2020"}}],"schema":"https://github.com/citation-style-language/schema/raw/master/csl-citation.json"} </w:instrText>
      </w:r>
      <w:r w:rsidR="00784A43" w:rsidRPr="00F16347">
        <w:rPr>
          <w:rFonts w:ascii="Arial" w:eastAsia="Arial" w:hAnsi="Arial" w:cs="Arial"/>
          <w:color w:val="000000" w:themeColor="text1"/>
          <w:sz w:val="22"/>
          <w:szCs w:val="22"/>
        </w:rPr>
        <w:fldChar w:fldCharType="separate"/>
      </w:r>
      <w:r w:rsidR="004258CD" w:rsidRPr="004258CD">
        <w:rPr>
          <w:rFonts w:ascii="Arial" w:hAnsi="Arial" w:cs="Arial"/>
          <w:color w:val="000000"/>
          <w:sz w:val="22"/>
          <w:vertAlign w:val="superscript"/>
        </w:rPr>
        <w:t>34</w:t>
      </w:r>
      <w:r w:rsidR="00784A43"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Consequently, the taxa-specific associations we found here may not </w:t>
      </w:r>
      <w:r w:rsidR="001061AC" w:rsidRPr="00F16347">
        <w:rPr>
          <w:rFonts w:ascii="Arial" w:eastAsia="Arial" w:hAnsi="Arial" w:cs="Arial"/>
          <w:color w:val="000000" w:themeColor="text1"/>
          <w:sz w:val="22"/>
          <w:szCs w:val="22"/>
        </w:rPr>
        <w:t xml:space="preserve">directly </w:t>
      </w:r>
      <w:r w:rsidRPr="00F16347">
        <w:rPr>
          <w:rFonts w:ascii="Arial" w:eastAsia="Arial" w:hAnsi="Arial" w:cs="Arial"/>
          <w:color w:val="000000" w:themeColor="text1"/>
          <w:sz w:val="22"/>
          <w:szCs w:val="22"/>
        </w:rPr>
        <w:t>translate to other animal systems, but the interactions between the microbiome, diet and pathogen exposure may be similar.</w:t>
      </w:r>
      <w:r w:rsidR="00A25212"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Future work </w:t>
      </w:r>
      <w:r w:rsidR="007D172D" w:rsidRPr="00F16347">
        <w:rPr>
          <w:rFonts w:ascii="Arial" w:eastAsia="Arial" w:hAnsi="Arial" w:cs="Arial"/>
          <w:color w:val="000000" w:themeColor="text1"/>
          <w:sz w:val="22"/>
          <w:szCs w:val="22"/>
        </w:rPr>
        <w:t xml:space="preserve">should </w:t>
      </w:r>
      <w:r w:rsidRPr="00F16347">
        <w:rPr>
          <w:rFonts w:ascii="Arial" w:eastAsia="Arial" w:hAnsi="Arial" w:cs="Arial"/>
          <w:color w:val="000000" w:themeColor="text1"/>
          <w:sz w:val="22"/>
          <w:szCs w:val="22"/>
        </w:rPr>
        <w:t>illuminate the underlying mechanisms</w:t>
      </w:r>
      <w:r w:rsidR="00A25212" w:rsidRPr="00F16347">
        <w:rPr>
          <w:rFonts w:ascii="Arial" w:eastAsia="Arial" w:hAnsi="Arial" w:cs="Arial"/>
          <w:color w:val="000000" w:themeColor="text1"/>
          <w:sz w:val="22"/>
          <w:szCs w:val="22"/>
        </w:rPr>
        <w:t xml:space="preserve"> of </w:t>
      </w:r>
      <w:r w:rsidR="007D172D" w:rsidRPr="00F16347">
        <w:rPr>
          <w:rFonts w:ascii="Arial" w:eastAsia="Arial" w:hAnsi="Arial" w:cs="Arial"/>
          <w:color w:val="000000" w:themeColor="text1"/>
          <w:sz w:val="22"/>
          <w:szCs w:val="22"/>
        </w:rPr>
        <w:t xml:space="preserve">the </w:t>
      </w:r>
      <w:r w:rsidR="00A25212" w:rsidRPr="00F16347">
        <w:rPr>
          <w:rFonts w:ascii="Arial" w:eastAsia="Arial" w:hAnsi="Arial" w:cs="Arial"/>
          <w:color w:val="000000" w:themeColor="text1"/>
          <w:sz w:val="22"/>
          <w:szCs w:val="22"/>
        </w:rPr>
        <w:t xml:space="preserve">diet’s influence on zebrafish development, gut microbiome structure and </w:t>
      </w:r>
      <w:r w:rsidR="001061AC" w:rsidRPr="00F16347">
        <w:rPr>
          <w:rFonts w:ascii="Arial" w:eastAsia="Arial" w:hAnsi="Arial" w:cs="Arial"/>
          <w:color w:val="000000" w:themeColor="text1"/>
          <w:sz w:val="22"/>
          <w:szCs w:val="22"/>
        </w:rPr>
        <w:t xml:space="preserve">the microbiome’s </w:t>
      </w:r>
      <w:r w:rsidR="00A25212" w:rsidRPr="00F16347">
        <w:rPr>
          <w:rFonts w:ascii="Arial" w:eastAsia="Arial" w:hAnsi="Arial" w:cs="Arial"/>
          <w:color w:val="000000" w:themeColor="text1"/>
          <w:sz w:val="22"/>
          <w:szCs w:val="22"/>
        </w:rPr>
        <w:t>sensitivity to pathogen exposure.</w:t>
      </w:r>
      <w:r w:rsidRPr="00F16347">
        <w:rPr>
          <w:rFonts w:ascii="Arial" w:eastAsia="Arial" w:hAnsi="Arial" w:cs="Arial"/>
          <w:color w:val="000000" w:themeColor="text1"/>
          <w:sz w:val="22"/>
          <w:szCs w:val="22"/>
        </w:rPr>
        <w:t xml:space="preserve"> Collectively, our study demonstrates that investigators should carefully consider the role of diet in their microbiome</w:t>
      </w:r>
      <w:r w:rsidR="00A25212" w:rsidRPr="00F16347">
        <w:rPr>
          <w:rFonts w:ascii="Arial" w:eastAsia="Arial" w:hAnsi="Arial" w:cs="Arial"/>
          <w:color w:val="000000" w:themeColor="text1"/>
          <w:sz w:val="22"/>
          <w:szCs w:val="22"/>
        </w:rPr>
        <w:t>-targeted</w:t>
      </w:r>
      <w:r w:rsidRPr="00F16347">
        <w:rPr>
          <w:rFonts w:ascii="Arial" w:eastAsia="Arial" w:hAnsi="Arial" w:cs="Arial"/>
          <w:color w:val="000000" w:themeColor="text1"/>
          <w:sz w:val="22"/>
          <w:szCs w:val="22"/>
        </w:rPr>
        <w:t xml:space="preserve"> zebrafish investigations, especially when integrating results across studies that vary by diet.</w:t>
      </w:r>
    </w:p>
    <w:p w14:paraId="5BF9E562" w14:textId="77ADC07B" w:rsidR="7593FD0B" w:rsidRPr="00F16347" w:rsidRDefault="7593FD0B" w:rsidP="00311E36">
      <w:pPr>
        <w:spacing w:line="360" w:lineRule="auto"/>
        <w:rPr>
          <w:ins w:id="150" w:author="Michael James Sieler Jr" w:date="2022-11-29T17:29:00Z"/>
          <w:rFonts w:ascii="Arial" w:hAnsi="Arial" w:cs="Arial"/>
          <w:sz w:val="22"/>
          <w:szCs w:val="22"/>
        </w:rPr>
      </w:pPr>
    </w:p>
    <w:p w14:paraId="450284AE" w14:textId="1B1BD07A" w:rsidR="4BD8A3C9" w:rsidRPr="00F16347" w:rsidRDefault="4BD8A3C9" w:rsidP="00311E36">
      <w:pPr>
        <w:spacing w:line="360" w:lineRule="auto"/>
        <w:rPr>
          <w:rFonts w:ascii="Arial" w:eastAsia="Arial" w:hAnsi="Arial" w:cs="Arial"/>
          <w:sz w:val="22"/>
          <w:szCs w:val="22"/>
        </w:rPr>
        <w:sectPr w:rsidR="4BD8A3C9" w:rsidRPr="00F16347" w:rsidSect="00061986">
          <w:pgSz w:w="12240" w:h="15840"/>
          <w:pgMar w:top="720" w:right="720" w:bottom="720" w:left="720" w:header="720" w:footer="720" w:gutter="0"/>
          <w:lnNumType w:countBy="1" w:restart="continuous"/>
          <w:cols w:space="720"/>
          <w:docGrid w:linePitch="360"/>
        </w:sectPr>
      </w:pPr>
    </w:p>
    <w:p w14:paraId="02BD9CFB" w14:textId="1F2D20B4" w:rsidR="00191E2D" w:rsidRPr="00F16347" w:rsidRDefault="7593FD0B" w:rsidP="00311E36">
      <w:pPr>
        <w:spacing w:line="360" w:lineRule="auto"/>
        <w:rPr>
          <w:rFonts w:ascii="Arial" w:eastAsia="Arial" w:hAnsi="Arial" w:cs="Arial"/>
          <w:b/>
          <w:bCs/>
          <w:sz w:val="22"/>
          <w:szCs w:val="22"/>
        </w:rPr>
      </w:pPr>
      <w:commentRangeStart w:id="151"/>
      <w:commentRangeStart w:id="152"/>
      <w:r w:rsidRPr="00F16347">
        <w:rPr>
          <w:rFonts w:ascii="Arial" w:eastAsia="Arial" w:hAnsi="Arial" w:cs="Arial"/>
          <w:b/>
          <w:bCs/>
          <w:sz w:val="22"/>
          <w:szCs w:val="22"/>
        </w:rPr>
        <w:lastRenderedPageBreak/>
        <w:t>Methods</w:t>
      </w:r>
      <w:commentRangeEnd w:id="151"/>
      <w:r w:rsidR="00191E2D" w:rsidRPr="00F16347">
        <w:rPr>
          <w:rStyle w:val="CommentReference"/>
          <w:rFonts w:ascii="Arial" w:hAnsi="Arial" w:cs="Arial"/>
          <w:sz w:val="22"/>
          <w:szCs w:val="22"/>
        </w:rPr>
        <w:commentReference w:id="151"/>
      </w:r>
      <w:commentRangeEnd w:id="152"/>
      <w:r w:rsidR="00191E2D" w:rsidRPr="00F16347">
        <w:rPr>
          <w:rStyle w:val="CommentReference"/>
          <w:rFonts w:ascii="Arial" w:hAnsi="Arial" w:cs="Arial"/>
          <w:sz w:val="22"/>
          <w:szCs w:val="22"/>
        </w:rPr>
        <w:commentReference w:id="152"/>
      </w:r>
    </w:p>
    <w:p w14:paraId="214C5543" w14:textId="3E1228A3" w:rsidR="00191E2D" w:rsidRPr="00F16347" w:rsidRDefault="00191E2D" w:rsidP="00311E36">
      <w:pPr>
        <w:spacing w:line="360" w:lineRule="auto"/>
        <w:rPr>
          <w:rFonts w:ascii="Arial" w:eastAsia="Arial" w:hAnsi="Arial" w:cs="Arial"/>
          <w:sz w:val="22"/>
          <w:szCs w:val="22"/>
        </w:rPr>
      </w:pPr>
    </w:p>
    <w:p w14:paraId="064A7969" w14:textId="2586DE69" w:rsidR="00191E2D" w:rsidRPr="00F16347" w:rsidRDefault="7593FD0B" w:rsidP="00311E36">
      <w:pPr>
        <w:spacing w:line="360" w:lineRule="auto"/>
        <w:rPr>
          <w:rFonts w:ascii="Arial" w:eastAsia="Arial" w:hAnsi="Arial" w:cs="Arial"/>
          <w:b/>
          <w:bCs/>
          <w:sz w:val="22"/>
          <w:szCs w:val="22"/>
        </w:rPr>
      </w:pPr>
      <w:commentRangeStart w:id="153"/>
      <w:r w:rsidRPr="00F16347">
        <w:rPr>
          <w:rFonts w:ascii="Arial" w:eastAsia="Arial" w:hAnsi="Arial" w:cs="Arial"/>
          <w:b/>
          <w:bCs/>
          <w:sz w:val="22"/>
          <w:szCs w:val="22"/>
        </w:rPr>
        <w:t>Fish Husbandry</w:t>
      </w:r>
      <w:commentRangeEnd w:id="153"/>
      <w:r w:rsidR="005F6757">
        <w:rPr>
          <w:rStyle w:val="CommentReference"/>
        </w:rPr>
        <w:commentReference w:id="153"/>
      </w:r>
    </w:p>
    <w:p w14:paraId="5EEF22DF" w14:textId="77777777" w:rsidR="00191E2D" w:rsidRPr="00F16347" w:rsidRDefault="00191E2D" w:rsidP="00311E36">
      <w:pPr>
        <w:spacing w:line="360" w:lineRule="auto"/>
        <w:rPr>
          <w:rFonts w:ascii="Arial" w:eastAsia="Arial" w:hAnsi="Arial" w:cs="Arial"/>
          <w:sz w:val="22"/>
          <w:szCs w:val="22"/>
        </w:rPr>
      </w:pPr>
    </w:p>
    <w:p w14:paraId="6CEDD3D4" w14:textId="0FE2553F"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A total of 270 30</w:t>
      </w:r>
      <w:ins w:id="154" w:author="Sieler Jr, Michael James" w:date="2023-01-11T16:38:00Z">
        <w:r w:rsidR="00323C1A">
          <w:rPr>
            <w:rFonts w:ascii="Arial" w:eastAsia="Arial" w:hAnsi="Arial" w:cs="Arial"/>
            <w:sz w:val="22"/>
            <w:szCs w:val="22"/>
          </w:rPr>
          <w:t xml:space="preserve"> days post fertilization (dpf)</w:t>
        </w:r>
      </w:ins>
      <w:del w:id="155" w:author="Sieler Jr, Michael James" w:date="2023-01-11T16:38:00Z">
        <w:r w:rsidRPr="00F16347" w:rsidDel="00323C1A">
          <w:rPr>
            <w:rFonts w:ascii="Arial" w:eastAsia="Arial" w:hAnsi="Arial" w:cs="Arial"/>
            <w:sz w:val="22"/>
            <w:szCs w:val="22"/>
          </w:rPr>
          <w:delText xml:space="preserve"> day-old </w:delText>
        </w:r>
      </w:del>
      <w:r w:rsidRPr="00F16347">
        <w:rPr>
          <w:rFonts w:ascii="Arial" w:eastAsia="Arial" w:hAnsi="Arial" w:cs="Arial"/>
          <w:sz w:val="22"/>
          <w:szCs w:val="22"/>
        </w:rPr>
        <w:t>AB line zebrafish were randomly divided into eighteen 2.8 L</w:t>
      </w:r>
      <w:r w:rsidRPr="005D3820">
        <w:rPr>
          <w:rFonts w:ascii="Arial" w:eastAsia="Arial" w:hAnsi="Arial" w:cs="Arial"/>
          <w:sz w:val="22"/>
          <w:szCs w:val="22"/>
        </w:rPr>
        <w:t xml:space="preserve"> </w:t>
      </w:r>
      <w:commentRangeStart w:id="156"/>
      <w:ins w:id="157" w:author="Sieler Jr, Michael James" w:date="2023-01-11T16:37:00Z">
        <w:r w:rsidR="005D3820">
          <w:rPr>
            <w:rFonts w:ascii="Arial" w:eastAsia="Arial" w:hAnsi="Arial" w:cs="Arial"/>
            <w:sz w:val="22"/>
            <w:szCs w:val="22"/>
          </w:rPr>
          <w:t xml:space="preserve">tanks (15 fish/tank) on a </w:t>
        </w:r>
      </w:ins>
      <w:ins w:id="158" w:author="Kent, Michael" w:date="2022-12-23T09:32:00Z">
        <w:r w:rsidR="00F320F3" w:rsidRPr="005D3820">
          <w:rPr>
            <w:rFonts w:ascii="Arial" w:eastAsia="Arial" w:hAnsi="Arial" w:cs="Arial"/>
            <w:sz w:val="22"/>
            <w:szCs w:val="22"/>
          </w:rPr>
          <w:t>s</w:t>
        </w:r>
      </w:ins>
      <w:ins w:id="159" w:author="Sieler Jr, Michael James" w:date="2023-01-11T16:36:00Z">
        <w:r w:rsidR="005D3820" w:rsidRPr="005D3820">
          <w:rPr>
            <w:rFonts w:ascii="Arial" w:eastAsia="Arial" w:hAnsi="Arial" w:cs="Arial"/>
            <w:sz w:val="22"/>
            <w:szCs w:val="22"/>
          </w:rPr>
          <w:t>i</w:t>
        </w:r>
      </w:ins>
      <w:ins w:id="160" w:author="Kent, Michael" w:date="2022-12-23T09:32:00Z">
        <w:r w:rsidR="00F320F3" w:rsidRPr="005D3820">
          <w:rPr>
            <w:rFonts w:ascii="Arial" w:eastAsia="Arial" w:hAnsi="Arial" w:cs="Arial"/>
            <w:sz w:val="22"/>
            <w:szCs w:val="22"/>
          </w:rPr>
          <w:t>ngle pass flow</w:t>
        </w:r>
      </w:ins>
      <w:r w:rsidR="009E38DA">
        <w:rPr>
          <w:rFonts w:ascii="Arial" w:eastAsia="Arial" w:hAnsi="Arial" w:cs="Arial"/>
          <w:sz w:val="22"/>
          <w:szCs w:val="22"/>
        </w:rPr>
        <w:t>-</w:t>
      </w:r>
      <w:ins w:id="161" w:author="Kent, Michael" w:date="2022-12-23T09:32:00Z">
        <w:del w:id="162" w:author="Sieler Jr, Michael James" w:date="2023-01-11T16:37:00Z">
          <w:r w:rsidR="00F320F3" w:rsidRPr="005D3820" w:rsidDel="005D3820">
            <w:rPr>
              <w:rFonts w:ascii="Arial" w:eastAsia="Arial" w:hAnsi="Arial" w:cs="Arial"/>
              <w:sz w:val="22"/>
              <w:szCs w:val="22"/>
            </w:rPr>
            <w:delText xml:space="preserve"> </w:delText>
          </w:r>
        </w:del>
      </w:ins>
      <w:ins w:id="163" w:author="Sieler Jr, Michael James" w:date="2023-01-11T16:37:00Z">
        <w:r w:rsidR="005D3820">
          <w:rPr>
            <w:rFonts w:ascii="Arial" w:eastAsia="Arial" w:hAnsi="Arial" w:cs="Arial"/>
            <w:sz w:val="22"/>
            <w:szCs w:val="22"/>
          </w:rPr>
          <w:t>-</w:t>
        </w:r>
      </w:ins>
      <w:ins w:id="164" w:author="Kent, Michael" w:date="2022-12-23T09:32:00Z">
        <w:del w:id="165" w:author="Sieler Jr, Michael James" w:date="2023-01-11T16:37:00Z">
          <w:r w:rsidR="00F320F3" w:rsidRPr="005D3820" w:rsidDel="005D3820">
            <w:rPr>
              <w:rFonts w:ascii="Arial" w:eastAsia="Arial" w:hAnsi="Arial" w:cs="Arial"/>
              <w:sz w:val="22"/>
              <w:szCs w:val="22"/>
            </w:rPr>
            <w:delText>through</w:delText>
          </w:r>
        </w:del>
      </w:ins>
      <w:ins w:id="166" w:author="Sieler Jr, Michael James" w:date="2023-01-11T16:37:00Z">
        <w:r w:rsidR="005D3820">
          <w:rPr>
            <w:rFonts w:ascii="Arial" w:eastAsia="Arial" w:hAnsi="Arial" w:cs="Arial"/>
            <w:sz w:val="22"/>
            <w:szCs w:val="22"/>
          </w:rPr>
          <w:t>system</w:t>
        </w:r>
      </w:ins>
      <w:commentRangeEnd w:id="156"/>
      <w:ins w:id="167" w:author="Sieler Jr, Michael James" w:date="2023-01-11T16:38:00Z">
        <w:r w:rsidR="005D3820">
          <w:rPr>
            <w:rStyle w:val="CommentReference"/>
          </w:rPr>
          <w:commentReference w:id="156"/>
        </w:r>
      </w:ins>
      <w:ins w:id="168" w:author="Kent, Michael" w:date="2022-12-23T09:32:00Z">
        <w:r w:rsidR="00F320F3" w:rsidRPr="005D3820">
          <w:rPr>
            <w:rFonts w:ascii="Arial" w:eastAsia="Arial" w:hAnsi="Arial" w:cs="Arial"/>
            <w:sz w:val="22"/>
            <w:szCs w:val="22"/>
          </w:rPr>
          <w:t xml:space="preserve"> </w:t>
        </w:r>
      </w:ins>
      <w:r w:rsidRPr="00F16347">
        <w:rPr>
          <w:rFonts w:ascii="Arial" w:eastAsia="Arial" w:hAnsi="Arial" w:cs="Arial"/>
          <w:sz w:val="22"/>
          <w:szCs w:val="22"/>
        </w:rPr>
        <w:t>tanks (15 fish/ tank). During the experiment, temperature was recorded daily and ranged from 25.5-28.3°C, with the exception of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Fishcare North America Inc. Chalfont, PA), and conductivity ranged from 109 −166 microsiemens. Light in the vivarium was provided for 14 hours/day. One plastic aquatic plant piece approximately 6 inch in length was added to each tank for enrichment when fish were 214</w:t>
      </w:r>
      <w:del w:id="169" w:author="Sieler Jr, Michael James" w:date="2023-01-11T16:39:00Z">
        <w:r w:rsidRPr="00F16347" w:rsidDel="00323C1A">
          <w:rPr>
            <w:rFonts w:ascii="Arial" w:eastAsia="Arial" w:hAnsi="Arial" w:cs="Arial"/>
            <w:sz w:val="22"/>
            <w:szCs w:val="22"/>
          </w:rPr>
          <w:delText xml:space="preserve"> days old</w:delText>
        </w:r>
      </w:del>
      <w:ins w:id="170" w:author="Sieler Jr, Michael James" w:date="2023-01-11T16:40:00Z">
        <w:r w:rsidR="00A14A66">
          <w:rPr>
            <w:rFonts w:ascii="Arial" w:eastAsia="Arial" w:hAnsi="Arial" w:cs="Arial"/>
            <w:sz w:val="22"/>
            <w:szCs w:val="22"/>
          </w:rPr>
          <w:t>dpf</w:t>
        </w:r>
      </w:ins>
      <w:ins w:id="171" w:author="Sieler Jr, Michael James" w:date="2023-01-11T16:39:00Z">
        <w:r w:rsidR="00323C1A">
          <w:rPr>
            <w:rFonts w:ascii="Arial" w:eastAsia="Arial" w:hAnsi="Arial" w:cs="Arial"/>
            <w:sz w:val="22"/>
            <w:szCs w:val="22"/>
          </w:rPr>
          <w:t xml:space="preserve"> dpf</w:t>
        </w:r>
      </w:ins>
      <w:r w:rsidRPr="00F16347">
        <w:rPr>
          <w:rFonts w:ascii="Arial" w:eastAsia="Arial" w:hAnsi="Arial" w:cs="Arial"/>
          <w:sz w:val="22"/>
          <w:szCs w:val="22"/>
        </w:rPr>
        <w:t>. A stock of similarly aged Casper line fish were maintained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14:paraId="6C1B5748" w14:textId="5DEE59BF" w:rsidR="00191E2D" w:rsidRPr="00F16347" w:rsidRDefault="00191E2D" w:rsidP="00311E36">
      <w:pPr>
        <w:spacing w:line="360" w:lineRule="auto"/>
        <w:rPr>
          <w:rFonts w:ascii="Arial" w:eastAsia="Arial" w:hAnsi="Arial" w:cs="Arial"/>
          <w:sz w:val="22"/>
          <w:szCs w:val="22"/>
        </w:rPr>
      </w:pPr>
    </w:p>
    <w:p w14:paraId="43AFADCE" w14:textId="0210541F" w:rsidR="00191E2D" w:rsidRPr="00F16347" w:rsidRDefault="7593FD0B" w:rsidP="00311E36">
      <w:pPr>
        <w:spacing w:line="360" w:lineRule="auto"/>
        <w:rPr>
          <w:rFonts w:ascii="Arial" w:eastAsia="Arial" w:hAnsi="Arial" w:cs="Arial"/>
          <w:b/>
          <w:bCs/>
          <w:sz w:val="22"/>
          <w:szCs w:val="22"/>
        </w:rPr>
      </w:pPr>
      <w:commentRangeStart w:id="172"/>
      <w:r w:rsidRPr="00F16347">
        <w:rPr>
          <w:rFonts w:ascii="Arial" w:eastAsia="Arial" w:hAnsi="Arial" w:cs="Arial"/>
          <w:b/>
          <w:bCs/>
          <w:sz w:val="22"/>
          <w:szCs w:val="22"/>
        </w:rPr>
        <w:t>Diets</w:t>
      </w:r>
      <w:commentRangeEnd w:id="172"/>
      <w:r w:rsidR="005F6757">
        <w:rPr>
          <w:rStyle w:val="CommentReference"/>
        </w:rPr>
        <w:commentReference w:id="172"/>
      </w:r>
    </w:p>
    <w:p w14:paraId="45AB9E1D" w14:textId="77777777" w:rsidR="00191E2D" w:rsidRPr="00F16347" w:rsidRDefault="00191E2D" w:rsidP="00311E36">
      <w:pPr>
        <w:spacing w:line="360" w:lineRule="auto"/>
        <w:rPr>
          <w:rFonts w:ascii="Arial" w:eastAsia="Arial" w:hAnsi="Arial" w:cs="Arial"/>
          <w:sz w:val="22"/>
          <w:szCs w:val="22"/>
        </w:rPr>
      </w:pPr>
    </w:p>
    <w:p w14:paraId="1BF5E71B" w14:textId="233B038B"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all fed the same nursery diet until 30 </w:t>
      </w:r>
      <w:del w:id="173" w:author="Sieler Jr, Michael James" w:date="2023-01-11T16:39:00Z">
        <w:r w:rsidRPr="00F16347" w:rsidDel="00323C1A">
          <w:rPr>
            <w:rFonts w:ascii="Arial" w:eastAsia="Arial" w:hAnsi="Arial" w:cs="Arial"/>
            <w:sz w:val="22"/>
            <w:szCs w:val="22"/>
          </w:rPr>
          <w:delText>days old</w:delText>
        </w:r>
      </w:del>
      <w:ins w:id="174" w:author="Sieler Jr, Michael James" w:date="2023-01-11T16:39:00Z">
        <w:r w:rsidR="00323C1A">
          <w:rPr>
            <w:rFonts w:ascii="Arial" w:eastAsia="Arial" w:hAnsi="Arial" w:cs="Arial"/>
            <w:sz w:val="22"/>
            <w:szCs w:val="22"/>
          </w:rPr>
          <w:t>dpf</w:t>
        </w:r>
      </w:ins>
      <w:r w:rsidRPr="00F16347">
        <w:rPr>
          <w:rFonts w:ascii="Arial" w:eastAsia="Arial" w:hAnsi="Arial" w:cs="Arial"/>
          <w:sz w:val="22"/>
          <w:szCs w:val="22"/>
        </w:rPr>
        <w:t xml:space="preserve">, a combination of paramecia, brine shrimp, and the ZIRC Nursery Mix: Zeigler AP Larval Diet (Ziegler Bros Inc., Gardners, PA) and freeze dried rotifers. Fish were then transferred to the OSU facility and assigned randomly to one of three juvenile diets: Gemma Micro 150/300 (Skretting, Fontaine­les-Vervins, France), Watts High-Fat Juvenile Mix, or ZIRC Juvenile Mix, twice daily (9 AM and 3 PM local time) until 60 </w:t>
      </w:r>
      <w:del w:id="175" w:author="Sieler Jr, Michael James" w:date="2023-01-11T16:39:00Z">
        <w:r w:rsidRPr="00F16347" w:rsidDel="00323C1A">
          <w:rPr>
            <w:rFonts w:ascii="Arial" w:eastAsia="Arial" w:hAnsi="Arial" w:cs="Arial"/>
            <w:sz w:val="22"/>
            <w:szCs w:val="22"/>
          </w:rPr>
          <w:delText>days old</w:delText>
        </w:r>
      </w:del>
      <w:ins w:id="176" w:author="Sieler Jr, Michael James" w:date="2023-01-11T16:39:00Z">
        <w:r w:rsidR="00323C1A">
          <w:rPr>
            <w:rFonts w:ascii="Arial" w:eastAsia="Arial" w:hAnsi="Arial" w:cs="Arial"/>
            <w:sz w:val="22"/>
            <w:szCs w:val="22"/>
          </w:rPr>
          <w:t>dpf</w:t>
        </w:r>
      </w:ins>
      <w:r w:rsidRPr="00F16347">
        <w:rPr>
          <w:rFonts w:ascii="Arial" w:eastAsia="Arial" w:hAnsi="Arial" w:cs="Arial"/>
          <w:sz w:val="22"/>
          <w:szCs w:val="22"/>
        </w:rPr>
        <w:t xml:space="preserve">. From 60 </w:t>
      </w:r>
      <w:del w:id="177" w:author="Sieler Jr, Michael James" w:date="2023-01-11T16:39:00Z">
        <w:r w:rsidRPr="00F16347" w:rsidDel="00323C1A">
          <w:rPr>
            <w:rFonts w:ascii="Arial" w:eastAsia="Arial" w:hAnsi="Arial" w:cs="Arial"/>
            <w:sz w:val="22"/>
            <w:szCs w:val="22"/>
          </w:rPr>
          <w:delText>days of age</w:delText>
        </w:r>
      </w:del>
      <w:ins w:id="178" w:author="Sieler Jr, Michael James" w:date="2023-01-11T16:39:00Z">
        <w:r w:rsidR="00323C1A">
          <w:rPr>
            <w:rFonts w:ascii="Arial" w:eastAsia="Arial" w:hAnsi="Arial" w:cs="Arial"/>
            <w:sz w:val="22"/>
            <w:szCs w:val="22"/>
          </w:rPr>
          <w:t>dpf</w:t>
        </w:r>
      </w:ins>
      <w:r w:rsidRPr="00F16347">
        <w:rPr>
          <w:rFonts w:ascii="Arial" w:eastAsia="Arial" w:hAnsi="Arial" w:cs="Arial"/>
          <w:sz w:val="22"/>
          <w:szCs w:val="22"/>
        </w:rPr>
        <w:t xml:space="preserve"> onward, OSU fish were not fed on weekends and 1-day holidays as per the facility institutional animal care and use protocol. The total quantity fed daily was 3% fish body weight. This continued until fish were 214 </w:t>
      </w:r>
      <w:del w:id="179" w:author="Sieler Jr, Michael James" w:date="2023-01-11T16:39:00Z">
        <w:r w:rsidRPr="00F16347" w:rsidDel="00A14A66">
          <w:rPr>
            <w:rFonts w:ascii="Arial" w:eastAsia="Arial" w:hAnsi="Arial" w:cs="Arial"/>
            <w:sz w:val="22"/>
            <w:szCs w:val="22"/>
          </w:rPr>
          <w:delText>days old</w:delText>
        </w:r>
      </w:del>
      <w:ins w:id="180" w:author="Sieler Jr, Michael James" w:date="2023-01-11T16:39:00Z">
        <w:r w:rsidR="00A14A66">
          <w:rPr>
            <w:rFonts w:ascii="Arial" w:eastAsia="Arial" w:hAnsi="Arial" w:cs="Arial"/>
            <w:sz w:val="22"/>
            <w:szCs w:val="22"/>
          </w:rPr>
          <w:t>dpf</w:t>
        </w:r>
      </w:ins>
      <w:r w:rsidRPr="00F16347">
        <w:rPr>
          <w:rFonts w:ascii="Arial" w:eastAsia="Arial" w:hAnsi="Arial" w:cs="Arial"/>
          <w:sz w:val="22"/>
          <w:szCs w:val="22"/>
        </w:rPr>
        <w:t xml:space="preserve"> and then they were transitioned to the adult version of their previously assigned juvenile diet: Gemma Micro 500 (Skretting, Fontaine­les-Vervins,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14:paraId="5B255437" w14:textId="7DD478A5" w:rsidR="00191E2D" w:rsidRPr="00F16347" w:rsidRDefault="00191E2D" w:rsidP="00311E36">
      <w:pPr>
        <w:spacing w:line="360" w:lineRule="auto"/>
        <w:rPr>
          <w:ins w:id="181" w:author="Kent, Michael" w:date="2022-12-08T14:00:00Z"/>
          <w:rFonts w:ascii="Arial" w:eastAsia="Arial" w:hAnsi="Arial" w:cs="Arial"/>
          <w:sz w:val="22"/>
          <w:szCs w:val="22"/>
        </w:rPr>
      </w:pPr>
    </w:p>
    <w:p w14:paraId="5B2546FA" w14:textId="043C81CB" w:rsidR="007075E8" w:rsidRPr="00F16347" w:rsidRDefault="007075E8" w:rsidP="00311E36">
      <w:pPr>
        <w:spacing w:line="360" w:lineRule="auto"/>
        <w:rPr>
          <w:ins w:id="182" w:author="Kent, Michael" w:date="2022-12-08T14:00:00Z"/>
          <w:rFonts w:ascii="Arial" w:eastAsia="Arial" w:hAnsi="Arial" w:cs="Arial"/>
          <w:sz w:val="22"/>
          <w:szCs w:val="22"/>
        </w:rPr>
      </w:pPr>
    </w:p>
    <w:p w14:paraId="204C0E82" w14:textId="73B44C5C" w:rsidR="007075E8" w:rsidRPr="00F16347" w:rsidRDefault="007075E8" w:rsidP="00311E36">
      <w:pPr>
        <w:spacing w:line="360" w:lineRule="auto"/>
        <w:rPr>
          <w:ins w:id="183" w:author="Kent, Michael" w:date="2022-12-08T14:00:00Z"/>
          <w:rFonts w:ascii="Arial" w:eastAsia="Arial" w:hAnsi="Arial" w:cs="Arial"/>
          <w:sz w:val="22"/>
          <w:szCs w:val="22"/>
        </w:rPr>
      </w:pPr>
    </w:p>
    <w:p w14:paraId="66E26A58" w14:textId="77777777" w:rsidR="007075E8" w:rsidRPr="00F16347" w:rsidRDefault="007075E8" w:rsidP="00311E36">
      <w:pPr>
        <w:spacing w:line="360" w:lineRule="auto"/>
        <w:rPr>
          <w:rFonts w:ascii="Arial" w:eastAsia="Arial" w:hAnsi="Arial" w:cs="Arial"/>
          <w:sz w:val="22"/>
          <w:szCs w:val="22"/>
        </w:rPr>
      </w:pPr>
    </w:p>
    <w:p w14:paraId="529F87BC" w14:textId="10628AC9" w:rsidR="00191E2D" w:rsidRPr="00F16347" w:rsidRDefault="7593FD0B" w:rsidP="00311E36">
      <w:pPr>
        <w:spacing w:line="360" w:lineRule="auto"/>
        <w:rPr>
          <w:rFonts w:ascii="Arial" w:eastAsia="Arial" w:hAnsi="Arial" w:cs="Arial"/>
          <w:b/>
          <w:bCs/>
          <w:sz w:val="22"/>
          <w:szCs w:val="22"/>
        </w:rPr>
      </w:pPr>
      <w:commentRangeStart w:id="184"/>
      <w:r w:rsidRPr="007827A4">
        <w:rPr>
          <w:rFonts w:ascii="Arial" w:eastAsia="Arial" w:hAnsi="Arial" w:cs="Arial"/>
          <w:b/>
          <w:bCs/>
          <w:sz w:val="22"/>
          <w:szCs w:val="22"/>
        </w:rPr>
        <w:t>Diet and Pathogen Exposure</w:t>
      </w:r>
      <w:ins w:id="185" w:author="Kent, Michael" w:date="2022-12-08T14:08:00Z">
        <w:r w:rsidR="00EB5807" w:rsidRPr="00F16347">
          <w:rPr>
            <w:rFonts w:ascii="Arial" w:eastAsia="Arial" w:hAnsi="Arial" w:cs="Arial"/>
            <w:b/>
            <w:bCs/>
            <w:sz w:val="22"/>
            <w:szCs w:val="22"/>
          </w:rPr>
          <w:t xml:space="preserve"> </w:t>
        </w:r>
      </w:ins>
      <w:commentRangeEnd w:id="184"/>
      <w:r w:rsidR="005F6757">
        <w:rPr>
          <w:rStyle w:val="CommentReference"/>
        </w:rPr>
        <w:commentReference w:id="184"/>
      </w:r>
    </w:p>
    <w:p w14:paraId="6D988B18" w14:textId="77777777" w:rsidR="00191E2D" w:rsidRPr="00F16347" w:rsidRDefault="00191E2D" w:rsidP="00311E36">
      <w:pPr>
        <w:spacing w:line="360" w:lineRule="auto"/>
        <w:rPr>
          <w:rFonts w:ascii="Arial" w:eastAsia="Arial" w:hAnsi="Arial" w:cs="Arial"/>
          <w:sz w:val="22"/>
          <w:szCs w:val="22"/>
        </w:rPr>
      </w:pPr>
    </w:p>
    <w:p w14:paraId="6ECDBE8C" w14:textId="1F5B7DD6" w:rsidR="007075E8"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Each of the eighteen tanks was assigned one of the three diet regimens: Gemma, Watts, or ZIRC. There were three tank replicates per diet regimens for a total of nine tanks that were exposed to </w:t>
      </w:r>
      <w:r w:rsidRPr="00F16347">
        <w:rPr>
          <w:rFonts w:ascii="Arial" w:eastAsia="Arial" w:hAnsi="Arial" w:cs="Arial"/>
          <w:i/>
          <w:iCs/>
          <w:sz w:val="22"/>
          <w:szCs w:val="22"/>
        </w:rPr>
        <w:t>M. chelonae</w:t>
      </w:r>
      <w:r w:rsidRPr="00F16347">
        <w:rPr>
          <w:rFonts w:ascii="Arial" w:eastAsia="Arial" w:hAnsi="Arial" w:cs="Arial"/>
          <w:sz w:val="22"/>
          <w:szCs w:val="22"/>
        </w:rPr>
        <w:t xml:space="preserve"> via intraperitoneal injection</w:t>
      </w:r>
      <w:r w:rsidR="007075E8" w:rsidRPr="00F16347">
        <w:rPr>
          <w:rFonts w:ascii="Arial" w:eastAsia="Arial" w:hAnsi="Arial" w:cs="Arial"/>
          <w:sz w:val="22"/>
          <w:szCs w:val="22"/>
        </w:rPr>
        <w:t xml:space="preserve"> (3 tanks/diet with </w:t>
      </w:r>
      <w:r w:rsidR="004C1E7E">
        <w:rPr>
          <w:rFonts w:ascii="Arial" w:eastAsia="Arial" w:hAnsi="Arial" w:cs="Arial"/>
          <w:sz w:val="22"/>
          <w:szCs w:val="22"/>
        </w:rPr>
        <w:t>15</w:t>
      </w:r>
      <w:r w:rsidR="007075E8" w:rsidRPr="00F16347">
        <w:rPr>
          <w:rFonts w:ascii="Arial" w:eastAsia="Arial" w:hAnsi="Arial" w:cs="Arial"/>
          <w:sz w:val="22"/>
          <w:szCs w:val="22"/>
        </w:rPr>
        <w:t xml:space="preserve"> fish/tank). </w:t>
      </w:r>
      <w:r w:rsidRPr="00F16347">
        <w:rPr>
          <w:rFonts w:ascii="Arial" w:eastAsia="Arial" w:hAnsi="Arial" w:cs="Arial"/>
          <w:sz w:val="22"/>
          <w:szCs w:val="22"/>
        </w:rPr>
        <w:t xml:space="preserve">The remaining nine tanks were similarly assigned to diet regimens and were exposed to a sterile 1X-phosphate buffered saline (PBS) solution via intraperitoneal injection. Each fish was injected with 10 uL of either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or saline solution. The injections were completed over the course of two days and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was prepared as a 0.5 McFarland each day</w:t>
      </w:r>
      <w:r w:rsidR="008D54F4" w:rsidRPr="00F16347">
        <w:rPr>
          <w:rFonts w:ascii="Arial" w:eastAsia="Arial" w:hAnsi="Arial" w:cs="Arial"/>
          <w:sz w:val="22"/>
          <w:szCs w:val="22"/>
        </w:rPr>
        <w:t xml:space="preserve"> with a target dose/fish of  5 X 10</w:t>
      </w:r>
      <w:r w:rsidR="008D54F4" w:rsidRPr="004C1E7E">
        <w:rPr>
          <w:rFonts w:ascii="Arial" w:eastAsia="Arial" w:hAnsi="Arial" w:cs="Arial"/>
          <w:sz w:val="22"/>
          <w:szCs w:val="22"/>
          <w:vertAlign w:val="superscript"/>
        </w:rPr>
        <w:t xml:space="preserve">4 </w:t>
      </w:r>
      <w:r w:rsidR="007075E8" w:rsidRPr="00F16347">
        <w:rPr>
          <w:rFonts w:ascii="Arial" w:eastAsia="Arial" w:hAnsi="Arial" w:cs="Arial"/>
          <w:sz w:val="22"/>
          <w:szCs w:val="22"/>
        </w:rPr>
        <w:t xml:space="preserve">viable bacteria/fish  This target dose was chosen as we have found that it induces a higher prevalence of </w:t>
      </w:r>
      <w:r w:rsidR="007075E8" w:rsidRPr="004C1E7E">
        <w:rPr>
          <w:rFonts w:ascii="Arial" w:eastAsia="Arial" w:hAnsi="Arial" w:cs="Arial"/>
          <w:i/>
          <w:sz w:val="22"/>
          <w:szCs w:val="22"/>
        </w:rPr>
        <w:t>M. chelonae</w:t>
      </w:r>
      <w:r w:rsidR="007075E8" w:rsidRPr="00F16347">
        <w:rPr>
          <w:rFonts w:ascii="Arial" w:eastAsia="Arial" w:hAnsi="Arial" w:cs="Arial"/>
          <w:sz w:val="22"/>
          <w:szCs w:val="22"/>
        </w:rPr>
        <w:t xml:space="preserve"> in zebrafish with minimal mortality</w:t>
      </w:r>
      <w:r w:rsidR="004C1E7E">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{"citationID":"xiKBwwoL","properties":{"formattedCitation":"\\super 19,35,36\\nosupersub{}","plainCitation":"19,35,36","noteIndex":0},"citationItems":[{"id":7606,"uris":["http://zotero.org/users/5603014/items/BRMS3D6M"],"itemData":{"id":7606,"type":"article-journal","abstract":"Mycobacteriosis is the second most common infectious disease in zebrafish research colonies, and most often this is caused by Mycobacterium chelonae. The infection is characterized by multiple granulomas in the kidney, coelomic cavity, particularly the ovary. However, most fish still appear clinically normal. Developmental genetics remain a primary area of research with the zebrafish model, and hence, an important use of adult zebrafish is as brood fish to produce embryos. We investigated the effects of experimentally induced M. chelonae infections on fecundity. A total of 480 5D wild-type zebrafish were divided into four groups: controls, males infected, females infected, and both sexes. Exposed fish developed high prevalence of infection, including many females with ovarian infections. Fish were then first subjected to four separate group spawns with four replicate tanks/group. Then, a third of the fish were subjected to pairwise spawns, representing 20 pairs/group, and then the pairs were evaluated by histopathology. Overall, the group and pairwise spawns resulted numerous eggs and viable embryos. However, we found no statistical correlations between infection status and number of eggs or viability. In contrast to Egg Associated Inflammation and Fibroplasia, lesions in infected ovaries were more localized, with large regions of the ovary appearing normal.","container-title":"Zebrafish","DOI":"10.1089/zeb.2015.1204","ISSN":"1545-8547","issue":"Suppl 1","journalAbbreviation":"Zebrafish","note":"PMID: 27031171\nPMCID: PMC4931727","page":"S-88-S-95","source":"PubMed Central","title":"Effects of Subclinical Mycobacterium chelonae Infections on Fecundity and Embryo Survival in Zebrafish","volume":"13","author":[{"family":"Kent","given":"Michael L."},{"family":"Watral","given":"Virginia G."},{"family":"Kirchoff","given":"Nicole S."},{"family":"Spagnoli","given":"Sean T."},{"family":"Sharpton","given":"Thomas J."}],"issued":{"date-parts":[["2016",7,1]]},"citation-key":"kent2016"}},{"id":7609,"uris":["http://zotero.org/users/5603014/items/HYG4Z9AZ"],"itemData":{"id":7609,"type":"article-journal","abstract":"Mycobacteria are significant pathogens of laboratory zebrafish, Danio rerio (Hamilton). Stress is often implicated in clinical disease and morbidity associated with mycobacterial infections but has yet to be examined with zebrafish. The aim of this study was to examine the effects of husbandry stressors on zebrafish infected with mycobacteria. Adult zebrafish were exposed to Mycobacterium marinum or Mycobacterium chelonae, two species that have been associated with disease in zebrafish. Infected fish and controls were then subjected to chronic crowding and handling stressors and examined over an 8-week period. Whole-body cortisol was significantly elevated in stressed fish compared to non-stressed fish. Fish infected with M. marinum ATCC 927 and subjected to husbandry stressors had 14% cumulative mortality while no mortality occurred among infected fish not subjected to husbandry stressors. Stressed fish, infected with M. chelonae H1E2 from zebrafish, were 15-fold more likely to be infected than non-stressed fish at week 8 post-injection. Sub-acute, diffuse infections were more common among stressed fish infected with M. marinum or M. chelonae than non-stressed fish. This is the first study to demonstrate an effect of stress and elevated cortisol on the morbidity, prevalence, clinical disease and histological presentation associated with mycobacterial infections in zebrafish. Minimizing husbandry stress may be effective at reducing the severity of outbreaks of clinical mycobacteriosis in zebrafish facilities.","container-title":"Journal of fish diseases","DOI":"10.1111/j.1365-2761.2009.01074.x","ISSN":"0140-7775","issue":"11","journalAbbreviation":"J Fish Dis","note":"PMID: 19531062\nPMCID: PMC2765522","page":"931-941","source":"PubMed Central","title":"Husbandry stress exacerbates mycobacterial infections in adult zebrafish, Danio rerio (Hamilton)","volume":"32","author":[{"family":"Ramsay","given":"J M"},{"family":"Watral","given":"V"},{"family":"Schreck","given":"C B"},{"family":"Kent","given":"M L"}],"issued":{"date-parts":[["2009",11]]},"citation-key":"ramsay2009"}},{"id":7612,"uris":["http://zotero.org/users/5603014/items/GYI5227N"],"itemData":{"id":7612,"type":"article-journal","abstract":"One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4C1E7E">
        <w:rPr>
          <w:rFonts w:ascii="Arial" w:eastAsia="Arial" w:hAnsi="Arial" w:cs="Arial"/>
          <w:sz w:val="22"/>
          <w:szCs w:val="22"/>
        </w:rPr>
        <w:fldChar w:fldCharType="separate"/>
      </w:r>
      <w:r w:rsidR="004258CD" w:rsidRPr="004258CD">
        <w:rPr>
          <w:rFonts w:ascii="Arial" w:hAnsi="Arial" w:cs="Arial"/>
          <w:sz w:val="22"/>
          <w:vertAlign w:val="superscript"/>
        </w:rPr>
        <w:t>19,35,36</w:t>
      </w:r>
      <w:r w:rsidR="004C1E7E">
        <w:rPr>
          <w:rFonts w:ascii="Arial" w:eastAsia="Arial" w:hAnsi="Arial" w:cs="Arial"/>
          <w:sz w:val="22"/>
          <w:szCs w:val="22"/>
        </w:rPr>
        <w:fldChar w:fldCharType="end"/>
      </w:r>
      <w:r w:rsidR="004C1E7E">
        <w:rPr>
          <w:rFonts w:ascii="Arial" w:eastAsia="Arial" w:hAnsi="Arial" w:cs="Arial"/>
          <w:sz w:val="22"/>
          <w:szCs w:val="22"/>
        </w:rPr>
        <w:t>.</w:t>
      </w:r>
      <w:r w:rsidR="007075E8" w:rsidRPr="00F16347">
        <w:rPr>
          <w:rFonts w:ascii="Arial" w:eastAsia="Arial" w:hAnsi="Arial" w:cs="Arial"/>
          <w:sz w:val="22"/>
          <w:szCs w:val="22"/>
        </w:rPr>
        <w:t xml:space="preserve"> </w:t>
      </w:r>
    </w:p>
    <w:p w14:paraId="355E2B60" w14:textId="26269651" w:rsidR="0038798E" w:rsidRPr="00F16347" w:rsidRDefault="008D54F4" w:rsidP="007827A4">
      <w:pPr>
        <w:spacing w:line="360" w:lineRule="auto"/>
        <w:ind w:firstLine="720"/>
        <w:rPr>
          <w:rFonts w:ascii="Arial" w:eastAsia="Arial" w:hAnsi="Arial" w:cs="Arial"/>
          <w:sz w:val="22"/>
          <w:szCs w:val="22"/>
        </w:rPr>
      </w:pPr>
      <w:r w:rsidRPr="00F16347">
        <w:rPr>
          <w:rFonts w:ascii="Arial" w:eastAsia="Arial" w:hAnsi="Arial" w:cs="Arial"/>
          <w:sz w:val="22"/>
          <w:szCs w:val="22"/>
        </w:rPr>
        <w:t xml:space="preserve"> </w:t>
      </w:r>
      <w:r w:rsidR="7593FD0B" w:rsidRPr="00F16347">
        <w:rPr>
          <w:rFonts w:ascii="Arial" w:eastAsia="Arial" w:hAnsi="Arial" w:cs="Arial"/>
          <w:sz w:val="22"/>
          <w:szCs w:val="22"/>
        </w:rPr>
        <w:t xml:space="preserve"> Day 1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afterwards determined by plating to be 3.1x10^3 dose per fish</w:t>
      </w:r>
      <w:r w:rsidR="007075E8" w:rsidRPr="00F16347">
        <w:rPr>
          <w:rFonts w:ascii="Arial" w:eastAsia="Arial" w:hAnsi="Arial" w:cs="Arial"/>
          <w:sz w:val="22"/>
          <w:szCs w:val="22"/>
        </w:rPr>
        <w:t xml:space="preserve">, while </w:t>
      </w:r>
      <w:r w:rsidR="7593FD0B" w:rsidRPr="00F16347">
        <w:rPr>
          <w:rFonts w:ascii="Arial" w:eastAsia="Arial" w:hAnsi="Arial" w:cs="Arial"/>
          <w:sz w:val="22"/>
          <w:szCs w:val="22"/>
        </w:rPr>
        <w:t xml:space="preserve"> Day 2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determined by plating to be 1.0x10^5 dose per fish.</w:t>
      </w:r>
      <w:r w:rsidRPr="00F16347">
        <w:rPr>
          <w:rFonts w:ascii="Arial" w:eastAsia="Arial" w:hAnsi="Arial" w:cs="Arial"/>
          <w:sz w:val="22"/>
          <w:szCs w:val="22"/>
        </w:rPr>
        <w:t xml:space="preserve"> </w:t>
      </w:r>
      <w:r w:rsidR="00EB5807" w:rsidRPr="00F16347">
        <w:rPr>
          <w:rFonts w:ascii="Arial" w:eastAsia="Arial" w:hAnsi="Arial" w:cs="Arial"/>
          <w:sz w:val="22"/>
          <w:szCs w:val="22"/>
        </w:rPr>
        <w:t xml:space="preserve"> For ZIRC and Gemma, two  tanks for ZIRC fish were injected on Day 1, and 1 tank on Day 2.  For Watts, one tank was injected on Day 1 (low dose) and 2 tanks were injected on Day 2 (high dose). </w:t>
      </w:r>
      <w:r w:rsidRPr="00F16347">
        <w:rPr>
          <w:rFonts w:ascii="Arial" w:eastAsia="Arial" w:hAnsi="Arial" w:cs="Arial"/>
          <w:sz w:val="22"/>
          <w:szCs w:val="22"/>
        </w:rPr>
        <w:t>No significant diff</w:t>
      </w:r>
      <w:r w:rsidR="007075E8" w:rsidRPr="00F16347">
        <w:rPr>
          <w:rFonts w:ascii="Arial" w:eastAsia="Arial" w:hAnsi="Arial" w:cs="Arial"/>
          <w:sz w:val="22"/>
          <w:szCs w:val="22"/>
        </w:rPr>
        <w:t>erence was observed in prevalence</w:t>
      </w:r>
      <w:r w:rsidR="00EB5807" w:rsidRPr="00F16347">
        <w:rPr>
          <w:rFonts w:ascii="Arial" w:eastAsia="Arial" w:hAnsi="Arial" w:cs="Arial"/>
          <w:sz w:val="22"/>
          <w:szCs w:val="22"/>
        </w:rPr>
        <w:t xml:space="preserve"> was observed so further analyses treated the exposed fish with in each diet group together. </w:t>
      </w:r>
    </w:p>
    <w:p w14:paraId="507D279A" w14:textId="77777777" w:rsidR="00001769" w:rsidRDefault="00001769" w:rsidP="004C1E7E">
      <w:pPr>
        <w:spacing w:line="360" w:lineRule="auto"/>
        <w:rPr>
          <w:rFonts w:ascii="Arial" w:eastAsia="Arial" w:hAnsi="Arial" w:cs="Arial"/>
          <w:color w:val="000000" w:themeColor="text1"/>
          <w:sz w:val="22"/>
          <w:szCs w:val="22"/>
        </w:rPr>
      </w:pPr>
    </w:p>
    <w:p w14:paraId="7620FE56" w14:textId="764C830A" w:rsidR="006E442F" w:rsidRPr="004C1E7E" w:rsidRDefault="006E442F" w:rsidP="004C1E7E">
      <w:p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Low and </w:t>
      </w:r>
      <w:r w:rsidR="00785066">
        <w:rPr>
          <w:rFonts w:ascii="Arial" w:eastAsia="Arial" w:hAnsi="Arial" w:cs="Arial"/>
          <w:color w:val="000000" w:themeColor="text1"/>
          <w:sz w:val="22"/>
          <w:szCs w:val="22"/>
        </w:rPr>
        <w:t>h</w:t>
      </w:r>
      <w:r w:rsidRPr="004C1E7E">
        <w:rPr>
          <w:rFonts w:ascii="Arial" w:eastAsia="Arial" w:hAnsi="Arial" w:cs="Arial"/>
          <w:color w:val="000000" w:themeColor="text1"/>
          <w:sz w:val="22"/>
          <w:szCs w:val="22"/>
        </w:rPr>
        <w:t xml:space="preserve">igh dose </w:t>
      </w:r>
      <w:r w:rsidR="00785066">
        <w:rPr>
          <w:rFonts w:ascii="Arial" w:eastAsia="Arial" w:hAnsi="Arial" w:cs="Arial"/>
          <w:color w:val="000000" w:themeColor="text1"/>
          <w:sz w:val="22"/>
          <w:szCs w:val="22"/>
        </w:rPr>
        <w:t>across tanks:</w:t>
      </w:r>
    </w:p>
    <w:p w14:paraId="378AD2E6" w14:textId="77777777" w:rsidR="004C1E7E" w:rsidRDefault="0038798E"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Gemma: </w:t>
      </w:r>
    </w:p>
    <w:p w14:paraId="493B0EE3" w14:textId="1EB9F8EC"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Low: </w:t>
      </w:r>
      <w:r w:rsidR="0038798E" w:rsidRPr="004C1E7E">
        <w:rPr>
          <w:rFonts w:ascii="Arial" w:eastAsia="Arial" w:hAnsi="Arial" w:cs="Arial"/>
          <w:color w:val="000000" w:themeColor="text1"/>
          <w:sz w:val="22"/>
          <w:szCs w:val="22"/>
        </w:rPr>
        <w:t>Tan</w:t>
      </w:r>
      <w:r w:rsidR="006E442F" w:rsidRPr="004C1E7E">
        <w:rPr>
          <w:rFonts w:ascii="Arial" w:eastAsia="Arial" w:hAnsi="Arial" w:cs="Arial"/>
          <w:color w:val="000000" w:themeColor="text1"/>
          <w:sz w:val="22"/>
          <w:szCs w:val="22"/>
        </w:rPr>
        <w:t xml:space="preserve">k </w:t>
      </w:r>
      <w:r w:rsidR="005D5864">
        <w:rPr>
          <w:rFonts w:ascii="Arial" w:eastAsia="Arial" w:hAnsi="Arial" w:cs="Arial"/>
          <w:color w:val="000000" w:themeColor="text1"/>
          <w:sz w:val="22"/>
          <w:szCs w:val="22"/>
        </w:rPr>
        <w:t>14 and 35</w:t>
      </w:r>
    </w:p>
    <w:p w14:paraId="7411A883" w14:textId="7837D58D" w:rsidR="0038798E" w:rsidRP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26</w:t>
      </w:r>
    </w:p>
    <w:p w14:paraId="766772B6" w14:textId="02755C31" w:rsidR="004C1E7E" w:rsidRDefault="006E442F"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Watts </w:t>
      </w:r>
    </w:p>
    <w:p w14:paraId="40F5D6E4" w14:textId="2598991B"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Low: Tank</w:t>
      </w:r>
      <w:r w:rsidR="006E442F" w:rsidRPr="004C1E7E">
        <w:rPr>
          <w:rFonts w:ascii="Arial" w:eastAsia="Arial" w:hAnsi="Arial" w:cs="Arial"/>
          <w:color w:val="000000" w:themeColor="text1"/>
          <w:sz w:val="22"/>
          <w:szCs w:val="22"/>
        </w:rPr>
        <w:t xml:space="preserve">  </w:t>
      </w:r>
      <w:r w:rsidR="00D667FC">
        <w:rPr>
          <w:rFonts w:ascii="Arial" w:eastAsia="Arial" w:hAnsi="Arial" w:cs="Arial"/>
          <w:color w:val="000000" w:themeColor="text1"/>
          <w:sz w:val="22"/>
          <w:szCs w:val="22"/>
        </w:rPr>
        <w:t>6</w:t>
      </w:r>
    </w:p>
    <w:p w14:paraId="37F3332D" w14:textId="55E5BFB4" w:rsidR="006E442F" w:rsidRPr="00D667FC" w:rsidRDefault="004C1E7E" w:rsidP="004C1E7E">
      <w:pPr>
        <w:pStyle w:val="ListParagraph"/>
        <w:numPr>
          <w:ilvl w:val="1"/>
          <w:numId w:val="17"/>
        </w:numPr>
        <w:spacing w:line="360" w:lineRule="auto"/>
        <w:rPr>
          <w:rFonts w:ascii="Arial" w:eastAsia="Arial" w:hAnsi="Arial" w:cs="Arial"/>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12</w:t>
      </w:r>
      <w:r>
        <w:rPr>
          <w:rFonts w:ascii="Arial" w:eastAsia="Arial" w:hAnsi="Arial" w:cs="Arial"/>
          <w:color w:val="000000" w:themeColor="text1"/>
          <w:sz w:val="22"/>
          <w:szCs w:val="22"/>
        </w:rPr>
        <w:t xml:space="preserve"> and 33</w:t>
      </w:r>
    </w:p>
    <w:p w14:paraId="714EFF82" w14:textId="0918A373" w:rsidR="00D667FC" w:rsidRPr="004C1E7E" w:rsidRDefault="00D667FC" w:rsidP="00D667FC">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ZIRC </w:t>
      </w:r>
    </w:p>
    <w:p w14:paraId="7EAD1D60" w14:textId="75C7D0DA" w:rsidR="00D667FC"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Low: Tank 7</w:t>
      </w:r>
      <w:r w:rsidR="005D5864">
        <w:rPr>
          <w:rFonts w:ascii="Arial" w:eastAsia="Arial" w:hAnsi="Arial" w:cs="Arial"/>
          <w:color w:val="000000" w:themeColor="text1"/>
          <w:sz w:val="22"/>
          <w:szCs w:val="22"/>
        </w:rPr>
        <w:t xml:space="preserve"> and </w:t>
      </w:r>
      <w:r w:rsidRPr="004C1E7E">
        <w:rPr>
          <w:rFonts w:ascii="Arial" w:eastAsia="Arial" w:hAnsi="Arial" w:cs="Arial"/>
          <w:color w:val="000000" w:themeColor="text1"/>
          <w:sz w:val="22"/>
          <w:szCs w:val="22"/>
        </w:rPr>
        <w:t>10</w:t>
      </w:r>
    </w:p>
    <w:p w14:paraId="524CF584" w14:textId="341BBD4B" w:rsidR="00D667FC" w:rsidRPr="004C1E7E"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High: </w:t>
      </w:r>
      <w:r w:rsidR="005D5864">
        <w:rPr>
          <w:rFonts w:ascii="Arial" w:eastAsia="Arial" w:hAnsi="Arial" w:cs="Arial"/>
          <w:color w:val="000000" w:themeColor="text1"/>
          <w:sz w:val="22"/>
          <w:szCs w:val="22"/>
        </w:rPr>
        <w:t>Tank 4</w:t>
      </w:r>
    </w:p>
    <w:p w14:paraId="69F839D3" w14:textId="77777777" w:rsidR="00D667FC" w:rsidRPr="00D667FC" w:rsidRDefault="00D667FC" w:rsidP="00D667FC">
      <w:pPr>
        <w:spacing w:line="360" w:lineRule="auto"/>
        <w:rPr>
          <w:rFonts w:ascii="Arial" w:eastAsia="Arial" w:hAnsi="Arial" w:cs="Arial"/>
          <w:sz w:val="22"/>
          <w:szCs w:val="22"/>
        </w:rPr>
      </w:pPr>
    </w:p>
    <w:p w14:paraId="5D094B8B" w14:textId="77777777" w:rsidR="00191E2D" w:rsidRPr="00F16347" w:rsidRDefault="00191E2D" w:rsidP="004C1E7E">
      <w:pPr>
        <w:spacing w:line="360" w:lineRule="auto"/>
        <w:rPr>
          <w:rFonts w:ascii="Arial" w:eastAsia="Arial" w:hAnsi="Arial" w:cs="Arial"/>
          <w:sz w:val="22"/>
          <w:szCs w:val="22"/>
        </w:rPr>
      </w:pPr>
    </w:p>
    <w:p w14:paraId="004D0A9C" w14:textId="4175CF6A" w:rsidR="00191E2D" w:rsidRPr="00F16347" w:rsidRDefault="7593FD0B" w:rsidP="004C1E7E">
      <w:pPr>
        <w:spacing w:line="360" w:lineRule="auto"/>
        <w:rPr>
          <w:rFonts w:ascii="Arial" w:eastAsia="Arial" w:hAnsi="Arial" w:cs="Arial"/>
          <w:b/>
          <w:bCs/>
          <w:sz w:val="22"/>
          <w:szCs w:val="22"/>
        </w:rPr>
      </w:pPr>
      <w:commentRangeStart w:id="186"/>
      <w:r w:rsidRPr="00F16347">
        <w:rPr>
          <w:rFonts w:ascii="Arial" w:eastAsia="Arial" w:hAnsi="Arial" w:cs="Arial"/>
          <w:b/>
          <w:bCs/>
          <w:sz w:val="22"/>
          <w:szCs w:val="22"/>
        </w:rPr>
        <w:t>Growth Parameters and Sex Determination</w:t>
      </w:r>
      <w:commentRangeEnd w:id="186"/>
      <w:r w:rsidR="005F6757">
        <w:rPr>
          <w:rStyle w:val="CommentReference"/>
        </w:rPr>
        <w:commentReference w:id="186"/>
      </w:r>
    </w:p>
    <w:p w14:paraId="77CA11A8" w14:textId="77777777" w:rsidR="00191E2D" w:rsidRPr="00F16347" w:rsidRDefault="00191E2D" w:rsidP="004C1E7E">
      <w:pPr>
        <w:spacing w:line="360" w:lineRule="auto"/>
        <w:rPr>
          <w:rFonts w:ascii="Arial" w:eastAsia="Arial" w:hAnsi="Arial" w:cs="Arial"/>
          <w:sz w:val="22"/>
          <w:szCs w:val="22"/>
        </w:rPr>
      </w:pPr>
    </w:p>
    <w:p w14:paraId="20BDAD74" w14:textId="15EB048F" w:rsidR="005A684D" w:rsidRPr="00F16347" w:rsidRDefault="7593FD0B" w:rsidP="005633E7">
      <w:pPr>
        <w:spacing w:line="360" w:lineRule="auto"/>
        <w:rPr>
          <w:rFonts w:ascii="Arial" w:eastAsia="Arial" w:hAnsi="Arial" w:cs="Arial"/>
          <w:sz w:val="22"/>
          <w:szCs w:val="22"/>
        </w:rPr>
      </w:pPr>
      <w:r w:rsidRPr="00F16347">
        <w:rPr>
          <w:rFonts w:ascii="Arial" w:eastAsia="Arial" w:hAnsi="Arial" w:cs="Arial"/>
          <w:sz w:val="22"/>
          <w:szCs w:val="22"/>
        </w:rPr>
        <w:t xml:space="preserve">Growth and sex parameters were collected when fish were 101-102, 129-130, 213-214 </w:t>
      </w:r>
      <w:del w:id="187" w:author="Sieler Jr, Michael James" w:date="2023-01-11T16:40:00Z">
        <w:r w:rsidRPr="00F16347" w:rsidDel="00A14A66">
          <w:rPr>
            <w:rFonts w:ascii="Arial" w:eastAsia="Arial" w:hAnsi="Arial" w:cs="Arial"/>
            <w:sz w:val="22"/>
            <w:szCs w:val="22"/>
          </w:rPr>
          <w:delText>days old</w:delText>
        </w:r>
      </w:del>
      <w:ins w:id="188" w:author="Sieler Jr, Michael James" w:date="2023-01-11T16:40:00Z">
        <w:r w:rsidR="00A14A66">
          <w:rPr>
            <w:rFonts w:ascii="Arial" w:eastAsia="Arial" w:hAnsi="Arial" w:cs="Arial"/>
            <w:sz w:val="22"/>
            <w:szCs w:val="22"/>
          </w:rPr>
          <w:t>dpf</w:t>
        </w:r>
      </w:ins>
      <w:r w:rsidRPr="00F16347">
        <w:rPr>
          <w:rFonts w:ascii="Arial" w:eastAsia="Arial" w:hAnsi="Arial" w:cs="Arial"/>
          <w:sz w:val="22"/>
          <w:szCs w:val="22"/>
        </w:rPr>
        <w:t xml:space="preserve"> for interfacility comparison. Additionally</w:t>
      </w:r>
      <w:r w:rsidR="00E7161E" w:rsidRPr="00F16347">
        <w:rPr>
          <w:rFonts w:ascii="Arial" w:eastAsia="Arial" w:hAnsi="Arial" w:cs="Arial"/>
          <w:sz w:val="22"/>
          <w:szCs w:val="22"/>
        </w:rPr>
        <w:t>,</w:t>
      </w:r>
      <w:r w:rsidRPr="00F16347">
        <w:rPr>
          <w:rFonts w:ascii="Arial" w:eastAsia="Arial" w:hAnsi="Arial" w:cs="Arial"/>
          <w:sz w:val="22"/>
          <w:szCs w:val="22"/>
        </w:rPr>
        <w:t xml:space="preserve"> these parameters were also collected at 164-165 </w:t>
      </w:r>
      <w:del w:id="189" w:author="Sieler Jr, Michael James" w:date="2023-01-11T16:40:00Z">
        <w:r w:rsidRPr="00F16347" w:rsidDel="00A14A66">
          <w:rPr>
            <w:rFonts w:ascii="Arial" w:eastAsia="Arial" w:hAnsi="Arial" w:cs="Arial"/>
            <w:sz w:val="22"/>
            <w:szCs w:val="22"/>
          </w:rPr>
          <w:delText>days old</w:delText>
        </w:r>
      </w:del>
      <w:ins w:id="190" w:author="Sieler Jr, Michael James" w:date="2023-01-11T16:40:00Z">
        <w:r w:rsidR="00A14A66">
          <w:rPr>
            <w:rFonts w:ascii="Arial" w:eastAsia="Arial" w:hAnsi="Arial" w:cs="Arial"/>
            <w:sz w:val="22"/>
            <w:szCs w:val="22"/>
          </w:rPr>
          <w:t>dpf</w:t>
        </w:r>
      </w:ins>
      <w:r w:rsidRPr="00F16347">
        <w:rPr>
          <w:rFonts w:ascii="Arial" w:eastAsia="Arial" w:hAnsi="Arial" w:cs="Arial"/>
          <w:sz w:val="22"/>
          <w:szCs w:val="22"/>
        </w:rPr>
        <w:t xml:space="preserve"> which was 5 weeks post exposure that were evaluated in comparison to the 213-214 </w:t>
      </w:r>
      <w:del w:id="191" w:author="Sieler Jr, Michael James" w:date="2023-01-11T16:40:00Z">
        <w:r w:rsidRPr="00F16347" w:rsidDel="00A14A66">
          <w:rPr>
            <w:rFonts w:ascii="Arial" w:eastAsia="Arial" w:hAnsi="Arial" w:cs="Arial"/>
            <w:sz w:val="22"/>
            <w:szCs w:val="22"/>
          </w:rPr>
          <w:delText>days old</w:delText>
        </w:r>
      </w:del>
      <w:ins w:id="192" w:author="Sieler Jr, Michael James" w:date="2023-01-11T16:40:00Z">
        <w:r w:rsidR="00A14A66">
          <w:rPr>
            <w:rFonts w:ascii="Arial" w:eastAsia="Arial" w:hAnsi="Arial" w:cs="Arial"/>
            <w:sz w:val="22"/>
            <w:szCs w:val="22"/>
          </w:rPr>
          <w:t>dpf</w:t>
        </w:r>
      </w:ins>
      <w:r w:rsidRPr="00F16347">
        <w:rPr>
          <w:rFonts w:ascii="Arial" w:eastAsia="Arial" w:hAnsi="Arial" w:cs="Arial"/>
          <w:sz w:val="22"/>
          <w:szCs w:val="22"/>
        </w:rPr>
        <w:t xml:space="preserve"> measurements which were 15 weeks post exposure for evaluation of disease effects. Sex was determined by gross differences in </w:t>
      </w:r>
      <w:r w:rsidRPr="00F16347">
        <w:rPr>
          <w:rFonts w:ascii="Arial" w:eastAsia="Arial" w:hAnsi="Arial" w:cs="Arial"/>
          <w:sz w:val="22"/>
          <w:szCs w:val="22"/>
        </w:rPr>
        <w:lastRenderedPageBreak/>
        <w:t xml:space="preserve">morphology and confirmed by histology for all samples collected for disease severity evaluation. Following overnight fecal collection, individual fish would be placed in a pre-anesthetic solution of 50 ppm MS-222 prepared with Tricaine-S (Western Chemical Inc., Ferndale, WA; a subsidiary of Aquatic Life Sciences Inc.) briefly before being transferred to a 150 ppm MS-222 anesthetic solution in a </w:t>
      </w:r>
      <w:r w:rsidR="005A684D" w:rsidRPr="00F16347">
        <w:rPr>
          <w:rFonts w:ascii="Arial" w:eastAsia="Arial" w:hAnsi="Arial" w:cs="Arial"/>
          <w:sz w:val="22"/>
          <w:szCs w:val="22"/>
        </w:rPr>
        <w:t>P</w:t>
      </w:r>
      <w:r w:rsidRPr="00F16347">
        <w:rPr>
          <w:rFonts w:ascii="Arial" w:eastAsia="Arial" w:hAnsi="Arial" w:cs="Arial"/>
          <w:sz w:val="22"/>
          <w:szCs w:val="22"/>
        </w:rPr>
        <w:t>etri dish on centimeter grid paper to be photographed.</w:t>
      </w:r>
      <w:r w:rsidR="005A684D" w:rsidRPr="00F16347">
        <w:rPr>
          <w:rFonts w:ascii="Arial" w:eastAsia="Arial" w:hAnsi="Arial" w:cs="Arial"/>
          <w:sz w:val="22"/>
          <w:szCs w:val="22"/>
        </w:rPr>
        <w:t xml:space="preserve"> Fish were photographed when immobile but still upright. </w:t>
      </w:r>
      <w:r w:rsidRPr="00F16347">
        <w:rPr>
          <w:rFonts w:ascii="Arial" w:eastAsia="Arial" w:hAnsi="Arial" w:cs="Arial"/>
          <w:sz w:val="22"/>
          <w:szCs w:val="22"/>
        </w:rPr>
        <w:t xml:space="preserve"> Standard length and width were evaluated via photographs taken with an iPhone (Apple Inc., Cupertino, CA) and analyzed with ImageJ software (https://imagej.net).</w:t>
      </w:r>
      <w:r w:rsidR="005A684D" w:rsidRPr="00F16347">
        <w:rPr>
          <w:rFonts w:ascii="Arial" w:eastAsia="Arial" w:hAnsi="Arial" w:cs="Arial"/>
          <w:sz w:val="22"/>
          <w:szCs w:val="22"/>
        </w:rPr>
        <w:t xml:space="preserve"> Weight was obtained </w:t>
      </w:r>
      <w:r w:rsidRPr="00F16347">
        <w:rPr>
          <w:rFonts w:ascii="Arial" w:eastAsia="Arial" w:hAnsi="Arial" w:cs="Arial"/>
          <w:sz w:val="22"/>
          <w:szCs w:val="22"/>
        </w:rPr>
        <w:t xml:space="preserve">while the fish was still under the effects of anesthesia by transferring them from the photography </w:t>
      </w:r>
      <w:r w:rsidR="00BE4B74" w:rsidRPr="00F16347">
        <w:rPr>
          <w:rFonts w:ascii="Arial" w:eastAsia="Arial" w:hAnsi="Arial" w:cs="Arial"/>
          <w:sz w:val="22"/>
          <w:szCs w:val="22"/>
        </w:rPr>
        <w:t>P</w:t>
      </w:r>
      <w:r w:rsidRPr="00F16347">
        <w:rPr>
          <w:rFonts w:ascii="Arial" w:eastAsia="Arial" w:hAnsi="Arial" w:cs="Arial"/>
          <w:sz w:val="22"/>
          <w:szCs w:val="22"/>
        </w:rPr>
        <w:t xml:space="preserve">etri dish to </w:t>
      </w:r>
      <w:r w:rsidR="005A684D" w:rsidRPr="00F16347">
        <w:rPr>
          <w:rFonts w:ascii="Arial" w:eastAsia="Arial" w:hAnsi="Arial" w:cs="Arial"/>
          <w:sz w:val="22"/>
          <w:szCs w:val="22"/>
        </w:rPr>
        <w:t xml:space="preserve">a Petri </w:t>
      </w:r>
      <w:r w:rsidRPr="00F16347">
        <w:rPr>
          <w:rFonts w:ascii="Arial" w:eastAsia="Arial" w:hAnsi="Arial" w:cs="Arial"/>
          <w:sz w:val="22"/>
          <w:szCs w:val="22"/>
        </w:rPr>
        <w:t>dish on a scale with a volume of tared fish water</w:t>
      </w:r>
      <w:r w:rsidR="00BE4B74" w:rsidRPr="00F16347">
        <w:rPr>
          <w:rFonts w:ascii="Arial" w:eastAsia="Arial" w:hAnsi="Arial" w:cs="Arial"/>
          <w:sz w:val="22"/>
          <w:szCs w:val="22"/>
        </w:rPr>
        <w:t xml:space="preserve">, with excess </w:t>
      </w:r>
      <w:r w:rsidRPr="00F16347">
        <w:rPr>
          <w:rFonts w:ascii="Arial" w:eastAsia="Arial" w:hAnsi="Arial" w:cs="Arial"/>
          <w:sz w:val="22"/>
          <w:szCs w:val="22"/>
        </w:rPr>
        <w:t>water was removed</w:t>
      </w:r>
      <w:r w:rsidR="005A684D" w:rsidRPr="00F16347">
        <w:rPr>
          <w:rFonts w:ascii="Arial" w:eastAsia="Arial" w:hAnsi="Arial" w:cs="Arial"/>
          <w:sz w:val="22"/>
          <w:szCs w:val="22"/>
        </w:rPr>
        <w:t xml:space="preserve">. Body condition score is a length normalized metric of weight (for equation, see Methods) and serves as a general indicator of health in zebrafish and was calculated using the following equation: </w:t>
      </w:r>
    </w:p>
    <w:p w14:paraId="776EC2CF" w14:textId="27B3F37D" w:rsidR="00191E2D" w:rsidRPr="00F16347" w:rsidRDefault="005A684D" w:rsidP="00311E36">
      <w:pPr>
        <w:spacing w:line="360" w:lineRule="auto"/>
        <w:rPr>
          <w:rFonts w:ascii="Arial" w:eastAsia="Arial" w:hAnsi="Arial" w:cs="Arial"/>
          <w:sz w:val="22"/>
          <w:szCs w:val="22"/>
        </w:rPr>
      </w:pPr>
      <w:r w:rsidRPr="00F16347">
        <w:rPr>
          <w:rFonts w:ascii="Arial" w:eastAsia="Arial" w:hAnsi="Arial" w:cs="Arial"/>
          <w:sz w:val="22"/>
          <w:szCs w:val="22"/>
        </w:rPr>
        <w:t>•</w:t>
      </w:r>
      <w:r w:rsidRPr="00F16347">
        <w:rPr>
          <w:rFonts w:ascii="Arial" w:eastAsia="Arial" w:hAnsi="Arial" w:cs="Arial"/>
          <w:sz w:val="22"/>
          <w:szCs w:val="22"/>
        </w:rPr>
        <w:tab/>
        <w:t>BCS = Weight (mg)/Length (mm)</w:t>
      </w:r>
      <w:r w:rsidRPr="00E61317">
        <w:rPr>
          <w:rFonts w:ascii="Arial" w:eastAsia="Arial" w:hAnsi="Arial" w:cs="Arial"/>
          <w:sz w:val="22"/>
          <w:szCs w:val="22"/>
          <w:vertAlign w:val="superscript"/>
        </w:rPr>
        <w:t>3</w:t>
      </w:r>
      <w:r w:rsidRPr="00F16347">
        <w:rPr>
          <w:rFonts w:ascii="Arial" w:eastAsia="Arial" w:hAnsi="Arial" w:cs="Arial"/>
          <w:sz w:val="22"/>
          <w:szCs w:val="22"/>
        </w:rPr>
        <w:t xml:space="preserve"> x 100</w:t>
      </w:r>
    </w:p>
    <w:p w14:paraId="2A2EDD58" w14:textId="25186210" w:rsidR="00977EFF" w:rsidRPr="00F16347" w:rsidRDefault="00977EFF" w:rsidP="00F16347">
      <w:pPr>
        <w:spacing w:line="360" w:lineRule="auto"/>
        <w:rPr>
          <w:rFonts w:ascii="Arial" w:eastAsia="Arial" w:hAnsi="Arial" w:cs="Arial"/>
          <w:sz w:val="22"/>
          <w:szCs w:val="22"/>
        </w:rPr>
      </w:pPr>
    </w:p>
    <w:p w14:paraId="3376D276" w14:textId="06D41720" w:rsidR="00977EFF" w:rsidRPr="00F16347" w:rsidRDefault="7593FD0B" w:rsidP="00F16347">
      <w:pPr>
        <w:spacing w:line="360" w:lineRule="auto"/>
        <w:rPr>
          <w:ins w:id="193" w:author="Kent, Michael" w:date="2022-12-08T13:19:00Z"/>
          <w:rFonts w:ascii="Arial" w:eastAsia="Arial" w:hAnsi="Arial" w:cs="Arial"/>
          <w:b/>
          <w:bCs/>
          <w:sz w:val="22"/>
          <w:szCs w:val="22"/>
        </w:rPr>
      </w:pPr>
      <w:commentRangeStart w:id="194"/>
      <w:r w:rsidRPr="00F16347">
        <w:rPr>
          <w:rFonts w:ascii="Arial" w:eastAsia="Arial" w:hAnsi="Arial" w:cs="Arial"/>
          <w:b/>
          <w:bCs/>
          <w:sz w:val="22"/>
          <w:szCs w:val="22"/>
        </w:rPr>
        <w:t>Histopathology</w:t>
      </w:r>
      <w:commentRangeEnd w:id="194"/>
      <w:r w:rsidR="005F6757">
        <w:rPr>
          <w:rStyle w:val="CommentReference"/>
        </w:rPr>
        <w:commentReference w:id="194"/>
      </w:r>
    </w:p>
    <w:p w14:paraId="2D483F98" w14:textId="371C7900" w:rsidR="00977EFF"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w:t>
      </w:r>
      <w:ins w:id="195" w:author="Kent, Michael" w:date="2022-12-23T09:36:00Z">
        <w:r w:rsidR="00981956">
          <w:rPr>
            <w:rFonts w:ascii="Arial" w:eastAsia="Arial" w:hAnsi="Arial" w:cs="Arial"/>
            <w:sz w:val="22"/>
            <w:szCs w:val="22"/>
          </w:rPr>
          <w:t xml:space="preserve">euthanized by hypothermia </w:t>
        </w:r>
      </w:ins>
      <w:r w:rsidRPr="00F16347">
        <w:rPr>
          <w:rFonts w:ascii="Arial" w:eastAsia="Arial" w:hAnsi="Arial" w:cs="Arial"/>
          <w:sz w:val="22"/>
          <w:szCs w:val="22"/>
        </w:rPr>
        <w:t>preserved in Dietrich’s solution, processed, and slides stained with Kinyoun’s acid-fast</w:t>
      </w:r>
      <w:r w:rsidR="009E38DA">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{"citationID":"YxjdlAdW","properties":{"formattedCitation":"\\super 37\\nosupersub{}","plainCitation":"37","noteIndex":0},"citationItems":[{"id":7971,"uris":["http://zotero.org/users/5603014/items/KQJ58QQS"],"itemData":{"id":7971,"type":"article-journal","abstract":"Because of the relative ease of embryonic manipulation and observation, the ability to produce a great number of genetic mutations, efﬁcient screening methods, and the continued advance of molecular genetic tools, such as the progress in sequencing and mapping of the zebraﬁsh genome, the use of zebraﬁsh (Danio rerio) as a biomedical model organism continues to expand. However, studies involving zebraﬁsh husbandry and veterinary care struggle to keep pace with scientiﬁc progress. This article outlines some of the current, acceptable methods for providing anesthesia and euthanasia and provides some examples of how performance-based approaches can be used to advance the relatively limited number of anesthetic and euthanizing techniques available for zebraﬁsh.","container-title":"ILAR Journal","DOI":"10.1093/ilar.53.2.192","ISSN":"1084-2020","issue":"2","journalAbbreviation":"ILAR Journal","language":"en","page":"192-204","source":"DOI.org (Crossref)","title":"Anesthesia and Euthanasia in Zebrafish","volume":"53","author":[{"family":"Matthews","given":"M."},{"family":"Varga","given":"Z. M."}],"issued":{"date-parts":[["2012",6,1]]},"citation-key":"matthews2012"}}],"schema":"https://github.com/citation-style-language/schema/raw/master/csl-citation.json"} </w:instrText>
      </w:r>
      <w:r w:rsidR="009E38DA">
        <w:rPr>
          <w:rFonts w:ascii="Arial" w:eastAsia="Arial" w:hAnsi="Arial" w:cs="Arial"/>
          <w:sz w:val="22"/>
          <w:szCs w:val="22"/>
        </w:rPr>
        <w:fldChar w:fldCharType="separate"/>
      </w:r>
      <w:r w:rsidR="004258CD" w:rsidRPr="004258CD">
        <w:rPr>
          <w:rFonts w:ascii="Arial" w:hAnsi="Arial" w:cs="Arial"/>
          <w:sz w:val="22"/>
          <w:vertAlign w:val="superscript"/>
        </w:rPr>
        <w:t>37</w:t>
      </w:r>
      <w:r w:rsidR="009E38DA">
        <w:rPr>
          <w:rFonts w:ascii="Arial" w:eastAsia="Arial" w:hAnsi="Arial" w:cs="Arial"/>
          <w:sz w:val="22"/>
          <w:szCs w:val="22"/>
        </w:rPr>
        <w:fldChar w:fldCharType="end"/>
      </w:r>
      <w:r w:rsidRPr="00F16347">
        <w:rPr>
          <w:rFonts w:ascii="Arial" w:eastAsia="Arial" w:hAnsi="Arial" w:cs="Arial"/>
          <w:sz w:val="22"/>
          <w:szCs w:val="22"/>
        </w:rPr>
        <w:t>.</w:t>
      </w:r>
      <w:r w:rsidR="00335232" w:rsidRPr="00F16347">
        <w:rPr>
          <w:rFonts w:ascii="Arial" w:eastAsia="Arial" w:hAnsi="Arial" w:cs="Arial"/>
          <w:sz w:val="22"/>
          <w:szCs w:val="22"/>
        </w:rPr>
        <w:t xml:space="preserve"> Fish were processed into mid-sagittal sections as </w:t>
      </w:r>
      <w:r w:rsidR="009E38DA">
        <w:rPr>
          <w:rFonts w:ascii="Arial" w:eastAsia="Arial" w:hAnsi="Arial" w:cs="Arial"/>
          <w:sz w:val="22"/>
          <w:szCs w:val="22"/>
        </w:rPr>
        <w:t xml:space="preserve">previously </w:t>
      </w:r>
      <w:r w:rsidR="00335232" w:rsidRPr="00F16347">
        <w:rPr>
          <w:rFonts w:ascii="Arial" w:eastAsia="Arial" w:hAnsi="Arial" w:cs="Arial"/>
          <w:sz w:val="22"/>
          <w:szCs w:val="22"/>
        </w:rPr>
        <w:t>described</w:t>
      </w:r>
      <w:r w:rsidR="009E38DA">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{"citationID":"gWobVXT8","properties":{"formattedCitation":"\\super 38\\nosupersub{}","plainCitation":"38","noteIndex":0},"citationItems":[{"id":7615,"uris":["http://zotero.org/users/5603014/items/Z5YUTN4R"],"itemData":{"id":7615,"type":"chapter","abstract":"Zebrafish are small fish that live in small aquaria, which provides both advantages and challenges for pathogen monitoring and diagnostics. Fish are intimately linked to their aquatic environment, and hence, suboptimal water quality parameters or the presence of toxicants are important causes of disease in zebrafish. Therefore, evaluation of water quality is central to a disease investigation and health monitoring. Histopathology is often the primary or first-line diagnostic test for zebrafish. A major strength of histopathology is that it facilitates the documentation of changes in a variety of tissues and organs with no a priori assumptions relating to a specific disease, and the small size of the fish allows for examination of essentially all organs on one slide using sagittal sections of whole fish. Immunohistochemistry has been utilized in diagnostics. However, most antibodies were created to mammal antigens, and thus, results should be interpreted with caution. PCR tests have been developed for important zebrafish bacteria and parasites, and these are used for evaluating fish tissues as well as environmental samples (e.g., water, feces). Whereas commonly used in food fish aquaculture, therapeutants are rarely used with zebrafish. Examples include oral treatments for nematodes and mycobacteria and drugs delivered in the water for external parasitic infections and intestinal nematodes. Laboratory veterinarians have new opportunities and challenges with the increased use of laboratory zebrafish. When compared with rodents, disease diagnosis and management of aquatic species requires a different approach due to their housing environment. As fish live in water, they are intimately affected by inappropriate water quality parameters. Moreover, the transmission of waterborne pathogens between tanks may be a serious problem with recirculating water systems. Because of the unique housing environment of aquatic species, disease evaluation should always include a thorough history, a review of environmental parameters (i.e., water quality, light cycles, vibrations/noise), as well as diagnostic testing. In this chapter, we will review disease diagnosis utilizing both live animal and environmental samples and options for treatment of disease.","collection-title":"American College of Laboratory Animal Medicine","container-title":"The Zebrafish in Biomedical Research","ISBN":"978-0-12-812431-4","language":"en","note":"DOI: 10.1016/B978-0-12-812431-4.00044-0","page":"547-556","publisher":"Academic Press","source":"ScienceDirect","title":"Chapter 44 - Special Procedures for Zebrafish Diagnostics","URL":"https://www.sciencedirect.com/science/article/pii/B9780128124314000440","author":[{"family":"Kent","given":"Michael L."},{"family":"Murray","given":"Katrina N."},{"family":"Fischer","given":"Kay"},{"family":"Löhr","given":"Christiana"},{"family":"Mulrooney","given":"Donna"},{"family":"Sanders","given":"Justin L."}],"editor":[{"family":"Cartner","given":"Samuel C."},{"family":"Eisen","given":"Judith S."},{"family":"Farmer","given":"Susan C."},{"family":"Guillemin","given":"Karen J."},{"family":"Kent","given":"Michael L."},{"family":"Sanders","given":"George E."}],"accessed":{"date-parts":[["2022",12,20]]},"issued":{"date-parts":[["2020",1,1]]},"citation-key":"kent2020"}}],"schema":"https://github.com/citation-style-language/schema/raw/master/csl-citation.json"} </w:instrText>
      </w:r>
      <w:r w:rsidR="009E38DA">
        <w:rPr>
          <w:rFonts w:ascii="Arial" w:eastAsia="Arial" w:hAnsi="Arial" w:cs="Arial"/>
          <w:sz w:val="22"/>
          <w:szCs w:val="22"/>
        </w:rPr>
        <w:fldChar w:fldCharType="separate"/>
      </w:r>
      <w:r w:rsidR="004258CD" w:rsidRPr="004258CD">
        <w:rPr>
          <w:rFonts w:ascii="Arial" w:hAnsi="Arial" w:cs="Arial"/>
          <w:sz w:val="22"/>
          <w:vertAlign w:val="superscript"/>
        </w:rPr>
        <w:t>38</w:t>
      </w:r>
      <w:r w:rsidR="009E38DA">
        <w:rPr>
          <w:rFonts w:ascii="Arial" w:eastAsia="Arial" w:hAnsi="Arial" w:cs="Arial"/>
          <w:sz w:val="22"/>
          <w:szCs w:val="22"/>
        </w:rPr>
        <w:fldChar w:fldCharType="end"/>
      </w:r>
      <w:r w:rsidR="007827A4">
        <w:rPr>
          <w:rFonts w:ascii="Arial" w:eastAsia="Arial" w:hAnsi="Arial" w:cs="Arial"/>
          <w:sz w:val="22"/>
          <w:szCs w:val="22"/>
        </w:rPr>
        <w:t>.</w:t>
      </w:r>
      <w:r w:rsidR="00335232" w:rsidRPr="00F16347">
        <w:rPr>
          <w:rFonts w:ascii="Arial" w:eastAsia="Arial" w:hAnsi="Arial" w:cs="Arial"/>
          <w:sz w:val="22"/>
          <w:szCs w:val="22"/>
        </w:rPr>
        <w:t xml:space="preserve"> </w:t>
      </w:r>
      <w:r w:rsidR="007827A4">
        <w:rPr>
          <w:rFonts w:ascii="Arial" w:eastAsia="Arial" w:hAnsi="Arial" w:cs="Arial"/>
          <w:sz w:val="22"/>
          <w:szCs w:val="22"/>
        </w:rPr>
        <w:t>Infection in f</w:t>
      </w:r>
      <w:r w:rsidR="00335232" w:rsidRPr="00F16347">
        <w:rPr>
          <w:rFonts w:ascii="Arial" w:eastAsia="Arial" w:hAnsi="Arial" w:cs="Arial"/>
          <w:sz w:val="22"/>
          <w:szCs w:val="22"/>
        </w:rPr>
        <w:t>ish were scored as positive when acid fast bacilli</w:t>
      </w:r>
      <w:del w:id="196" w:author="Kent, Michael" w:date="2022-12-21T10:44:00Z">
        <w:r w:rsidR="00335232" w:rsidRPr="00F16347" w:rsidDel="004C46C0">
          <w:rPr>
            <w:rFonts w:ascii="Arial" w:eastAsia="Arial" w:hAnsi="Arial" w:cs="Arial"/>
            <w:sz w:val="22"/>
            <w:szCs w:val="22"/>
          </w:rPr>
          <w:delText>s</w:delText>
        </w:r>
      </w:del>
      <w:r w:rsidR="00335232" w:rsidRPr="00F16347">
        <w:rPr>
          <w:rFonts w:ascii="Arial" w:eastAsia="Arial" w:hAnsi="Arial" w:cs="Arial"/>
          <w:sz w:val="22"/>
          <w:szCs w:val="22"/>
        </w:rPr>
        <w:t xml:space="preserve"> were observed in </w:t>
      </w:r>
      <w:ins w:id="197" w:author="Kent, Michael" w:date="2022-12-21T10:44:00Z">
        <w:r w:rsidR="004C46C0">
          <w:rPr>
            <w:rFonts w:ascii="Arial" w:eastAsia="Arial" w:hAnsi="Arial" w:cs="Arial"/>
            <w:sz w:val="22"/>
            <w:szCs w:val="22"/>
          </w:rPr>
          <w:t>extra-intestinal organs</w:t>
        </w:r>
      </w:ins>
      <w:del w:id="198" w:author="Kent, Michael" w:date="2022-12-21T10:44:00Z">
        <w:r w:rsidR="00335232" w:rsidRPr="00F16347" w:rsidDel="004C46C0">
          <w:rPr>
            <w:rFonts w:ascii="Arial" w:eastAsia="Arial" w:hAnsi="Arial" w:cs="Arial"/>
            <w:sz w:val="22"/>
            <w:szCs w:val="22"/>
          </w:rPr>
          <w:delText>tissues</w:delText>
        </w:r>
      </w:del>
      <w:r w:rsidR="007827A4">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{"citationID":"3lZi0TqZ","properties":{"formattedCitation":"\\super 38\\nosupersub{}","plainCitation":"38","noteIndex":0},"citationItems":[{"id":7615,"uris":["http://zotero.org/users/5603014/items/Z5YUTN4R"],"itemData":{"id":7615,"type":"chapter","abstract":"Zebrafish are small fish that live in small aquaria, which provides both advantages and challenges for pathogen monitoring and diagnostics. Fish are intimately linked to their aquatic environment, and hence, suboptimal water quality parameters or the presence of toxicants are important causes of disease in zebrafish. Therefore, evaluation of water quality is central to a disease investigation and health monitoring. Histopathology is often the primary or first-line diagnostic test for zebrafish. A major strength of histopathology is that it facilitates the documentation of changes in a variety of tissues and organs with no a priori assumptions relating to a specific disease, and the small size of the fish allows for examination of essentially all organs on one slide using sagittal sections of whole fish. Immunohistochemistry has been utilized in diagnostics. However, most antibodies were created to mammal antigens, and thus, results should be interpreted with caution. PCR tests have been developed for important zebrafish bacteria and parasites, and these are used for evaluating fish tissues as well as environmental samples (e.g., water, feces). Whereas commonly used in food fish aquaculture, therapeutants are rarely used with zebrafish. Examples include oral treatments for nematodes and mycobacteria and drugs delivered in the water for external parasitic infections and intestinal nematodes. Laboratory veterinarians have new opportunities and challenges with the increased use of laboratory zebrafish. When compared with rodents, disease diagnosis and management of aquatic species requires a different approach due to their housing environment. As fish live in water, they are intimately affected by inappropriate water quality parameters. Moreover, the transmission of waterborne pathogens between tanks may be a serious problem with recirculating water systems. Because of the unique housing environment of aquatic species, disease evaluation should always include a thorough history, a review of environmental parameters (i.e., water quality, light cycles, vibrations/noise), as well as diagnostic testing. In this chapter, we will review disease diagnosis utilizing both live animal and environmental samples and options for treatment of disease.","collection-title":"American College of Laboratory Animal Medicine","container-title":"The Zebrafish in Biomedical Research","ISBN":"978-0-12-812431-4","language":"en","note":"DOI: 10.1016/B978-0-12-812431-4.00044-0","page":"547-556","publisher":"Academic Press","source":"ScienceDirect","title":"Chapter 44 - Special Procedures for Zebrafish Diagnostics","URL":"https://www.sciencedirect.com/science/article/pii/B9780128124314000440","author":[{"family":"Kent","given":"Michael L."},{"family":"Murray","given":"Katrina N."},{"family":"Fischer","given":"Kay"},{"family":"Löhr","given":"Christiana"},{"family":"Mulrooney","given":"Donna"},{"family":"Sanders","given":"Justin L."}],"editor":[{"family":"Cartner","given":"Samuel C."},{"family":"Eisen","given":"Judith S."},{"family":"Farmer","given":"Susan C."},{"family":"Guillemin","given":"Karen J."},{"family":"Kent","given":"Michael L."},{"family":"Sanders","given":"George E."}],"accessed":{"date-parts":[["2022",12,20]]},"issued":{"date-parts":[["2020",1,1]]},"citation-key":"kent2020"},"locator":"44"}],"schema":"https://github.com/citation-style-language/schema/raw/master/csl-citation.json"} </w:instrText>
      </w:r>
      <w:r w:rsidR="007827A4">
        <w:rPr>
          <w:rFonts w:ascii="Arial" w:eastAsia="Arial" w:hAnsi="Arial" w:cs="Arial"/>
          <w:sz w:val="22"/>
          <w:szCs w:val="22"/>
        </w:rPr>
        <w:fldChar w:fldCharType="separate"/>
      </w:r>
      <w:r w:rsidR="004258CD" w:rsidRPr="004258CD">
        <w:rPr>
          <w:rFonts w:ascii="Arial" w:hAnsi="Arial" w:cs="Arial"/>
          <w:sz w:val="22"/>
          <w:vertAlign w:val="superscript"/>
        </w:rPr>
        <w:t>38</w:t>
      </w:r>
      <w:r w:rsidR="007827A4">
        <w:rPr>
          <w:rFonts w:ascii="Arial" w:eastAsia="Arial" w:hAnsi="Arial" w:cs="Arial"/>
          <w:sz w:val="22"/>
          <w:szCs w:val="22"/>
        </w:rPr>
        <w:fldChar w:fldCharType="end"/>
      </w:r>
      <w:r w:rsidR="00335232" w:rsidRPr="00F16347">
        <w:rPr>
          <w:rFonts w:ascii="Arial" w:eastAsia="Arial" w:hAnsi="Arial" w:cs="Arial"/>
          <w:sz w:val="22"/>
          <w:szCs w:val="22"/>
        </w:rPr>
        <w:t xml:space="preserve">. </w:t>
      </w:r>
      <w:r w:rsidR="00E13506">
        <w:rPr>
          <w:rFonts w:ascii="Arial" w:eastAsia="Arial" w:hAnsi="Arial" w:cs="Arial"/>
          <w:sz w:val="22"/>
          <w:szCs w:val="22"/>
        </w:rPr>
        <w:t xml:space="preserve">A </w:t>
      </w:r>
      <w:r w:rsidR="00F224BF">
        <w:rPr>
          <w:rFonts w:ascii="Arial" w:eastAsia="Arial" w:hAnsi="Arial" w:cs="Arial"/>
          <w:sz w:val="22"/>
          <w:szCs w:val="22"/>
        </w:rPr>
        <w:t>Chi-square test was used to compare positive and negative infections between fish fed each diet.</w:t>
      </w:r>
    </w:p>
    <w:p w14:paraId="19674F04" w14:textId="11EEC9C7" w:rsidR="00977EFF" w:rsidRPr="00F16347" w:rsidRDefault="00977EFF" w:rsidP="007827A4">
      <w:pPr>
        <w:spacing w:line="360" w:lineRule="auto"/>
        <w:rPr>
          <w:rFonts w:ascii="Arial" w:eastAsia="Arial" w:hAnsi="Arial" w:cs="Arial"/>
          <w:sz w:val="22"/>
          <w:szCs w:val="22"/>
        </w:rPr>
      </w:pPr>
    </w:p>
    <w:p w14:paraId="10BF896C" w14:textId="602B979D" w:rsidR="00977EFF" w:rsidRPr="00F16347" w:rsidRDefault="7593FD0B" w:rsidP="007827A4">
      <w:pPr>
        <w:spacing w:line="360" w:lineRule="auto"/>
        <w:rPr>
          <w:rFonts w:ascii="Arial" w:eastAsia="Arial" w:hAnsi="Arial" w:cs="Arial"/>
          <w:b/>
          <w:bCs/>
          <w:sz w:val="22"/>
          <w:szCs w:val="22"/>
        </w:rPr>
      </w:pPr>
      <w:r w:rsidRPr="00F16347">
        <w:rPr>
          <w:rFonts w:ascii="Arial" w:eastAsia="Arial" w:hAnsi="Arial" w:cs="Arial"/>
          <w:b/>
          <w:bCs/>
          <w:sz w:val="22"/>
          <w:szCs w:val="22"/>
        </w:rPr>
        <w:t>Fecal Collection</w:t>
      </w:r>
    </w:p>
    <w:p w14:paraId="48A44255" w14:textId="6F3704B8" w:rsidR="00977EFF" w:rsidRPr="00F16347" w:rsidRDefault="00F16347" w:rsidP="007827A4">
      <w:pPr>
        <w:spacing w:line="360" w:lineRule="auto"/>
        <w:rPr>
          <w:rFonts w:ascii="Arial" w:eastAsia="Arial" w:hAnsi="Arial" w:cs="Arial"/>
          <w:sz w:val="22"/>
          <w:szCs w:val="22"/>
        </w:rPr>
      </w:pPr>
      <w:r>
        <w:rPr>
          <w:rFonts w:ascii="Arial" w:eastAsia="Arial" w:hAnsi="Arial" w:cs="Arial"/>
          <w:sz w:val="22"/>
          <w:szCs w:val="22"/>
        </w:rPr>
        <w:t>Five fish from each tank at 4- and 7-m</w:t>
      </w:r>
      <w:r w:rsidR="00AB2A16">
        <w:rPr>
          <w:rFonts w:ascii="Arial" w:eastAsia="Arial" w:hAnsi="Arial" w:cs="Arial"/>
          <w:sz w:val="22"/>
          <w:szCs w:val="22"/>
        </w:rPr>
        <w:t>onths post fertilization sampling time points</w:t>
      </w:r>
      <w:r>
        <w:rPr>
          <w:rFonts w:ascii="Arial" w:eastAsia="Arial" w:hAnsi="Arial" w:cs="Arial"/>
          <w:sz w:val="22"/>
          <w:szCs w:val="22"/>
        </w:rPr>
        <w:t xml:space="preserve"> were randomly selected for fecal sampling. </w:t>
      </w:r>
      <w:r w:rsidR="7593FD0B" w:rsidRPr="00F16347">
        <w:rPr>
          <w:rFonts w:ascii="Arial" w:eastAsia="Arial" w:hAnsi="Arial" w:cs="Arial"/>
          <w:sz w:val="22"/>
          <w:szCs w:val="22"/>
        </w:rPr>
        <w:t>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were left to defecate overnight and all feces present were collected from each tank the following morning. Fecal samples were immediately snap frozen on dry ice and stored at -80 ˚C until processing.</w:t>
      </w:r>
    </w:p>
    <w:p w14:paraId="2B5790E2" w14:textId="6DB5EBEB" w:rsidR="00191E2D" w:rsidRPr="00F16347" w:rsidRDefault="00191E2D" w:rsidP="007827A4">
      <w:pPr>
        <w:spacing w:line="360" w:lineRule="auto"/>
        <w:rPr>
          <w:rFonts w:ascii="Arial" w:eastAsia="Arial" w:hAnsi="Arial" w:cs="Arial"/>
          <w:sz w:val="22"/>
          <w:szCs w:val="22"/>
        </w:rPr>
      </w:pPr>
    </w:p>
    <w:p w14:paraId="77288EB4" w14:textId="17B3731B" w:rsidR="00977EFF" w:rsidRPr="00F16347" w:rsidRDefault="7593FD0B" w:rsidP="007827A4">
      <w:pPr>
        <w:spacing w:line="360" w:lineRule="auto"/>
        <w:rPr>
          <w:rFonts w:ascii="Arial" w:eastAsia="Arial" w:hAnsi="Arial" w:cs="Arial"/>
          <w:b/>
          <w:bCs/>
          <w:sz w:val="22"/>
          <w:szCs w:val="22"/>
        </w:rPr>
      </w:pPr>
      <w:commentRangeStart w:id="199"/>
      <w:r w:rsidRPr="00F16347">
        <w:rPr>
          <w:rFonts w:ascii="Arial" w:eastAsia="Arial" w:hAnsi="Arial" w:cs="Arial"/>
          <w:b/>
          <w:bCs/>
          <w:sz w:val="22"/>
          <w:szCs w:val="22"/>
        </w:rPr>
        <w:t>16S Sequencing</w:t>
      </w:r>
      <w:commentRangeEnd w:id="199"/>
      <w:r w:rsidR="005F6757">
        <w:rPr>
          <w:rStyle w:val="CommentReference"/>
        </w:rPr>
        <w:commentReference w:id="199"/>
      </w:r>
    </w:p>
    <w:p w14:paraId="5D3A7613" w14:textId="45214489"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 xml:space="preserve">Microbial DNA was extracted from zebrafish fecal samples and 16S rRNA gene sequence libraries were produced and analyzed following established approaches (Kundu et al., 2021). Briefly, the DNeasy PowerSoil Pro DNA kits (Qiagen) were used to extract and purify DNA. The V4 region of the 16S rRNA gene was PCR amplified using the Earth Microbiome Project 16S index primers and protocols (Walters et al., 2016). PCR products were visualized on a 1.5% agarose gel and quantified on a Qubit 2.0 (Thermofisher Scientific) using the Qubit dsDNA HS Assay. One hundred ng of each PCR sample was pooled, cleaned using the QIAquick PCR Purification Kit (Qiagen), and quality was verified on the Agilent TapeStation 4200. The prepared library </w:t>
      </w:r>
      <w:r w:rsidRPr="00F16347">
        <w:rPr>
          <w:rFonts w:ascii="Arial" w:eastAsia="Arial" w:hAnsi="Arial" w:cs="Arial"/>
          <w:sz w:val="22"/>
          <w:szCs w:val="22"/>
        </w:rPr>
        <w:lastRenderedPageBreak/>
        <w:t>was submitted to the Oregon State University Center for Quantitative Life Sciences (CQLS) for 300 bp paired-end sequencing on an Illumina MiSeq System (RRID:SCR_016379).</w:t>
      </w:r>
    </w:p>
    <w:p w14:paraId="284F07F9" w14:textId="2A20B77D" w:rsidR="00977EFF" w:rsidRPr="00F16347" w:rsidRDefault="00977EFF" w:rsidP="007827A4">
      <w:pPr>
        <w:spacing w:line="360" w:lineRule="auto"/>
        <w:rPr>
          <w:rFonts w:ascii="Arial" w:eastAsia="Arial" w:hAnsi="Arial" w:cs="Arial"/>
          <w:sz w:val="22"/>
          <w:szCs w:val="22"/>
        </w:rPr>
      </w:pPr>
    </w:p>
    <w:p w14:paraId="442C02C3" w14:textId="0F17CEA7" w:rsidR="00977EFF" w:rsidRPr="00F16347" w:rsidRDefault="7593FD0B" w:rsidP="007827A4">
      <w:pPr>
        <w:spacing w:line="360" w:lineRule="auto"/>
        <w:rPr>
          <w:rFonts w:ascii="Arial" w:eastAsia="Arial" w:hAnsi="Arial" w:cs="Arial"/>
          <w:b/>
          <w:bCs/>
          <w:sz w:val="22"/>
          <w:szCs w:val="22"/>
        </w:rPr>
      </w:pPr>
      <w:commentRangeStart w:id="200"/>
      <w:r w:rsidRPr="00F16347">
        <w:rPr>
          <w:rFonts w:ascii="Arial" w:eastAsia="Arial" w:hAnsi="Arial" w:cs="Arial"/>
          <w:b/>
          <w:bCs/>
          <w:sz w:val="22"/>
          <w:szCs w:val="22"/>
        </w:rPr>
        <w:t>Analysis</w:t>
      </w:r>
      <w:commentRangeEnd w:id="200"/>
      <w:r w:rsidR="00977EFF" w:rsidRPr="00F16347">
        <w:rPr>
          <w:rStyle w:val="CommentReference"/>
          <w:rFonts w:ascii="Arial" w:hAnsi="Arial" w:cs="Arial"/>
          <w:sz w:val="22"/>
          <w:szCs w:val="22"/>
        </w:rPr>
        <w:commentReference w:id="200"/>
      </w:r>
    </w:p>
    <w:p w14:paraId="1F5F9B76" w14:textId="31DBC516" w:rsidR="00977EFF" w:rsidRPr="00F16347" w:rsidRDefault="00977EFF" w:rsidP="007827A4">
      <w:pPr>
        <w:spacing w:line="360" w:lineRule="auto"/>
        <w:rPr>
          <w:rFonts w:ascii="Arial" w:eastAsia="Arial" w:hAnsi="Arial" w:cs="Arial"/>
          <w:sz w:val="22"/>
          <w:szCs w:val="22"/>
        </w:rPr>
      </w:pPr>
    </w:p>
    <w:p w14:paraId="5724BC90" w14:textId="098F9D87"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All microbiome DNA sequence analyses and visualizations were conducted in R (v 4.2.1</w:t>
      </w:r>
      <w:r w:rsidR="00DB1C90">
        <w:rPr>
          <w:rFonts w:ascii="Arial" w:eastAsia="Arial" w:hAnsi="Arial" w:cs="Arial"/>
          <w:sz w:val="22"/>
          <w:szCs w:val="22"/>
        </w:rPr>
        <w:t>;</w:t>
      </w:r>
      <w:r w:rsidR="00C2190C">
        <w:rPr>
          <w:rFonts w:ascii="Arial" w:eastAsia="Arial" w:hAnsi="Arial" w:cs="Arial"/>
          <w:sz w:val="22"/>
          <w:szCs w:val="22"/>
        </w:rPr>
        <w:t xml:space="preserve"> R Core Team</w:t>
      </w:r>
      <w:r w:rsidR="00DB1C90">
        <w:rPr>
          <w:rFonts w:ascii="Arial" w:eastAsia="Arial" w:hAnsi="Arial" w:cs="Arial"/>
          <w:sz w:val="22"/>
          <w:szCs w:val="22"/>
        </w:rPr>
        <w:t xml:space="preserve"> 2022</w:t>
      </w:r>
      <w:r w:rsidRPr="00F16347">
        <w:rPr>
          <w:rFonts w:ascii="Arial" w:eastAsia="Arial" w:hAnsi="Arial" w:cs="Arial"/>
          <w:sz w:val="22"/>
          <w:szCs w:val="22"/>
        </w:rPr>
        <w:t>). Fastq files were processed in using the DADA2 R package (v 1.18.0). Briefly, forward and reverse reads were trimmed at 2</w:t>
      </w:r>
      <w:r w:rsidR="00E7161E" w:rsidRPr="00F16347">
        <w:rPr>
          <w:rFonts w:ascii="Arial" w:eastAsia="Arial" w:hAnsi="Arial" w:cs="Arial"/>
          <w:sz w:val="22"/>
          <w:szCs w:val="22"/>
        </w:rPr>
        <w:t>5</w:t>
      </w:r>
      <w:r w:rsidRPr="00F16347">
        <w:rPr>
          <w:rFonts w:ascii="Arial" w:eastAsia="Arial" w:hAnsi="Arial" w:cs="Arial"/>
          <w:sz w:val="22"/>
          <w:szCs w:val="22"/>
        </w:rPr>
        <w:t>0 and 2</w:t>
      </w:r>
      <w:r w:rsidR="00E7161E" w:rsidRPr="00F16347">
        <w:rPr>
          <w:rFonts w:ascii="Arial" w:eastAsia="Arial" w:hAnsi="Arial" w:cs="Arial"/>
          <w:sz w:val="22"/>
          <w:szCs w:val="22"/>
        </w:rPr>
        <w:t>25</w:t>
      </w:r>
      <w:r w:rsidRPr="00F16347">
        <w:rPr>
          <w:rFonts w:ascii="Arial" w:eastAsia="Arial" w:hAnsi="Arial" w:cs="Arial"/>
          <w:sz w:val="22"/>
          <w:szCs w:val="22"/>
        </w:rPr>
        <w:t xml:space="preserve"> bp, respectively, subsequently merged into contigs, and subject to amplicon sequence variant (ASV) identification. ASVs unannotated at the Phylum level were removed to result in </w:t>
      </w:r>
      <w:commentRangeStart w:id="201"/>
      <w:r w:rsidRPr="00F16347">
        <w:rPr>
          <w:rFonts w:ascii="Arial" w:eastAsia="Arial" w:hAnsi="Arial" w:cs="Arial"/>
          <w:sz w:val="22"/>
          <w:szCs w:val="22"/>
        </w:rPr>
        <w:t xml:space="preserve">292 </w:t>
      </w:r>
      <w:commentRangeEnd w:id="201"/>
      <w:r w:rsidR="00F224BF">
        <w:rPr>
          <w:rStyle w:val="CommentReference"/>
        </w:rPr>
        <w:commentReference w:id="201"/>
      </w:r>
      <w:r w:rsidRPr="00F16347">
        <w:rPr>
          <w:rFonts w:ascii="Arial" w:eastAsia="Arial" w:hAnsi="Arial" w:cs="Arial"/>
          <w:sz w:val="22"/>
          <w:szCs w:val="22"/>
        </w:rPr>
        <w:t xml:space="preserve">remaining detected ASVs. </w:t>
      </w:r>
      <w:r w:rsidRPr="00F16347">
        <w:rPr>
          <w:rFonts w:ascii="Arial" w:eastAsia="Arial" w:hAnsi="Arial" w:cs="Arial"/>
          <w:color w:val="000000" w:themeColor="text1"/>
          <w:sz w:val="22"/>
          <w:szCs w:val="22"/>
        </w:rPr>
        <w:t>We used Wilcoxon Signed-Ranks Tests to identify parameters that best explained the variation in weight and body condition score</w:t>
      </w:r>
      <w:commentRangeStart w:id="202"/>
      <w:commentRangeEnd w:id="202"/>
      <w:r w:rsidR="00977EFF" w:rsidRPr="00F16347">
        <w:rPr>
          <w:rStyle w:val="CommentReference"/>
          <w:rFonts w:ascii="Arial" w:hAnsi="Arial" w:cs="Arial"/>
          <w:sz w:val="22"/>
          <w:szCs w:val="22"/>
        </w:rPr>
        <w:commentReference w:id="202"/>
      </w:r>
      <w:r w:rsidRPr="00F16347">
        <w:rPr>
          <w:rFonts w:ascii="Arial" w:eastAsia="Arial" w:hAnsi="Arial" w:cs="Arial"/>
          <w:color w:val="000000" w:themeColor="text1"/>
          <w:sz w:val="22"/>
          <w:szCs w:val="22"/>
        </w:rPr>
        <w:t xml:space="preserve">s. </w:t>
      </w:r>
      <w:r w:rsidRPr="00F16347">
        <w:rPr>
          <w:rFonts w:ascii="Arial" w:eastAsia="Arial" w:hAnsi="Arial" w:cs="Arial"/>
          <w:sz w:val="22"/>
          <w:szCs w:val="22"/>
        </w:rPr>
        <w:t>Alpha-diversity was calculated using the estimate_richness function (Phyloseq v</w:t>
      </w:r>
      <w:r w:rsidR="00C2190C">
        <w:rPr>
          <w:rFonts w:ascii="Arial" w:eastAsia="Arial" w:hAnsi="Arial" w:cs="Arial"/>
          <w:sz w:val="22"/>
          <w:szCs w:val="22"/>
        </w:rPr>
        <w:t xml:space="preserve"> </w:t>
      </w:r>
      <w:r w:rsidRPr="00F16347">
        <w:rPr>
          <w:rFonts w:ascii="Arial" w:eastAsia="Arial" w:hAnsi="Arial" w:cs="Arial"/>
          <w:sz w:val="22"/>
          <w:szCs w:val="22"/>
        </w:rPr>
        <w:t>1.38.0) and transformed using Tukey’s Ladder of Powers</w:t>
      </w:r>
      <w:r w:rsidR="00C2190C">
        <w:rPr>
          <w:rFonts w:ascii="Arial" w:eastAsia="Arial" w:hAnsi="Arial" w:cs="Arial"/>
          <w:sz w:val="22"/>
          <w:szCs w:val="22"/>
        </w:rPr>
        <w:t xml:space="preserve"> using methods described previously</w:t>
      </w:r>
      <w:r w:rsidR="00C2190C">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{"citationID":"wMM4uAYA","properties":{"formattedCitation":"\\super 39\\nosupersub{}","plainCitation":"39","noteIndex":0},"citationItems":[{"id":7362,"uris":["http://zotero.org/users/5603014/items/VDHJFVWQ"],"itemData":{"id":7362,"type":"article-journal","abstract":"Epigenetic mechanisms occurring in the brain as well as alterations in the gut microbiome composition might contribute to Alzheimer’s disease (AD). Human amyloid precursor protein knock-in (KI) mice contain the Swedish and Iberian mutations (AppNL-F) or those two and also the Arctic mutation (AppNL-G-F). In this study, we assessed whether behavioral and cognitive performance in 6-month-old AppNL-F, AppNL-G-F, and C57BL/6J wild-type (WT) mice was associated with the gut microbiome, and whether the genotype modulates this association. The genotype effects observed in behavioral tests were test-dependent. The biodiversity and composition of the gut microbiome linked to various aspects of mouse behavioral and cognitive performance but differences in genotype modulated these relationships. These genotype-dependent associations include members of the Lachnospiraceae and Ruminococcaceae families. In a subset of female mice, we assessed DNA methylation in the hippocampus and investigated whether alterations in hippocampal DNA methylation were associated with the gut microbiome. Among other differentially methylated regions, we identified a 1 Kb region that overlapped ing 3′UTR of the Tomm40 gene and the promoter region of the Apoe gene that and was significantly more methylated in the hippocampus of AppNL-G-F than WT mice. The integrated gut microbiome hippocampal DNA methylation analysis revealed a positive relationship between amplicon sequence variants (ASVs) within the Lachnospiraceae family and methylation at the Apoe gene. Hence, these microbes may elicit an impact on AD-relevant behavioral and cognitive performance via epigenetic changes in AD-susceptibility genes in neural tissue or that such changes in the epigenome can elicit alterations in intestinal physiology that affect the growth of these taxa in the gut microbiome.","container-title":"Scientific Reports","DOI":"10.1038/s41598-021-83851-4","ISSN":"2045-2322","issue":"1","journalAbbreviation":"Sci Rep","language":"en","license":"2021 The Author(s)","note":"number: 1\npublisher: Nature Publishing Group","page":"4678","source":"www.nature.com","title":"Integrated analysis of behavioral, epigenetic, and gut microbiome analyses in AppNL-G-F, AppNL-F, and wild type mice","volume":"11","author":[{"family":"Kundu","given":"Payel"},{"family":"Torres","given":"Eileen Ruth S."},{"family":"Stagaman","given":"Keaton"},{"family":"Kasschau","given":"Kristin"},{"family":"Okhovat","given":"Mariam"},{"family":"Holden","given":"Sarah"},{"family":"Ward","given":"Samantha"},{"family":"Nevonen","given":"Kimberly A."},{"family":"Davis","given":"Brett A."},{"family":"Saito","given":"Takashi"},{"family":"Saido","given":"Takaomi C."},{"family":"Carbone","given":"Lucia"},{"family":"Sharpton","given":"Thomas J."},{"family":"Raber","given":"Jacob"}],"issued":{"date-parts":[["2021",2,25]]},"citation-key":"kundu2021"}}],"schema":"https://github.com/citation-style-language/schema/raw/master/csl-citation.json"} </w:instrText>
      </w:r>
      <w:r w:rsidR="00C2190C">
        <w:rPr>
          <w:rFonts w:ascii="Arial" w:eastAsia="Arial" w:hAnsi="Arial" w:cs="Arial"/>
          <w:sz w:val="22"/>
          <w:szCs w:val="22"/>
        </w:rPr>
        <w:fldChar w:fldCharType="separate"/>
      </w:r>
      <w:r w:rsidR="004258CD" w:rsidRPr="004258CD">
        <w:rPr>
          <w:rFonts w:ascii="Arial" w:hAnsi="Arial" w:cs="Arial"/>
          <w:sz w:val="22"/>
          <w:vertAlign w:val="superscript"/>
        </w:rPr>
        <w:t>39</w:t>
      </w:r>
      <w:r w:rsidR="00C2190C">
        <w:rPr>
          <w:rFonts w:ascii="Arial" w:eastAsia="Arial" w:hAnsi="Arial" w:cs="Arial"/>
          <w:sz w:val="22"/>
          <w:szCs w:val="22"/>
        </w:rPr>
        <w:fldChar w:fldCharType="end"/>
      </w:r>
      <w:r w:rsidRPr="00F16347">
        <w:rPr>
          <w:rFonts w:ascii="Arial" w:eastAsia="Arial" w:hAnsi="Arial" w:cs="Arial"/>
          <w:sz w:val="22"/>
          <w:szCs w:val="22"/>
        </w:rPr>
        <w:t>.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w:t>
      </w:r>
      <w:r w:rsidR="00C2190C">
        <w:rPr>
          <w:rFonts w:ascii="Arial" w:eastAsia="Arial" w:hAnsi="Arial" w:cs="Arial"/>
          <w:sz w:val="22"/>
          <w:szCs w:val="22"/>
        </w:rPr>
        <w:fldChar w:fldCharType="begin"/>
      </w:r>
      <w:r w:rsidR="004258CD">
        <w:rPr>
          <w:rFonts w:ascii="Arial" w:eastAsia="Arial" w:hAnsi="Arial" w:cs="Arial"/>
          <w:sz w:val="22"/>
          <w:szCs w:val="22"/>
        </w:rPr>
        <w:instrText xml:space="preserve"> ADDIN ZOTERO_ITEM CSL_CITATION {"citationID":"3sxqC3gx","properties":{"formattedCitation":"\\super 39\\nosupersub{}","plainCitation":"39","noteIndex":0},"citationItems":[{"id":7362,"uris":["http://zotero.org/users/5603014/items/VDHJFVWQ"],"itemData":{"id":7362,"type":"article-journal","abstract":"Epigenetic mechanisms occurring in the brain as well as alterations in the gut microbiome composition might contribute to Alzheimer’s disease (AD). Human amyloid precursor protein knock-in (KI) mice contain the Swedish and Iberian mutations (AppNL-F) or those two and also the Arctic mutation (AppNL-G-F). In this study, we assessed whether behavioral and cognitive performance in 6-month-old AppNL-F, AppNL-G-F, and C57BL/6J wild-type (WT) mice was associated with the gut microbiome, and whether the genotype modulates this association. The genotype effects observed in behavioral tests were test-dependent. The biodiversity and composition of the gut microbiome linked to various aspects of mouse behavioral and cognitive performance but differences in genotype modulated these relationships. These genotype-dependent associations include members of the Lachnospiraceae and Ruminococcaceae families. In a subset of female mice, we assessed DNA methylation in the hippocampus and investigated whether alterations in hippocampal DNA methylation were associated with the gut microbiome. Among other differentially methylated regions, we identified a 1 Kb region that overlapped ing 3′UTR of the Tomm40 gene and the promoter region of the Apoe gene that and was significantly more methylated in the hippocampus of AppNL-G-F than WT mice. The integrated gut microbiome hippocampal DNA methylation analysis revealed a positive relationship between amplicon sequence variants (ASVs) within the Lachnospiraceae family and methylation at the Apoe gene. Hence, these microbes may elicit an impact on AD-relevant behavioral and cognitive performance via epigenetic changes in AD-susceptibility genes in neural tissue or that such changes in the epigenome can elicit alterations in intestinal physiology that affect the growth of these taxa in the gut microbiome.","container-title":"Scientific Reports","DOI":"10.1038/s41598-021-83851-4","ISSN":"2045-2322","issue":"1","journalAbbreviation":"Sci Rep","language":"en","license":"2021 The Author(s)","note":"number: 1\npublisher: Nature Publishing Group","page":"4678","source":"www.nature.com","title":"Integrated analysis of behavioral, epigenetic, and gut microbiome analyses in AppNL-G-F, AppNL-F, and wild type mice","volume":"11","author":[{"family":"Kundu","given":"Payel"},{"family":"Torres","given":"Eileen Ruth S."},{"family":"Stagaman","given":"Keaton"},{"family":"Kasschau","given":"Kristin"},{"family":"Okhovat","given":"Mariam"},{"family":"Holden","given":"Sarah"},{"family":"Ward","given":"Samantha"},{"family":"Nevonen","given":"Kimberly A."},{"family":"Davis","given":"Brett A."},{"family":"Saito","given":"Takashi"},{"family":"Saido","given":"Takaomi C."},{"family":"Carbone","given":"Lucia"},{"family":"Sharpton","given":"Thomas J."},{"family":"Raber","given":"Jacob"}],"issued":{"date-parts":[["2021",2,25]]},"citation-key":"kundu2021"}}],"schema":"https://github.com/citation-style-language/schema/raw/master/csl-citation.json"} </w:instrText>
      </w:r>
      <w:r w:rsidR="00C2190C">
        <w:rPr>
          <w:rFonts w:ascii="Arial" w:eastAsia="Arial" w:hAnsi="Arial" w:cs="Arial"/>
          <w:sz w:val="22"/>
          <w:szCs w:val="22"/>
        </w:rPr>
        <w:fldChar w:fldCharType="separate"/>
      </w:r>
      <w:r w:rsidR="004258CD" w:rsidRPr="004258CD">
        <w:rPr>
          <w:rFonts w:ascii="Arial" w:hAnsi="Arial" w:cs="Arial"/>
          <w:sz w:val="22"/>
          <w:vertAlign w:val="superscript"/>
        </w:rPr>
        <w:t>39</w:t>
      </w:r>
      <w:r w:rsidR="00C2190C">
        <w:rPr>
          <w:rFonts w:ascii="Arial" w:eastAsia="Arial" w:hAnsi="Arial" w:cs="Arial"/>
          <w:sz w:val="22"/>
          <w:szCs w:val="22"/>
        </w:rPr>
        <w:fldChar w:fldCharType="end"/>
      </w:r>
      <w:r w:rsidR="00C2190C">
        <w:rPr>
          <w:rFonts w:ascii="Arial" w:eastAsia="Arial" w:hAnsi="Arial" w:cs="Arial"/>
          <w:sz w:val="22"/>
          <w:szCs w:val="22"/>
        </w:rPr>
        <w:t xml:space="preserve">. </w:t>
      </w:r>
      <w:r w:rsidRPr="00F16347">
        <w:rPr>
          <w:rFonts w:ascii="Arial" w:eastAsia="Arial" w:hAnsi="Arial" w:cs="Arial"/>
          <w:sz w:val="22"/>
          <w:szCs w:val="22"/>
        </w:rPr>
        <w:t>Briefly, we evaluated three beta-diversity metrics—Bray-Curtis, Canberra, and Sorens</w:t>
      </w:r>
      <w:r w:rsidR="00C37A17" w:rsidRPr="00F16347">
        <w:rPr>
          <w:rFonts w:ascii="Arial" w:eastAsia="Arial" w:hAnsi="Arial" w:cs="Arial"/>
          <w:sz w:val="22"/>
          <w:szCs w:val="22"/>
        </w:rPr>
        <w:t>e</w:t>
      </w:r>
      <w:r w:rsidRPr="00F16347">
        <w:rPr>
          <w:rFonts w:ascii="Arial" w:eastAsia="Arial" w:hAnsi="Arial" w:cs="Arial"/>
          <w:sz w:val="22"/>
          <w:szCs w:val="22"/>
        </w:rPr>
        <w:t>n</w:t>
      </w:r>
      <w:r w:rsidR="00C37A17" w:rsidRPr="00F16347">
        <w:rPr>
          <w:rFonts w:ascii="Arial" w:eastAsia="Arial" w:hAnsi="Arial" w:cs="Arial"/>
          <w:sz w:val="22"/>
          <w:szCs w:val="22"/>
        </w:rPr>
        <w:t xml:space="preserve"> </w:t>
      </w:r>
      <w:r w:rsidRPr="00F16347">
        <w:rPr>
          <w:rFonts w:ascii="Arial" w:eastAsia="Arial" w:hAnsi="Arial" w:cs="Arial"/>
          <w:sz w:val="22"/>
          <w:szCs w:val="22"/>
        </w:rPr>
        <w:t>and resolved the relationship between experimental parameters and beta-diversity by applying a step-wise model selection approach as implemented in the capscale function (vegan package v</w:t>
      </w:r>
      <w:r w:rsidR="00C2190C">
        <w:rPr>
          <w:rFonts w:ascii="Arial" w:eastAsia="Arial" w:hAnsi="Arial" w:cs="Arial"/>
          <w:sz w:val="22"/>
          <w:szCs w:val="22"/>
        </w:rPr>
        <w:t xml:space="preserve"> </w:t>
      </w:r>
      <w:r w:rsidRPr="00F16347">
        <w:rPr>
          <w:rFonts w:ascii="Arial" w:eastAsia="Arial" w:hAnsi="Arial" w:cs="Arial"/>
          <w:sz w:val="22"/>
          <w:szCs w:val="22"/>
        </w:rPr>
        <w:t>2.5). Optimal models were subsequently subject to PERMANOVA analysis to determine if the selected model parameters significantly explained the variation in microbiome composition across samples. Differential abundance was measured using ANCOM-BC (v</w:t>
      </w:r>
      <w:r w:rsidR="00C2190C">
        <w:rPr>
          <w:rFonts w:ascii="Arial" w:eastAsia="Arial" w:hAnsi="Arial" w:cs="Arial"/>
          <w:sz w:val="22"/>
          <w:szCs w:val="22"/>
        </w:rPr>
        <w:t xml:space="preserve"> </w:t>
      </w:r>
      <w:r w:rsidR="00640BB7">
        <w:rPr>
          <w:rFonts w:ascii="Arial" w:eastAsia="Arial" w:hAnsi="Arial" w:cs="Arial"/>
          <w:sz w:val="22"/>
          <w:szCs w:val="22"/>
        </w:rPr>
        <w:t>2.0.1</w:t>
      </w:r>
      <w:r w:rsidRPr="00F16347">
        <w:rPr>
          <w:rFonts w:ascii="Arial" w:eastAsia="Arial" w:hAnsi="Arial" w:cs="Arial"/>
          <w:sz w:val="22"/>
          <w:szCs w:val="22"/>
        </w:rPr>
        <w:t>).</w:t>
      </w:r>
    </w:p>
    <w:p w14:paraId="0C1C9982" w14:textId="07A6F6D2" w:rsidR="001D064F" w:rsidRPr="00F16347" w:rsidRDefault="001D064F" w:rsidP="007827A4">
      <w:pPr>
        <w:spacing w:line="360" w:lineRule="auto"/>
        <w:rPr>
          <w:rFonts w:ascii="Arial" w:eastAsia="Arial" w:hAnsi="Arial" w:cs="Arial"/>
          <w:sz w:val="22"/>
          <w:szCs w:val="22"/>
        </w:rPr>
      </w:pPr>
      <w:r w:rsidRPr="00F16347">
        <w:rPr>
          <w:rFonts w:ascii="Arial" w:eastAsia="Arial" w:hAnsi="Arial" w:cs="Arial"/>
          <w:sz w:val="22"/>
          <w:szCs w:val="22"/>
        </w:rPr>
        <w:br w:type="page"/>
      </w:r>
    </w:p>
    <w:p w14:paraId="4493EE07" w14:textId="59F43416" w:rsidR="00010C55" w:rsidRPr="00F16347" w:rsidRDefault="7593FD0B" w:rsidP="7593FD0B">
      <w:pPr>
        <w:pStyle w:val="Bibliography"/>
        <w:rPr>
          <w:rFonts w:ascii="Arial" w:eastAsia="Arial" w:hAnsi="Arial" w:cs="Arial"/>
          <w:b/>
          <w:bCs/>
          <w:sz w:val="22"/>
          <w:szCs w:val="22"/>
        </w:rPr>
      </w:pPr>
      <w:r w:rsidRPr="00F16347">
        <w:rPr>
          <w:rFonts w:ascii="Arial" w:eastAsia="Arial" w:hAnsi="Arial" w:cs="Arial"/>
          <w:b/>
          <w:bCs/>
          <w:sz w:val="22"/>
          <w:szCs w:val="22"/>
        </w:rPr>
        <w:lastRenderedPageBreak/>
        <w:t>References</w:t>
      </w:r>
    </w:p>
    <w:p w14:paraId="215AC438" w14:textId="0EBEE3F3" w:rsidR="00A77570" w:rsidRDefault="00A77570">
      <w:pPr>
        <w:widowControl w:val="0"/>
        <w:autoSpaceDE w:val="0"/>
        <w:autoSpaceDN w:val="0"/>
        <w:adjustRightInd w:val="0"/>
      </w:pPr>
      <w:r>
        <w:rPr>
          <w:rFonts w:ascii="Arial" w:hAnsi="Arial" w:cs="Arial"/>
          <w:sz w:val="22"/>
        </w:rPr>
        <w:t xml:space="preserve"> </w:t>
      </w:r>
      <w:r>
        <w:t>1.</w:t>
      </w:r>
      <w:r>
        <w:tab/>
        <w:t xml:space="preserve">Stagaman, K., Sharpton, T. J. &amp; Guillemin, K. Zebrafish microbiome studies make waves. </w:t>
      </w:r>
      <w:r>
        <w:rPr>
          <w:i/>
          <w:iCs/>
        </w:rPr>
        <w:t>Lab Anim (NY)</w:t>
      </w:r>
      <w:r>
        <w:t xml:space="preserve"> </w:t>
      </w:r>
      <w:r>
        <w:rPr>
          <w:b/>
          <w:bCs/>
        </w:rPr>
        <w:t>49</w:t>
      </w:r>
      <w:r>
        <w:t>, 201–207 (2020).</w:t>
      </w:r>
    </w:p>
    <w:p w14:paraId="322663F3" w14:textId="77777777" w:rsidR="00A77570" w:rsidRDefault="00A77570">
      <w:pPr>
        <w:widowControl w:val="0"/>
        <w:autoSpaceDE w:val="0"/>
        <w:autoSpaceDN w:val="0"/>
        <w:adjustRightInd w:val="0"/>
      </w:pPr>
      <w:r>
        <w:t>2.</w:t>
      </w:r>
      <w:r>
        <w:tab/>
        <w:t xml:space="preserve">Watts, S. A., Lawrence, C., Powell, M. &amp; D’Abramo, L. R. The Vital Relationship Between Nutrition and Health in Zebrafish. </w:t>
      </w:r>
      <w:r>
        <w:rPr>
          <w:i/>
          <w:iCs/>
        </w:rPr>
        <w:t>Zebrafish</w:t>
      </w:r>
      <w:r>
        <w:t xml:space="preserve"> </w:t>
      </w:r>
      <w:r>
        <w:rPr>
          <w:b/>
          <w:bCs/>
        </w:rPr>
        <w:t>13</w:t>
      </w:r>
      <w:r>
        <w:t>, S-72-S-76 (2016).</w:t>
      </w:r>
    </w:p>
    <w:p w14:paraId="05D51F52" w14:textId="77777777" w:rsidR="00A77570" w:rsidRDefault="00A77570">
      <w:pPr>
        <w:widowControl w:val="0"/>
        <w:autoSpaceDE w:val="0"/>
        <w:autoSpaceDN w:val="0"/>
        <w:adjustRightInd w:val="0"/>
      </w:pPr>
      <w:r>
        <w:t>3.</w:t>
      </w:r>
      <w:r>
        <w:tab/>
        <w:t xml:space="preserve">Watts, S. A. &amp; D’Abramo, L. R. Standardized Reference Diets for Zebrafish: Addressing Nutritional Control in Experimental Methodology. </w:t>
      </w:r>
      <w:r>
        <w:rPr>
          <w:i/>
          <w:iCs/>
        </w:rPr>
        <w:t>Annu Rev Nutr</w:t>
      </w:r>
      <w:r>
        <w:t xml:space="preserve"> </w:t>
      </w:r>
      <w:r>
        <w:rPr>
          <w:b/>
          <w:bCs/>
        </w:rPr>
        <w:t>41</w:t>
      </w:r>
      <w:r>
        <w:t>, 511–527 (2021).</w:t>
      </w:r>
    </w:p>
    <w:p w14:paraId="5C1F4F8C" w14:textId="77777777" w:rsidR="00A77570" w:rsidRDefault="00A77570">
      <w:pPr>
        <w:widowControl w:val="0"/>
        <w:autoSpaceDE w:val="0"/>
        <w:autoSpaceDN w:val="0"/>
        <w:adjustRightInd w:val="0"/>
      </w:pPr>
      <w:r>
        <w:t>4.</w:t>
      </w:r>
      <w:r>
        <w:tab/>
        <w:t xml:space="preserve">Fowler, L. A. </w:t>
      </w:r>
      <w:r>
        <w:rPr>
          <w:i/>
          <w:iCs/>
        </w:rPr>
        <w:t>et al.</w:t>
      </w:r>
      <w:r>
        <w:t xml:space="preserve"> Influence of Commercial and Laboratory Diets on Growth, Body Composition, and Reproduction in the Zebrafish Danio rerio. </w:t>
      </w:r>
      <w:r>
        <w:rPr>
          <w:i/>
          <w:iCs/>
        </w:rPr>
        <w:t>Zebrafish</w:t>
      </w:r>
      <w:r>
        <w:t xml:space="preserve"> </w:t>
      </w:r>
      <w:r>
        <w:rPr>
          <w:b/>
          <w:bCs/>
        </w:rPr>
        <w:t>16</w:t>
      </w:r>
      <w:r>
        <w:t>, 508–521 (2019).</w:t>
      </w:r>
    </w:p>
    <w:p w14:paraId="383BA7FE" w14:textId="77777777" w:rsidR="00A77570" w:rsidRDefault="00A77570">
      <w:pPr>
        <w:widowControl w:val="0"/>
        <w:autoSpaceDE w:val="0"/>
        <w:autoSpaceDN w:val="0"/>
        <w:adjustRightInd w:val="0"/>
      </w:pPr>
      <w:r>
        <w:t>5.</w:t>
      </w:r>
      <w:r>
        <w:tab/>
        <w:t xml:space="preserve">Fowler, L. A., Williams, M. B., D’Abramo, L. R. &amp; Watts, S. A. Zebrafish Nutrition—Moving Forward. in </w:t>
      </w:r>
      <w:r>
        <w:rPr>
          <w:i/>
          <w:iCs/>
        </w:rPr>
        <w:t>The Zebrafish in Biomedical Research</w:t>
      </w:r>
      <w:r>
        <w:t xml:space="preserve"> 379–401 (Elsevier, 2020). doi:10.1016/B978-0-12-812431-4.00033-6.</w:t>
      </w:r>
    </w:p>
    <w:p w14:paraId="63A897F5" w14:textId="77777777" w:rsidR="00A77570" w:rsidRDefault="00A77570">
      <w:pPr>
        <w:widowControl w:val="0"/>
        <w:autoSpaceDE w:val="0"/>
        <w:autoSpaceDN w:val="0"/>
        <w:adjustRightInd w:val="0"/>
      </w:pPr>
      <w:r>
        <w:t>6.</w:t>
      </w:r>
      <w:r>
        <w:tab/>
        <w:t xml:space="preserve">Fowler, L. A. </w:t>
      </w:r>
      <w:r>
        <w:rPr>
          <w:i/>
          <w:iCs/>
        </w:rPr>
        <w:t>et al.</w:t>
      </w:r>
      <w:r>
        <w:t xml:space="preserve"> Both Dietary Ratio of n–6 to n–3 Fatty Acids and Total Dietary Lipid Are Positively Associated with Adiposity and Reproductive Health in Zebrafish. </w:t>
      </w:r>
      <w:r>
        <w:rPr>
          <w:i/>
          <w:iCs/>
        </w:rPr>
        <w:t>Curr Dev Nutr</w:t>
      </w:r>
      <w:r>
        <w:t xml:space="preserve"> </w:t>
      </w:r>
      <w:r>
        <w:rPr>
          <w:b/>
          <w:bCs/>
        </w:rPr>
        <w:t>4</w:t>
      </w:r>
      <w:r>
        <w:t>, nzaa034 (2020).</w:t>
      </w:r>
    </w:p>
    <w:p w14:paraId="55DA864B" w14:textId="77777777" w:rsidR="00A77570" w:rsidRDefault="00A77570">
      <w:pPr>
        <w:widowControl w:val="0"/>
        <w:autoSpaceDE w:val="0"/>
        <w:autoSpaceDN w:val="0"/>
        <w:adjustRightInd w:val="0"/>
      </w:pPr>
      <w:r>
        <w:t>7.</w:t>
      </w:r>
      <w:r>
        <w:tab/>
        <w:t xml:space="preserve">Ravussin, Y. </w:t>
      </w:r>
      <w:r>
        <w:rPr>
          <w:i/>
          <w:iCs/>
        </w:rPr>
        <w:t>et al.</w:t>
      </w:r>
      <w:r>
        <w:t xml:space="preserve"> Responses of Gut Microbiota to Diet Composition and Weight Loss in Lean and Obese Mice. </w:t>
      </w:r>
      <w:r>
        <w:rPr>
          <w:i/>
          <w:iCs/>
        </w:rPr>
        <w:t>Obesity</w:t>
      </w:r>
      <w:r>
        <w:t xml:space="preserve"> </w:t>
      </w:r>
      <w:r>
        <w:rPr>
          <w:b/>
          <w:bCs/>
        </w:rPr>
        <w:t>20</w:t>
      </w:r>
      <w:r>
        <w:t>, 738–747 (2012).</w:t>
      </w:r>
    </w:p>
    <w:p w14:paraId="3B5EC17D" w14:textId="77777777" w:rsidR="00A77570" w:rsidRDefault="00A77570">
      <w:pPr>
        <w:widowControl w:val="0"/>
        <w:autoSpaceDE w:val="0"/>
        <w:autoSpaceDN w:val="0"/>
        <w:adjustRightInd w:val="0"/>
      </w:pPr>
      <w:r>
        <w:t>8.</w:t>
      </w:r>
      <w:r>
        <w:tab/>
        <w:t xml:space="preserve">Turnbaugh, P. J., Bäckhed, F., Fulton, L. &amp; Gordon, J. I. Diet-Induced Obesity Is Linked to Marked but Reversible Alterations in the Mouse Distal Gut Microbiome. </w:t>
      </w:r>
      <w:r>
        <w:rPr>
          <w:i/>
          <w:iCs/>
        </w:rPr>
        <w:t>Cell Host &amp; Microbe</w:t>
      </w:r>
      <w:r>
        <w:t xml:space="preserve"> </w:t>
      </w:r>
      <w:r>
        <w:rPr>
          <w:b/>
          <w:bCs/>
        </w:rPr>
        <w:t>3</w:t>
      </w:r>
      <w:r>
        <w:t>, 213–223 (2008).</w:t>
      </w:r>
    </w:p>
    <w:p w14:paraId="3D31B4DF" w14:textId="77777777" w:rsidR="00A77570" w:rsidRDefault="00A77570">
      <w:pPr>
        <w:widowControl w:val="0"/>
        <w:autoSpaceDE w:val="0"/>
        <w:autoSpaceDN w:val="0"/>
        <w:adjustRightInd w:val="0"/>
      </w:pPr>
      <w:r>
        <w:t>9.</w:t>
      </w:r>
      <w:r>
        <w:tab/>
        <w:t xml:space="preserve">David, L. A. </w:t>
      </w:r>
      <w:r>
        <w:rPr>
          <w:i/>
          <w:iCs/>
        </w:rPr>
        <w:t>et al.</w:t>
      </w:r>
      <w:r>
        <w:t xml:space="preserve"> Diet rapidly and reproducibly alters the human gut microbiome. </w:t>
      </w:r>
      <w:r>
        <w:rPr>
          <w:i/>
          <w:iCs/>
        </w:rPr>
        <w:t>Nature</w:t>
      </w:r>
      <w:r>
        <w:t xml:space="preserve"> </w:t>
      </w:r>
      <w:r>
        <w:rPr>
          <w:b/>
          <w:bCs/>
        </w:rPr>
        <w:t>505</w:t>
      </w:r>
      <w:r>
        <w:t>, 559–563 (2014).</w:t>
      </w:r>
    </w:p>
    <w:p w14:paraId="36F4AE65" w14:textId="77777777" w:rsidR="00A77570" w:rsidRDefault="00A77570">
      <w:pPr>
        <w:widowControl w:val="0"/>
        <w:autoSpaceDE w:val="0"/>
        <w:autoSpaceDN w:val="0"/>
        <w:adjustRightInd w:val="0"/>
      </w:pPr>
      <w:r>
        <w:t>10.</w:t>
      </w:r>
      <w:r>
        <w:tab/>
        <w:t xml:space="preserve">Kešnerová, L. </w:t>
      </w:r>
      <w:r>
        <w:rPr>
          <w:i/>
          <w:iCs/>
        </w:rPr>
        <w:t>et al.</w:t>
      </w:r>
      <w:r>
        <w:t xml:space="preserve"> Disentangling metabolic functions of bacteria in the honey bee gut. </w:t>
      </w:r>
      <w:r>
        <w:rPr>
          <w:i/>
          <w:iCs/>
        </w:rPr>
        <w:t>PLOS Biology</w:t>
      </w:r>
      <w:r>
        <w:t xml:space="preserve"> </w:t>
      </w:r>
      <w:r>
        <w:rPr>
          <w:b/>
          <w:bCs/>
        </w:rPr>
        <w:t>15</w:t>
      </w:r>
      <w:r>
        <w:t>, e2003467 (2017).</w:t>
      </w:r>
    </w:p>
    <w:p w14:paraId="63D33B4C" w14:textId="77777777" w:rsidR="00A77570" w:rsidRDefault="00A77570">
      <w:pPr>
        <w:widowControl w:val="0"/>
        <w:autoSpaceDE w:val="0"/>
        <w:autoSpaceDN w:val="0"/>
        <w:adjustRightInd w:val="0"/>
      </w:pPr>
      <w:r>
        <w:t>11.</w:t>
      </w:r>
      <w:r>
        <w:tab/>
        <w:t xml:space="preserve">Ley, R. E. </w:t>
      </w:r>
      <w:r>
        <w:rPr>
          <w:i/>
          <w:iCs/>
        </w:rPr>
        <w:t>et al.</w:t>
      </w:r>
      <w:r>
        <w:t xml:space="preserve"> Evolution of mammals and their gut microbes. </w:t>
      </w:r>
      <w:r>
        <w:rPr>
          <w:i/>
          <w:iCs/>
        </w:rPr>
        <w:t>Science</w:t>
      </w:r>
      <w:r>
        <w:t xml:space="preserve"> </w:t>
      </w:r>
      <w:r>
        <w:rPr>
          <w:b/>
          <w:bCs/>
        </w:rPr>
        <w:t>320</w:t>
      </w:r>
      <w:r>
        <w:t>, 1647–1651 (2008).</w:t>
      </w:r>
    </w:p>
    <w:p w14:paraId="3996ADF3" w14:textId="77777777" w:rsidR="00A77570" w:rsidRDefault="00A77570">
      <w:pPr>
        <w:widowControl w:val="0"/>
        <w:autoSpaceDE w:val="0"/>
        <w:autoSpaceDN w:val="0"/>
        <w:adjustRightInd w:val="0"/>
      </w:pPr>
      <w:r>
        <w:t>12.</w:t>
      </w:r>
      <w:r>
        <w:tab/>
        <w:t xml:space="preserve">Zheng, H., Powell, J. E., Steele, M. I., Dietrich, C. &amp; Moran, N. A. Honeybee gut microbiota promotes host weight gain via bacterial metabolism and hormonal signaling. </w:t>
      </w:r>
      <w:r>
        <w:rPr>
          <w:i/>
          <w:iCs/>
        </w:rPr>
        <w:t>Proceedings of the National Academy of Sciences</w:t>
      </w:r>
      <w:r>
        <w:t xml:space="preserve"> </w:t>
      </w:r>
      <w:r>
        <w:rPr>
          <w:b/>
          <w:bCs/>
        </w:rPr>
        <w:t>114</w:t>
      </w:r>
      <w:r>
        <w:t>, 4775–4780 (2017).</w:t>
      </w:r>
    </w:p>
    <w:p w14:paraId="649C06DC" w14:textId="77777777" w:rsidR="00A77570" w:rsidRDefault="00A77570">
      <w:pPr>
        <w:widowControl w:val="0"/>
        <w:autoSpaceDE w:val="0"/>
        <w:autoSpaceDN w:val="0"/>
        <w:adjustRightInd w:val="0"/>
      </w:pPr>
      <w:r>
        <w:t>13.</w:t>
      </w:r>
      <w:r>
        <w:tab/>
        <w:t xml:space="preserve">Roeselers, G. </w:t>
      </w:r>
      <w:r>
        <w:rPr>
          <w:i/>
          <w:iCs/>
        </w:rPr>
        <w:t>et al.</w:t>
      </w:r>
      <w:r>
        <w:t xml:space="preserve"> Evidence for a core gut microbiota in the zebrafish. </w:t>
      </w:r>
      <w:r>
        <w:rPr>
          <w:i/>
          <w:iCs/>
        </w:rPr>
        <w:t>ISME J</w:t>
      </w:r>
      <w:r>
        <w:t xml:space="preserve"> </w:t>
      </w:r>
      <w:r>
        <w:rPr>
          <w:b/>
          <w:bCs/>
        </w:rPr>
        <w:t>5</w:t>
      </w:r>
      <w:r>
        <w:t>, 1595–1608 (2011).</w:t>
      </w:r>
    </w:p>
    <w:p w14:paraId="50C01FFB" w14:textId="77777777" w:rsidR="00A77570" w:rsidRDefault="00A77570">
      <w:pPr>
        <w:widowControl w:val="0"/>
        <w:autoSpaceDE w:val="0"/>
        <w:autoSpaceDN w:val="0"/>
        <w:adjustRightInd w:val="0"/>
      </w:pPr>
      <w:r>
        <w:t>14.</w:t>
      </w:r>
      <w:r>
        <w:tab/>
        <w:t xml:space="preserve">Sharpton, T. J., Stagaman, K., Sieler Jr., M. J., Arnold, H. K. &amp; Davis, E. W. Phylogenetic Integration Reveals the Zebrafish Core Microbiome and Its Sensitivity to Environmental Exposures. </w:t>
      </w:r>
      <w:r>
        <w:rPr>
          <w:i/>
          <w:iCs/>
        </w:rPr>
        <w:t>Toxics</w:t>
      </w:r>
      <w:r>
        <w:t xml:space="preserve"> </w:t>
      </w:r>
      <w:r>
        <w:rPr>
          <w:b/>
          <w:bCs/>
        </w:rPr>
        <w:t>9</w:t>
      </w:r>
      <w:r>
        <w:t>, 10 (2021).</w:t>
      </w:r>
    </w:p>
    <w:p w14:paraId="7597B5E6" w14:textId="77777777" w:rsidR="00A77570" w:rsidRDefault="00A77570">
      <w:pPr>
        <w:widowControl w:val="0"/>
        <w:autoSpaceDE w:val="0"/>
        <w:autoSpaceDN w:val="0"/>
        <w:adjustRightInd w:val="0"/>
      </w:pPr>
      <w:r>
        <w:t>15.</w:t>
      </w:r>
      <w:r>
        <w:tab/>
        <w:t xml:space="preserve">Leigh, S. C., Nguyen-Phuc, B.-Q. &amp; German, D. P. The effects of protein and fiber content on gut structure and function in zebrafish (Danio rerio). </w:t>
      </w:r>
      <w:r>
        <w:rPr>
          <w:i/>
          <w:iCs/>
        </w:rPr>
        <w:t>J Comp Physiol B</w:t>
      </w:r>
      <w:r>
        <w:t xml:space="preserve"> </w:t>
      </w:r>
      <w:r>
        <w:rPr>
          <w:b/>
          <w:bCs/>
        </w:rPr>
        <w:t>188</w:t>
      </w:r>
      <w:r>
        <w:t>, 237–253 (2018).</w:t>
      </w:r>
    </w:p>
    <w:p w14:paraId="582A30F7" w14:textId="77777777" w:rsidR="00A77570" w:rsidRDefault="00A77570">
      <w:pPr>
        <w:widowControl w:val="0"/>
        <w:autoSpaceDE w:val="0"/>
        <w:autoSpaceDN w:val="0"/>
        <w:adjustRightInd w:val="0"/>
      </w:pPr>
      <w:r>
        <w:t>16.</w:t>
      </w:r>
      <w:r>
        <w:tab/>
        <w:t xml:space="preserve">Leigh, S. C., Catabay, C. &amp; German, D. P. Sustained changes in digestive physiology and microbiome across sequential generations of zebrafish fed different diets. </w:t>
      </w:r>
      <w:r>
        <w:rPr>
          <w:i/>
          <w:iCs/>
        </w:rPr>
        <w:t>Comparative Biochemistry and Physiology Part A: Molecular &amp; Integrative Physiology</w:t>
      </w:r>
      <w:r>
        <w:t xml:space="preserve"> </w:t>
      </w:r>
      <w:r>
        <w:rPr>
          <w:b/>
          <w:bCs/>
        </w:rPr>
        <w:t>273</w:t>
      </w:r>
      <w:r>
        <w:t>, 111285 (2022).</w:t>
      </w:r>
    </w:p>
    <w:p w14:paraId="65A549AC" w14:textId="77777777" w:rsidR="00A77570" w:rsidRDefault="00A77570">
      <w:pPr>
        <w:widowControl w:val="0"/>
        <w:autoSpaceDE w:val="0"/>
        <w:autoSpaceDN w:val="0"/>
        <w:adjustRightInd w:val="0"/>
      </w:pPr>
      <w:r>
        <w:t>17.</w:t>
      </w:r>
      <w:r>
        <w:tab/>
        <w:t xml:space="preserve">Wong, S. </w:t>
      </w:r>
      <w:r>
        <w:rPr>
          <w:i/>
          <w:iCs/>
        </w:rPr>
        <w:t>et al.</w:t>
      </w:r>
      <w:r>
        <w:t xml:space="preserve"> Ontogenetic Differences in Dietary Fat Influence Microbiota Assembly in the Zebrafish Gut. </w:t>
      </w:r>
      <w:r>
        <w:rPr>
          <w:i/>
          <w:iCs/>
        </w:rPr>
        <w:t>mBio</w:t>
      </w:r>
      <w:r>
        <w:t xml:space="preserve"> </w:t>
      </w:r>
      <w:r>
        <w:rPr>
          <w:b/>
          <w:bCs/>
        </w:rPr>
        <w:t>6</w:t>
      </w:r>
      <w:r>
        <w:t>, (2015).</w:t>
      </w:r>
    </w:p>
    <w:p w14:paraId="11083270" w14:textId="77777777" w:rsidR="00A77570" w:rsidRDefault="00A77570">
      <w:pPr>
        <w:widowControl w:val="0"/>
        <w:autoSpaceDE w:val="0"/>
        <w:autoSpaceDN w:val="0"/>
        <w:adjustRightInd w:val="0"/>
      </w:pPr>
      <w:r>
        <w:t>18.</w:t>
      </w:r>
      <w:r>
        <w:tab/>
        <w:t xml:space="preserve">Watral, V. &amp; Kent, M. L. Pathogenesis of Mycobacterium spp. in zebrafish (Danio rerio) from research facilities. </w:t>
      </w:r>
      <w:r>
        <w:rPr>
          <w:i/>
          <w:iCs/>
        </w:rPr>
        <w:t>Comparative Biochemistry and Physiology Part C: Toxicology &amp; Pharmacology</w:t>
      </w:r>
      <w:r>
        <w:t xml:space="preserve"> </w:t>
      </w:r>
      <w:r>
        <w:rPr>
          <w:b/>
          <w:bCs/>
        </w:rPr>
        <w:t>145</w:t>
      </w:r>
      <w:r>
        <w:t>, 55–60 (2007).</w:t>
      </w:r>
    </w:p>
    <w:p w14:paraId="0283BC32" w14:textId="77777777" w:rsidR="00A77570" w:rsidRDefault="00A77570">
      <w:pPr>
        <w:widowControl w:val="0"/>
        <w:autoSpaceDE w:val="0"/>
        <w:autoSpaceDN w:val="0"/>
        <w:adjustRightInd w:val="0"/>
      </w:pPr>
      <w:r>
        <w:t>19.</w:t>
      </w:r>
      <w:r>
        <w:tab/>
        <w:t xml:space="preserve">Vishnivetskaya, T. A., Kathariou, S. &amp; Tiedje, J. M. The Exiguobacterium genus: biodiversity and biogeography. </w:t>
      </w:r>
      <w:r>
        <w:rPr>
          <w:i/>
          <w:iCs/>
        </w:rPr>
        <w:t>Extremophiles</w:t>
      </w:r>
      <w:r>
        <w:t xml:space="preserve"> </w:t>
      </w:r>
      <w:r>
        <w:rPr>
          <w:b/>
          <w:bCs/>
        </w:rPr>
        <w:t>13</w:t>
      </w:r>
      <w:r>
        <w:t>, 541–555 (2009).</w:t>
      </w:r>
    </w:p>
    <w:p w14:paraId="12D784E9" w14:textId="77777777" w:rsidR="00A77570" w:rsidRDefault="00A77570">
      <w:pPr>
        <w:widowControl w:val="0"/>
        <w:autoSpaceDE w:val="0"/>
        <w:autoSpaceDN w:val="0"/>
        <w:adjustRightInd w:val="0"/>
      </w:pPr>
      <w:r>
        <w:t>20.</w:t>
      </w:r>
      <w:r>
        <w:tab/>
        <w:t xml:space="preserve">Semova, I. </w:t>
      </w:r>
      <w:r>
        <w:rPr>
          <w:i/>
          <w:iCs/>
        </w:rPr>
        <w:t>et al.</w:t>
      </w:r>
      <w:r>
        <w:t xml:space="preserve"> Microbiota Regulate Intestinal Absorption and Metabolism of Fatty Acids in the Zebrafish. </w:t>
      </w:r>
      <w:r>
        <w:rPr>
          <w:i/>
          <w:iCs/>
        </w:rPr>
        <w:t>Cell Host &amp; Microbe</w:t>
      </w:r>
      <w:r>
        <w:t xml:space="preserve"> </w:t>
      </w:r>
      <w:r>
        <w:rPr>
          <w:b/>
          <w:bCs/>
        </w:rPr>
        <w:t>12</w:t>
      </w:r>
      <w:r>
        <w:t>, 277–288 (2012).</w:t>
      </w:r>
    </w:p>
    <w:p w14:paraId="7112A1B4" w14:textId="77777777" w:rsidR="00A77570" w:rsidRDefault="00A77570">
      <w:pPr>
        <w:widowControl w:val="0"/>
        <w:autoSpaceDE w:val="0"/>
        <w:autoSpaceDN w:val="0"/>
        <w:adjustRightInd w:val="0"/>
      </w:pPr>
      <w:r>
        <w:t>21.</w:t>
      </w:r>
      <w:r>
        <w:tab/>
        <w:t xml:space="preserve">Gaulke, C. A. </w:t>
      </w:r>
      <w:r>
        <w:rPr>
          <w:i/>
          <w:iCs/>
        </w:rPr>
        <w:t>et al.</w:t>
      </w:r>
      <w:r>
        <w:t xml:space="preserve"> A longitudinal assessment of host-microbe-parasite interactions resolves the zebrafish gut microbiome’s link to Pseudocapillaria tomentosa infection and pathology. </w:t>
      </w:r>
      <w:r>
        <w:rPr>
          <w:i/>
          <w:iCs/>
        </w:rPr>
        <w:t>Microbiome</w:t>
      </w:r>
      <w:r>
        <w:t xml:space="preserve"> </w:t>
      </w:r>
      <w:r>
        <w:rPr>
          <w:b/>
          <w:bCs/>
        </w:rPr>
        <w:t>7</w:t>
      </w:r>
      <w:r>
        <w:t>, 10 (2019).</w:t>
      </w:r>
    </w:p>
    <w:p w14:paraId="72D27D09" w14:textId="77777777" w:rsidR="00A77570" w:rsidRDefault="00A77570">
      <w:pPr>
        <w:widowControl w:val="0"/>
        <w:autoSpaceDE w:val="0"/>
        <w:autoSpaceDN w:val="0"/>
        <w:adjustRightInd w:val="0"/>
      </w:pPr>
      <w:r>
        <w:t>22.</w:t>
      </w:r>
      <w:r>
        <w:tab/>
        <w:t>Tian, C., Jiang, D., Hammer, A., Sharpton, T. &amp; Jiang, Y. Compositional Graphical Lasso Resolves the Impact of Parasitic Infection on Gut Microbial Interaction Networks in a Zebrafish Model. Preprint at https://doi.org/10.48550/arXiv.2207.00984 (2022).</w:t>
      </w:r>
    </w:p>
    <w:p w14:paraId="1013ABD9" w14:textId="77777777" w:rsidR="00A77570" w:rsidRDefault="00A77570">
      <w:pPr>
        <w:widowControl w:val="0"/>
        <w:autoSpaceDE w:val="0"/>
        <w:autoSpaceDN w:val="0"/>
        <w:adjustRightInd w:val="0"/>
      </w:pPr>
      <w:r>
        <w:t>23.</w:t>
      </w:r>
      <w:r>
        <w:tab/>
        <w:t xml:space="preserve">Daligault, H. </w:t>
      </w:r>
      <w:r>
        <w:rPr>
          <w:i/>
          <w:iCs/>
        </w:rPr>
        <w:t>et al.</w:t>
      </w:r>
      <w:r>
        <w:t xml:space="preserve"> Complete genome sequence of Haliscomenobacter hydrossis type strain (OT). </w:t>
      </w:r>
      <w:r>
        <w:rPr>
          <w:i/>
          <w:iCs/>
        </w:rPr>
        <w:t>Standards in Genomic Sciences</w:t>
      </w:r>
      <w:r>
        <w:t xml:space="preserve"> </w:t>
      </w:r>
      <w:r>
        <w:rPr>
          <w:b/>
          <w:bCs/>
        </w:rPr>
        <w:t>4</w:t>
      </w:r>
      <w:r>
        <w:t>, 352 (2011).</w:t>
      </w:r>
    </w:p>
    <w:p w14:paraId="5DB454C2" w14:textId="77777777" w:rsidR="00A77570" w:rsidRDefault="00A77570">
      <w:pPr>
        <w:widowControl w:val="0"/>
        <w:autoSpaceDE w:val="0"/>
        <w:autoSpaceDN w:val="0"/>
        <w:adjustRightInd w:val="0"/>
      </w:pPr>
      <w:r>
        <w:lastRenderedPageBreak/>
        <w:t>24.</w:t>
      </w:r>
      <w:r>
        <w:tab/>
        <w:t xml:space="preserve">Whipps, C., Matthews, J. &amp; Kent, M. Distribution and genetic characterization of Mycobacterium chelonae in laboratory zebrafish Danio rerio. </w:t>
      </w:r>
      <w:r>
        <w:rPr>
          <w:i/>
          <w:iCs/>
        </w:rPr>
        <w:t>Dis. Aquat. Org.</w:t>
      </w:r>
      <w:r>
        <w:t xml:space="preserve"> </w:t>
      </w:r>
      <w:r>
        <w:rPr>
          <w:b/>
          <w:bCs/>
        </w:rPr>
        <w:t>82</w:t>
      </w:r>
      <w:r>
        <w:t>, 45–54 (2008).</w:t>
      </w:r>
    </w:p>
    <w:p w14:paraId="6A2487C4" w14:textId="77777777" w:rsidR="00A77570" w:rsidRDefault="00A77570">
      <w:pPr>
        <w:widowControl w:val="0"/>
        <w:autoSpaceDE w:val="0"/>
        <w:autoSpaceDN w:val="0"/>
        <w:adjustRightInd w:val="0"/>
      </w:pPr>
      <w:r>
        <w:t>25.</w:t>
      </w:r>
      <w:r>
        <w:tab/>
        <w:t xml:space="preserve">Kent, M. &amp; Varga, Z. Use of Zebrafi sh in Research and Importance of Health and Husbandry. </w:t>
      </w:r>
      <w:r>
        <w:rPr>
          <w:i/>
          <w:iCs/>
        </w:rPr>
        <w:t>ILAR Journal</w:t>
      </w:r>
      <w:r>
        <w:t xml:space="preserve"> </w:t>
      </w:r>
      <w:r>
        <w:rPr>
          <w:b/>
          <w:bCs/>
        </w:rPr>
        <w:t>53</w:t>
      </w:r>
      <w:r>
        <w:t>, 89–94 (2012).</w:t>
      </w:r>
    </w:p>
    <w:p w14:paraId="16795C9F" w14:textId="77777777" w:rsidR="00A77570" w:rsidRDefault="00A77570">
      <w:pPr>
        <w:widowControl w:val="0"/>
        <w:autoSpaceDE w:val="0"/>
        <w:autoSpaceDN w:val="0"/>
        <w:adjustRightInd w:val="0"/>
      </w:pPr>
      <w:r>
        <w:t>26.</w:t>
      </w:r>
      <w:r>
        <w:tab/>
        <w:t xml:space="preserve">Chang, C. T., Benedict, S. &amp; Whipps, C. M. Transmission of Mycobacterium chelonae and Mycobacterium marinum in laboratory zebrafish through live feeds. </w:t>
      </w:r>
      <w:r>
        <w:rPr>
          <w:i/>
          <w:iCs/>
        </w:rPr>
        <w:t>Journal of Fish Diseases</w:t>
      </w:r>
      <w:r>
        <w:t xml:space="preserve"> </w:t>
      </w:r>
      <w:r>
        <w:rPr>
          <w:b/>
          <w:bCs/>
        </w:rPr>
        <w:t>42</w:t>
      </w:r>
      <w:r>
        <w:t>, 1425–1431 (2019).</w:t>
      </w:r>
    </w:p>
    <w:p w14:paraId="48E30140" w14:textId="77777777" w:rsidR="00A77570" w:rsidRDefault="00A77570">
      <w:pPr>
        <w:widowControl w:val="0"/>
        <w:autoSpaceDE w:val="0"/>
        <w:autoSpaceDN w:val="0"/>
        <w:adjustRightInd w:val="0"/>
      </w:pPr>
      <w:r>
        <w:t>27.</w:t>
      </w:r>
      <w:r>
        <w:tab/>
        <w:t xml:space="preserve">Burns, A. R. </w:t>
      </w:r>
      <w:r>
        <w:rPr>
          <w:i/>
          <w:iCs/>
        </w:rPr>
        <w:t>et al.</w:t>
      </w:r>
      <w:r>
        <w:t xml:space="preserve"> Contribution of neutral processes to the assembly of gut microbial communities in the zebrafish over host development. </w:t>
      </w:r>
      <w:r>
        <w:rPr>
          <w:i/>
          <w:iCs/>
        </w:rPr>
        <w:t>ISME J</w:t>
      </w:r>
      <w:r>
        <w:t xml:space="preserve"> </w:t>
      </w:r>
      <w:r>
        <w:rPr>
          <w:b/>
          <w:bCs/>
        </w:rPr>
        <w:t>10</w:t>
      </w:r>
      <w:r>
        <w:t>, 655–664 (2016).</w:t>
      </w:r>
    </w:p>
    <w:p w14:paraId="47B3C4A6" w14:textId="77777777" w:rsidR="00A77570" w:rsidRDefault="00A77570">
      <w:pPr>
        <w:widowControl w:val="0"/>
        <w:autoSpaceDE w:val="0"/>
        <w:autoSpaceDN w:val="0"/>
        <w:adjustRightInd w:val="0"/>
      </w:pPr>
      <w:r>
        <w:t>28.</w:t>
      </w:r>
      <w:r>
        <w:tab/>
        <w:t xml:space="preserve">Stephens, W. Z. </w:t>
      </w:r>
      <w:r>
        <w:rPr>
          <w:i/>
          <w:iCs/>
        </w:rPr>
        <w:t>et al.</w:t>
      </w:r>
      <w:r>
        <w:t xml:space="preserve"> The composition of the zebrafish intestinal microbial community varies across development. </w:t>
      </w:r>
      <w:r>
        <w:rPr>
          <w:i/>
          <w:iCs/>
        </w:rPr>
        <w:t>ISME J</w:t>
      </w:r>
      <w:r>
        <w:t xml:space="preserve"> </w:t>
      </w:r>
      <w:r>
        <w:rPr>
          <w:b/>
          <w:bCs/>
        </w:rPr>
        <w:t>10</w:t>
      </w:r>
      <w:r>
        <w:t>, 644–654 (2016).</w:t>
      </w:r>
    </w:p>
    <w:p w14:paraId="568BEA52" w14:textId="77777777" w:rsidR="00A77570" w:rsidRDefault="00A77570">
      <w:pPr>
        <w:widowControl w:val="0"/>
        <w:autoSpaceDE w:val="0"/>
        <w:autoSpaceDN w:val="0"/>
        <w:adjustRightInd w:val="0"/>
      </w:pPr>
      <w:r>
        <w:t>29.</w:t>
      </w:r>
      <w:r>
        <w:tab/>
        <w:t xml:space="preserve">Xiao, F. </w:t>
      </w:r>
      <w:r>
        <w:rPr>
          <w:i/>
          <w:iCs/>
        </w:rPr>
        <w:t>et al.</w:t>
      </w:r>
      <w:r>
        <w:t xml:space="preserve"> Host development overwhelms environmental dispersal in governing the ecological succession of zebrafish gut microbiota. </w:t>
      </w:r>
      <w:r>
        <w:rPr>
          <w:i/>
          <w:iCs/>
        </w:rPr>
        <w:t>npj Biofilms Microbiomes</w:t>
      </w:r>
      <w:r>
        <w:t xml:space="preserve"> </w:t>
      </w:r>
      <w:r>
        <w:rPr>
          <w:b/>
          <w:bCs/>
        </w:rPr>
        <w:t>7</w:t>
      </w:r>
      <w:r>
        <w:t>, 1–12 (2021).</w:t>
      </w:r>
    </w:p>
    <w:p w14:paraId="50A939B5" w14:textId="77777777" w:rsidR="00A77570" w:rsidRDefault="00A77570">
      <w:pPr>
        <w:widowControl w:val="0"/>
        <w:autoSpaceDE w:val="0"/>
        <w:autoSpaceDN w:val="0"/>
        <w:adjustRightInd w:val="0"/>
      </w:pPr>
      <w:r>
        <w:t>30.</w:t>
      </w:r>
      <w:r>
        <w:tab/>
        <w:t xml:space="preserve">Xiao, F. </w:t>
      </w:r>
      <w:r>
        <w:rPr>
          <w:i/>
          <w:iCs/>
        </w:rPr>
        <w:t>et al.</w:t>
      </w:r>
      <w:r>
        <w:t xml:space="preserve"> Interactions and Stability of Gut Microbiota in Zebrafish Increase with Host Development. </w:t>
      </w:r>
      <w:r>
        <w:rPr>
          <w:i/>
          <w:iCs/>
        </w:rPr>
        <w:t>Microbiol Spectr</w:t>
      </w:r>
      <w:r>
        <w:t xml:space="preserve"> </w:t>
      </w:r>
      <w:r>
        <w:rPr>
          <w:b/>
          <w:bCs/>
        </w:rPr>
        <w:t>10</w:t>
      </w:r>
      <w:r>
        <w:t>, e01696-21 (2022).</w:t>
      </w:r>
    </w:p>
    <w:p w14:paraId="0717C081" w14:textId="77777777" w:rsidR="00A77570" w:rsidRDefault="00A77570">
      <w:pPr>
        <w:widowControl w:val="0"/>
        <w:autoSpaceDE w:val="0"/>
        <w:autoSpaceDN w:val="0"/>
        <w:adjustRightInd w:val="0"/>
      </w:pPr>
      <w:r>
        <w:t>31.</w:t>
      </w:r>
      <w:r>
        <w:tab/>
        <w:t xml:space="preserve">Sharpton, T. J. Role of the Gut Microbiome in Vertebrate Evolution. </w:t>
      </w:r>
      <w:r>
        <w:rPr>
          <w:i/>
          <w:iCs/>
        </w:rPr>
        <w:t>mSystems</w:t>
      </w:r>
      <w:r>
        <w:t xml:space="preserve"> </w:t>
      </w:r>
      <w:r>
        <w:rPr>
          <w:b/>
          <w:bCs/>
        </w:rPr>
        <w:t>3</w:t>
      </w:r>
      <w:r>
        <w:t>, e00174-17 (2018).</w:t>
      </w:r>
    </w:p>
    <w:p w14:paraId="3540CFFC" w14:textId="77777777" w:rsidR="00A77570" w:rsidRDefault="00A77570">
      <w:pPr>
        <w:widowControl w:val="0"/>
        <w:autoSpaceDE w:val="0"/>
        <w:autoSpaceDN w:val="0"/>
        <w:adjustRightInd w:val="0"/>
      </w:pPr>
      <w:r>
        <w:t>32.</w:t>
      </w:r>
      <w:r>
        <w:tab/>
        <w:t xml:space="preserve">Stephens, W. Z. </w:t>
      </w:r>
      <w:r>
        <w:rPr>
          <w:i/>
          <w:iCs/>
        </w:rPr>
        <w:t>et al.</w:t>
      </w:r>
      <w:r>
        <w:t xml:space="preserve"> Identification of Population Bottlenecks and Colonization Factors during Assembly of Bacterial Communities within the Zebrafish Intestine. </w:t>
      </w:r>
      <w:r>
        <w:rPr>
          <w:i/>
          <w:iCs/>
        </w:rPr>
        <w:t>mBio</w:t>
      </w:r>
      <w:r>
        <w:t xml:space="preserve"> </w:t>
      </w:r>
      <w:r>
        <w:rPr>
          <w:b/>
          <w:bCs/>
        </w:rPr>
        <w:t>6</w:t>
      </w:r>
      <w:r>
        <w:t>, e01163-15 (2015).</w:t>
      </w:r>
    </w:p>
    <w:p w14:paraId="1277B617" w14:textId="77777777" w:rsidR="00A77570" w:rsidRDefault="00A77570">
      <w:pPr>
        <w:widowControl w:val="0"/>
        <w:autoSpaceDE w:val="0"/>
        <w:autoSpaceDN w:val="0"/>
        <w:adjustRightInd w:val="0"/>
      </w:pPr>
      <w:r>
        <w:t>33.</w:t>
      </w:r>
      <w:r>
        <w:tab/>
        <w:t xml:space="preserve">Gaulke, C. A. </w:t>
      </w:r>
      <w:r>
        <w:rPr>
          <w:i/>
          <w:iCs/>
        </w:rPr>
        <w:t>et al.</w:t>
      </w:r>
      <w:r>
        <w:t xml:space="preserve"> </w:t>
      </w:r>
      <w:r>
        <w:rPr>
          <w:i/>
          <w:iCs/>
        </w:rPr>
        <w:t>An integrated gene catalog of the zebrafish gut microbiome reveals significant homology with mammalian microbiomes</w:t>
      </w:r>
      <w:r>
        <w:t>. http://biorxiv.org/lookup/doi/10.1101/2020.06.15.153924 (2020) doi:10.1101/2020.06.15.153924.</w:t>
      </w:r>
    </w:p>
    <w:p w14:paraId="15914508" w14:textId="77777777" w:rsidR="00A77570" w:rsidRDefault="00A77570">
      <w:pPr>
        <w:widowControl w:val="0"/>
        <w:autoSpaceDE w:val="0"/>
        <w:autoSpaceDN w:val="0"/>
        <w:adjustRightInd w:val="0"/>
      </w:pPr>
      <w:r>
        <w:t>34.</w:t>
      </w:r>
      <w:r>
        <w:tab/>
        <w:t xml:space="preserve">Kent, M. L., Watral, V. G., Kirchoff, N. S., Spagnoli, S. T. &amp; Sharpton, T. J. Effects of Subclinical Mycobacterium chelonae Infections on Fecundity and Embryo Survival in Zebrafish. </w:t>
      </w:r>
      <w:r>
        <w:rPr>
          <w:i/>
          <w:iCs/>
        </w:rPr>
        <w:t>Zebrafish</w:t>
      </w:r>
      <w:r>
        <w:t xml:space="preserve"> </w:t>
      </w:r>
      <w:r>
        <w:rPr>
          <w:b/>
          <w:bCs/>
        </w:rPr>
        <w:t>13</w:t>
      </w:r>
      <w:r>
        <w:t>, S-88-S-95 (2016).</w:t>
      </w:r>
    </w:p>
    <w:p w14:paraId="011211FC" w14:textId="77777777" w:rsidR="00A77570" w:rsidRDefault="00A77570">
      <w:pPr>
        <w:widowControl w:val="0"/>
        <w:autoSpaceDE w:val="0"/>
        <w:autoSpaceDN w:val="0"/>
        <w:adjustRightInd w:val="0"/>
      </w:pPr>
      <w:r>
        <w:t>35.</w:t>
      </w:r>
      <w:r>
        <w:tab/>
        <w:t xml:space="preserve">Ramsay, J. M., Watral, V., Schreck, C. B. &amp; Kent, M. L. Husbandry stress exacerbates mycobacterial infections in adult zebrafish, Danio rerio (Hamilton). </w:t>
      </w:r>
      <w:r>
        <w:rPr>
          <w:i/>
          <w:iCs/>
        </w:rPr>
        <w:t>J Fish Dis</w:t>
      </w:r>
      <w:r>
        <w:t xml:space="preserve"> </w:t>
      </w:r>
      <w:r>
        <w:rPr>
          <w:b/>
          <w:bCs/>
        </w:rPr>
        <w:t>32</w:t>
      </w:r>
      <w:r>
        <w:t>, 931–941 (2009).</w:t>
      </w:r>
    </w:p>
    <w:p w14:paraId="2D48AE5D" w14:textId="77777777" w:rsidR="00A77570" w:rsidRDefault="00A77570">
      <w:pPr>
        <w:widowControl w:val="0"/>
        <w:autoSpaceDE w:val="0"/>
        <w:autoSpaceDN w:val="0"/>
        <w:adjustRightInd w:val="0"/>
      </w:pPr>
      <w:r>
        <w:t>36.</w:t>
      </w:r>
      <w:r>
        <w:tab/>
        <w:t xml:space="preserve">Kent, M. L. </w:t>
      </w:r>
      <w:r>
        <w:rPr>
          <w:i/>
          <w:iCs/>
        </w:rPr>
        <w:t>et al.</w:t>
      </w:r>
      <w:r>
        <w:t xml:space="preserve"> Chapter 44 - Special Procedures for Zebrafish Diagnostics. in </w:t>
      </w:r>
      <w:r>
        <w:rPr>
          <w:i/>
          <w:iCs/>
        </w:rPr>
        <w:t>The Zebrafish in Biomedical Research</w:t>
      </w:r>
      <w:r>
        <w:t xml:space="preserve"> (eds. Cartner, S. C. et al.) 547–556 (Academic Press, 2020). doi:10.1016/B978-0-12-812431-4.00044-0.</w:t>
      </w:r>
    </w:p>
    <w:p w14:paraId="6F28EA20" w14:textId="5855FA01" w:rsidR="00010C55" w:rsidRPr="00F16347" w:rsidRDefault="00010C55" w:rsidP="7593FD0B">
      <w:pPr>
        <w:rPr>
          <w:rFonts w:ascii="Arial" w:eastAsia="Arial" w:hAnsi="Arial" w:cs="Arial"/>
          <w:b/>
          <w:bCs/>
          <w:sz w:val="22"/>
          <w:szCs w:val="22"/>
        </w:rPr>
      </w:pPr>
      <w:r w:rsidRPr="00F16347">
        <w:rPr>
          <w:rFonts w:ascii="Arial" w:eastAsia="Arial" w:hAnsi="Arial" w:cs="Arial"/>
          <w:b/>
          <w:bCs/>
          <w:sz w:val="22"/>
          <w:szCs w:val="22"/>
        </w:rPr>
        <w:br w:type="page"/>
      </w:r>
    </w:p>
    <w:p w14:paraId="51FBB5F4" w14:textId="5C922F2E"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Supplementary Tables and Figures</w:t>
      </w:r>
    </w:p>
    <w:p w14:paraId="6E0B42E4" w14:textId="5BAF82D8" w:rsidR="001D064F" w:rsidRPr="00F16347" w:rsidRDefault="001D064F" w:rsidP="7593FD0B">
      <w:pPr>
        <w:spacing w:line="276" w:lineRule="auto"/>
        <w:rPr>
          <w:rFonts w:ascii="Arial" w:eastAsia="Arial" w:hAnsi="Arial" w:cs="Arial"/>
          <w:sz w:val="22"/>
          <w:szCs w:val="22"/>
        </w:rPr>
      </w:pPr>
    </w:p>
    <w:p w14:paraId="773B83C3" w14:textId="216087A9" w:rsidR="00B35D6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 xml:space="preserve">1) Diet </w:t>
      </w:r>
    </w:p>
    <w:p w14:paraId="0F411C37" w14:textId="77777777" w:rsidR="009A404A" w:rsidRPr="00F16347" w:rsidRDefault="009A404A" w:rsidP="7593FD0B">
      <w:pPr>
        <w:spacing w:line="276" w:lineRule="auto"/>
        <w:rPr>
          <w:rFonts w:ascii="Arial" w:eastAsia="Arial" w:hAnsi="Arial" w:cs="Arial"/>
          <w:b/>
          <w:bCs/>
          <w:sz w:val="22"/>
          <w:szCs w:val="22"/>
        </w:rPr>
      </w:pPr>
    </w:p>
    <w:p w14:paraId="6D74747C" w14:textId="7563B489"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1.1) Physiology</w:t>
      </w:r>
    </w:p>
    <w:p w14:paraId="7A3634E8" w14:textId="2BB38538" w:rsidR="001D064F"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1.1.1)</w:t>
      </w:r>
      <w:r w:rsidR="0015130C" w:rsidRPr="00F16347">
        <w:rPr>
          <w:rFonts w:ascii="Arial" w:hAnsi="Arial" w:cs="Arial"/>
          <w:noProof/>
          <w:sz w:val="22"/>
          <w:szCs w:val="22"/>
        </w:rPr>
        <w:drawing>
          <wp:inline distT="0" distB="0" distL="0" distR="0" wp14:anchorId="75556215" wp14:editId="1ED53A99">
            <wp:extent cx="6858000" cy="1654175"/>
            <wp:effectExtent l="0" t="0" r="0" b="0"/>
            <wp:docPr id="49" name="Picture 4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1654175"/>
                    </a:xfrm>
                    <a:prstGeom prst="rect">
                      <a:avLst/>
                    </a:prstGeom>
                  </pic:spPr>
                </pic:pic>
              </a:graphicData>
            </a:graphic>
          </wp:inline>
        </w:drawing>
      </w:r>
    </w:p>
    <w:p w14:paraId="0A541A96" w14:textId="210A878B"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1.1.2)</w:t>
      </w:r>
      <w:r w:rsidR="0015130C" w:rsidRPr="00F16347">
        <w:rPr>
          <w:rFonts w:ascii="Arial" w:hAnsi="Arial" w:cs="Arial"/>
          <w:noProof/>
          <w:sz w:val="22"/>
          <w:szCs w:val="22"/>
        </w:rPr>
        <w:drawing>
          <wp:inline distT="0" distB="0" distL="0" distR="0" wp14:anchorId="0D9F5F6E" wp14:editId="6200B758">
            <wp:extent cx="6858000" cy="101854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1018540"/>
                    </a:xfrm>
                    <a:prstGeom prst="rect">
                      <a:avLst/>
                    </a:prstGeom>
                  </pic:spPr>
                </pic:pic>
              </a:graphicData>
            </a:graphic>
          </wp:inline>
        </w:drawing>
      </w:r>
    </w:p>
    <w:p w14:paraId="47B57794" w14:textId="2BFE9CF0" w:rsidR="00E7380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1.1.3)</w:t>
      </w:r>
      <w:r w:rsidR="0015130C" w:rsidRPr="00F16347">
        <w:rPr>
          <w:rFonts w:ascii="Arial" w:hAnsi="Arial" w:cs="Arial"/>
          <w:noProof/>
          <w:sz w:val="22"/>
          <w:szCs w:val="22"/>
        </w:rPr>
        <w:drawing>
          <wp:inline distT="0" distB="0" distL="0" distR="0" wp14:anchorId="75B8B71B" wp14:editId="24E99F92">
            <wp:extent cx="6858000" cy="1405255"/>
            <wp:effectExtent l="0" t="0" r="0" b="0"/>
            <wp:docPr id="78" name="Picture 7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1405255"/>
                    </a:xfrm>
                    <a:prstGeom prst="rect">
                      <a:avLst/>
                    </a:prstGeom>
                  </pic:spPr>
                </pic:pic>
              </a:graphicData>
            </a:graphic>
          </wp:inline>
        </w:drawing>
      </w:r>
    </w:p>
    <w:p w14:paraId="0DB1DE7C" w14:textId="61D77AED"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1.1.4)</w:t>
      </w:r>
      <w:r w:rsidR="0015130C" w:rsidRPr="00F16347">
        <w:rPr>
          <w:rFonts w:ascii="Arial" w:hAnsi="Arial" w:cs="Arial"/>
          <w:noProof/>
          <w:sz w:val="22"/>
          <w:szCs w:val="22"/>
        </w:rPr>
        <w:drawing>
          <wp:inline distT="0" distB="0" distL="0" distR="0" wp14:anchorId="004CA2E4" wp14:editId="1C4C92B2">
            <wp:extent cx="6858000" cy="88963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889635"/>
                    </a:xfrm>
                    <a:prstGeom prst="rect">
                      <a:avLst/>
                    </a:prstGeom>
                  </pic:spPr>
                </pic:pic>
              </a:graphicData>
            </a:graphic>
          </wp:inline>
        </w:drawing>
      </w:r>
    </w:p>
    <w:p w14:paraId="38B9B899" w14:textId="77777777" w:rsidR="005D7286" w:rsidRPr="00F16347" w:rsidRDefault="005D7286" w:rsidP="7593FD0B">
      <w:pPr>
        <w:spacing w:line="276" w:lineRule="auto"/>
        <w:rPr>
          <w:rFonts w:ascii="Arial" w:eastAsia="Arial" w:hAnsi="Arial" w:cs="Arial"/>
          <w:sz w:val="22"/>
          <w:szCs w:val="22"/>
        </w:rPr>
      </w:pPr>
    </w:p>
    <w:p w14:paraId="2E703BA1" w14:textId="17028D06"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1.2) Alpha-diversity</w:t>
      </w:r>
    </w:p>
    <w:p w14:paraId="242D5836" w14:textId="77777777" w:rsidR="00475E33" w:rsidRPr="00F16347" w:rsidRDefault="00475E33" w:rsidP="7593FD0B">
      <w:pPr>
        <w:spacing w:line="276" w:lineRule="auto"/>
        <w:rPr>
          <w:rFonts w:ascii="Arial" w:eastAsia="Arial" w:hAnsi="Arial" w:cs="Arial"/>
          <w:sz w:val="22"/>
          <w:szCs w:val="22"/>
        </w:rPr>
      </w:pPr>
    </w:p>
    <w:p w14:paraId="4BED94F9" w14:textId="1AD94D6F"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1.2.1)</w:t>
      </w:r>
      <w:r w:rsidRPr="00F16347">
        <w:rPr>
          <w:rFonts w:ascii="Arial" w:eastAsia="Arial" w:hAnsi="Arial" w:cs="Arial"/>
          <w:noProof/>
          <w:sz w:val="22"/>
          <w:szCs w:val="22"/>
        </w:rPr>
        <w:t xml:space="preserve"> </w:t>
      </w:r>
      <w:r w:rsidR="0015130C" w:rsidRPr="00F16347">
        <w:rPr>
          <w:rFonts w:ascii="Arial" w:hAnsi="Arial" w:cs="Arial"/>
          <w:noProof/>
          <w:sz w:val="22"/>
          <w:szCs w:val="22"/>
        </w:rPr>
        <w:drawing>
          <wp:inline distT="0" distB="0" distL="0" distR="0" wp14:anchorId="48DEE791" wp14:editId="4975661F">
            <wp:extent cx="6858000" cy="4152265"/>
            <wp:effectExtent l="0" t="0" r="0" b="0"/>
            <wp:docPr id="51" name="Picture 51"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2">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14:paraId="125D955E" w14:textId="77777777" w:rsidR="00475E33" w:rsidRPr="00F16347" w:rsidRDefault="00475E33" w:rsidP="7593FD0B">
      <w:pPr>
        <w:spacing w:line="276" w:lineRule="auto"/>
        <w:rPr>
          <w:rFonts w:ascii="Arial" w:eastAsia="Arial" w:hAnsi="Arial" w:cs="Arial"/>
          <w:sz w:val="22"/>
          <w:szCs w:val="22"/>
        </w:rPr>
      </w:pPr>
    </w:p>
    <w:p w14:paraId="274E70F8" w14:textId="77777777" w:rsidR="00E303B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1.2.2) </w:t>
      </w:r>
      <w:r w:rsidR="00794EF0" w:rsidRPr="00F16347">
        <w:rPr>
          <w:rFonts w:ascii="Arial" w:hAnsi="Arial" w:cs="Arial"/>
          <w:noProof/>
          <w:sz w:val="22"/>
          <w:szCs w:val="22"/>
        </w:rPr>
        <w:drawing>
          <wp:inline distT="0" distB="0" distL="0" distR="0" wp14:anchorId="08A35D30" wp14:editId="6CF8A12A">
            <wp:extent cx="6858000" cy="2614930"/>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3">
                      <a:extLst>
                        <a:ext uri="{28A0092B-C50C-407E-A947-70E740481C1C}">
                          <a14:useLocalDpi xmlns:a14="http://schemas.microsoft.com/office/drawing/2010/main" val="0"/>
                        </a:ext>
                      </a:extLst>
                    </a:blip>
                    <a:stretch>
                      <a:fillRect/>
                    </a:stretch>
                  </pic:blipFill>
                  <pic:spPr>
                    <a:xfrm>
                      <a:off x="0" y="0"/>
                      <a:ext cx="6858000" cy="2614930"/>
                    </a:xfrm>
                    <a:prstGeom prst="rect">
                      <a:avLst/>
                    </a:prstGeom>
                  </pic:spPr>
                </pic:pic>
              </a:graphicData>
            </a:graphic>
          </wp:inline>
        </w:drawing>
      </w:r>
      <w:r w:rsidRPr="00F16347">
        <w:rPr>
          <w:rFonts w:ascii="Arial" w:eastAsia="Arial" w:hAnsi="Arial" w:cs="Arial"/>
          <w:sz w:val="22"/>
          <w:szCs w:val="22"/>
        </w:rPr>
        <w:t xml:space="preserve"> </w:t>
      </w:r>
    </w:p>
    <w:p w14:paraId="1307395B" w14:textId="1F75F618" w:rsidR="00475E3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1.2.3)</w:t>
      </w:r>
      <w:r w:rsidR="00E303B6" w:rsidRPr="00F16347">
        <w:rPr>
          <w:rFonts w:ascii="Arial" w:hAnsi="Arial" w:cs="Arial"/>
          <w:noProof/>
          <w:sz w:val="22"/>
          <w:szCs w:val="22"/>
        </w:rPr>
        <w:drawing>
          <wp:inline distT="0" distB="0" distL="0" distR="0" wp14:anchorId="6890144D" wp14:editId="18B6B91E">
            <wp:extent cx="6858000" cy="2681605"/>
            <wp:effectExtent l="0" t="0" r="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4A0F9BAC" w14:textId="53D3F012" w:rsidR="001535A3" w:rsidRPr="00F16347" w:rsidRDefault="001535A3" w:rsidP="7593FD0B">
      <w:pPr>
        <w:spacing w:line="276" w:lineRule="auto"/>
        <w:rPr>
          <w:rFonts w:ascii="Arial" w:eastAsia="Arial" w:hAnsi="Arial" w:cs="Arial"/>
          <w:sz w:val="22"/>
          <w:szCs w:val="22"/>
        </w:rPr>
      </w:pPr>
    </w:p>
    <w:p w14:paraId="04ADD389" w14:textId="4256E891"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1.3) Beta-diversity</w:t>
      </w:r>
    </w:p>
    <w:p w14:paraId="5C9A3F74" w14:textId="083E871C"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1.3.1)</w:t>
      </w:r>
      <w:r w:rsidR="00072827" w:rsidRPr="00F16347">
        <w:rPr>
          <w:rFonts w:ascii="Arial" w:hAnsi="Arial" w:cs="Arial"/>
          <w:noProof/>
          <w:sz w:val="22"/>
          <w:szCs w:val="22"/>
        </w:rPr>
        <w:drawing>
          <wp:inline distT="0" distB="0" distL="0" distR="0" wp14:anchorId="5D5CD97D" wp14:editId="32051D55">
            <wp:extent cx="6858000" cy="2972435"/>
            <wp:effectExtent l="0" t="0" r="0" b="0"/>
            <wp:docPr id="86" name="Picture 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0F5A9F2D" w14:textId="229947C8" w:rsidR="004E7473" w:rsidRPr="00F16347" w:rsidRDefault="004E7473" w:rsidP="7593FD0B">
      <w:pPr>
        <w:spacing w:line="276" w:lineRule="auto"/>
        <w:rPr>
          <w:rFonts w:ascii="Arial" w:eastAsia="Arial" w:hAnsi="Arial" w:cs="Arial"/>
          <w:sz w:val="22"/>
          <w:szCs w:val="22"/>
        </w:rPr>
      </w:pPr>
    </w:p>
    <w:p w14:paraId="308B4AC3" w14:textId="4626F49E" w:rsidR="005D14A5"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1.4) Beta-Dispersion</w:t>
      </w:r>
    </w:p>
    <w:p w14:paraId="03E256D1" w14:textId="511163C0" w:rsidR="005D14A5" w:rsidRPr="00F16347" w:rsidRDefault="005D14A5" w:rsidP="7593FD0B">
      <w:pPr>
        <w:spacing w:line="276" w:lineRule="auto"/>
        <w:rPr>
          <w:rFonts w:ascii="Arial" w:eastAsia="Arial" w:hAnsi="Arial" w:cs="Arial"/>
          <w:sz w:val="22"/>
          <w:szCs w:val="22"/>
        </w:rPr>
      </w:pPr>
    </w:p>
    <w:p w14:paraId="232C9D56" w14:textId="38C2BC7D" w:rsidR="005D14A5"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1.4.1) Diet</w:t>
      </w:r>
    </w:p>
    <w:p w14:paraId="21C5E081" w14:textId="05BF9731" w:rsidR="00812911" w:rsidRPr="00F16347" w:rsidRDefault="00812911" w:rsidP="7593FD0B">
      <w:pPr>
        <w:spacing w:line="276" w:lineRule="auto"/>
        <w:rPr>
          <w:rFonts w:ascii="Arial" w:eastAsia="Arial" w:hAnsi="Arial" w:cs="Arial"/>
          <w:sz w:val="22"/>
          <w:szCs w:val="22"/>
        </w:rPr>
      </w:pPr>
    </w:p>
    <w:tbl>
      <w:tblPr>
        <w:tblStyle w:val="TableGrid"/>
        <w:tblW w:w="0" w:type="auto"/>
        <w:tblLook w:val="04A0" w:firstRow="1" w:lastRow="0" w:firstColumn="1" w:lastColumn="0" w:noHBand="0" w:noVBand="1"/>
      </w:tblPr>
      <w:tblGrid>
        <w:gridCol w:w="3596"/>
        <w:gridCol w:w="3597"/>
        <w:gridCol w:w="3597"/>
      </w:tblGrid>
      <w:tr w:rsidR="00812911" w:rsidRPr="00F16347" w14:paraId="7CA7AF59" w14:textId="77777777" w:rsidTr="0D013BC9">
        <w:tc>
          <w:tcPr>
            <w:tcW w:w="3600" w:type="dxa"/>
          </w:tcPr>
          <w:p w14:paraId="3AB9B9AA"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Bray-Curtis</w:t>
            </w:r>
          </w:p>
          <w:p w14:paraId="53A3C811" w14:textId="02147113"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65428FDC" wp14:editId="14AD3C98">
                  <wp:extent cx="2148840" cy="1326113"/>
                  <wp:effectExtent l="0" t="0" r="0"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6">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5" w:type="dxa"/>
          </w:tcPr>
          <w:p w14:paraId="524ECDFB"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4D3F1C2D" w14:textId="3440E77B"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8FD3698" wp14:editId="79747887">
                  <wp:extent cx="2050257" cy="1265275"/>
                  <wp:effectExtent l="0" t="0" r="0" b="508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2050257" cy="1265275"/>
                          </a:xfrm>
                          <a:prstGeom prst="rect">
                            <a:avLst/>
                          </a:prstGeom>
                        </pic:spPr>
                      </pic:pic>
                    </a:graphicData>
                  </a:graphic>
                </wp:inline>
              </w:drawing>
            </w:r>
          </w:p>
        </w:tc>
        <w:tc>
          <w:tcPr>
            <w:tcW w:w="3595" w:type="dxa"/>
          </w:tcPr>
          <w:p w14:paraId="131CDA18"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0928C8B0" w14:textId="54E780BE"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042D170" wp14:editId="29D20C53">
                  <wp:extent cx="2148840" cy="1326113"/>
                  <wp:effectExtent l="0" t="0" r="0" b="0"/>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8">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812911" w:rsidRPr="00F16347" w14:paraId="370AEDB8" w14:textId="77777777" w:rsidTr="0D013BC9">
        <w:tc>
          <w:tcPr>
            <w:tcW w:w="3600" w:type="dxa"/>
          </w:tcPr>
          <w:p w14:paraId="47FED800" w14:textId="17484896"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E818721" wp14:editId="1615EE69">
                  <wp:extent cx="2148840" cy="480703"/>
                  <wp:effectExtent l="0" t="0" r="0" b="0"/>
                  <wp:docPr id="95" name="Picture 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4B15519F" wp14:editId="1B421F5E">
                  <wp:extent cx="914400" cy="1025912"/>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40">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16B15CC8" w14:textId="2E7D721E"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82FCCD" wp14:editId="2E92F00E">
                  <wp:extent cx="2148840" cy="483290"/>
                  <wp:effectExtent l="0" t="0" r="0" b="0"/>
                  <wp:docPr id="97" name="Picture 9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41">
                            <a:extLst>
                              <a:ext uri="{28A0092B-C50C-407E-A947-70E740481C1C}">
                                <a14:useLocalDpi xmlns:a14="http://schemas.microsoft.com/office/drawing/2010/main" val="0"/>
                              </a:ext>
                            </a:extLst>
                          </a:blip>
                          <a:stretch>
                            <a:fillRect/>
                          </a:stretch>
                        </pic:blipFill>
                        <pic:spPr>
                          <a:xfrm>
                            <a:off x="0" y="0"/>
                            <a:ext cx="2148840" cy="483290"/>
                          </a:xfrm>
                          <a:prstGeom prst="rect">
                            <a:avLst/>
                          </a:prstGeom>
                        </pic:spPr>
                      </pic:pic>
                    </a:graphicData>
                  </a:graphic>
                </wp:inline>
              </w:drawing>
            </w:r>
            <w:r w:rsidRPr="00F16347">
              <w:rPr>
                <w:rFonts w:ascii="Arial" w:hAnsi="Arial" w:cs="Arial"/>
                <w:noProof/>
                <w:sz w:val="22"/>
                <w:szCs w:val="22"/>
              </w:rPr>
              <w:drawing>
                <wp:inline distT="0" distB="0" distL="0" distR="0" wp14:anchorId="1D8FAE49" wp14:editId="3EB0888A">
                  <wp:extent cx="914400" cy="1025912"/>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42">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2D4123E6" w14:textId="71CB9C6A" w:rsidR="00812911" w:rsidRPr="00F16347" w:rsidRDefault="009A0CA8"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9AE0A0E" wp14:editId="258C74E0">
                  <wp:extent cx="2148840" cy="480703"/>
                  <wp:effectExtent l="0" t="0" r="0" b="0"/>
                  <wp:docPr id="99" name="Picture 9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2B3C74F0" wp14:editId="06D1F905">
                  <wp:extent cx="914400" cy="1025913"/>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4">
                            <a:extLst>
                              <a:ext uri="{28A0092B-C50C-407E-A947-70E740481C1C}">
                                <a14:useLocalDpi xmlns:a14="http://schemas.microsoft.com/office/drawing/2010/main" val="0"/>
                              </a:ext>
                            </a:extLst>
                          </a:blip>
                          <a:stretch>
                            <a:fillRect/>
                          </a:stretch>
                        </pic:blipFill>
                        <pic:spPr>
                          <a:xfrm>
                            <a:off x="0" y="0"/>
                            <a:ext cx="914400" cy="1025913"/>
                          </a:xfrm>
                          <a:prstGeom prst="rect">
                            <a:avLst/>
                          </a:prstGeom>
                        </pic:spPr>
                      </pic:pic>
                    </a:graphicData>
                  </a:graphic>
                </wp:inline>
              </w:drawing>
            </w:r>
          </w:p>
        </w:tc>
      </w:tr>
    </w:tbl>
    <w:p w14:paraId="2217DCB0" w14:textId="087A1406" w:rsidR="00812911" w:rsidRPr="00F16347" w:rsidRDefault="00812911" w:rsidP="7593FD0B">
      <w:pPr>
        <w:spacing w:line="276" w:lineRule="auto"/>
        <w:rPr>
          <w:rFonts w:ascii="Arial" w:eastAsia="Arial" w:hAnsi="Arial" w:cs="Arial"/>
          <w:sz w:val="22"/>
          <w:szCs w:val="22"/>
        </w:rPr>
      </w:pPr>
    </w:p>
    <w:p w14:paraId="4E5ED39D" w14:textId="77777777" w:rsidR="00812911" w:rsidRPr="00F16347" w:rsidRDefault="00812911" w:rsidP="7593FD0B">
      <w:pPr>
        <w:spacing w:line="276" w:lineRule="auto"/>
        <w:rPr>
          <w:rFonts w:ascii="Arial" w:eastAsia="Arial" w:hAnsi="Arial" w:cs="Arial"/>
          <w:sz w:val="22"/>
          <w:szCs w:val="22"/>
        </w:rPr>
      </w:pPr>
    </w:p>
    <w:p w14:paraId="26B86B08" w14:textId="05D4B241" w:rsidR="004E7473" w:rsidRPr="00F16347" w:rsidRDefault="004E7473" w:rsidP="7593FD0B">
      <w:pPr>
        <w:spacing w:line="276" w:lineRule="auto"/>
        <w:rPr>
          <w:rFonts w:ascii="Arial" w:eastAsia="Arial" w:hAnsi="Arial" w:cs="Arial"/>
          <w:sz w:val="22"/>
          <w:szCs w:val="22"/>
        </w:rPr>
      </w:pPr>
    </w:p>
    <w:p w14:paraId="1769A721" w14:textId="77777777"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t>1.5) Differential Abundance</w:t>
      </w:r>
    </w:p>
    <w:p w14:paraId="1EED2155" w14:textId="77777777" w:rsidR="00546648" w:rsidRPr="00F16347" w:rsidRDefault="00546648" w:rsidP="7593FD0B">
      <w:pPr>
        <w:rPr>
          <w:rFonts w:ascii="Arial" w:eastAsia="Arial" w:hAnsi="Arial" w:cs="Arial"/>
          <w:sz w:val="22"/>
          <w:szCs w:val="22"/>
        </w:rPr>
      </w:pPr>
    </w:p>
    <w:p w14:paraId="322FD818" w14:textId="295DAAC4"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1.5.1) </w:t>
      </w:r>
      <w:r w:rsidR="00546648" w:rsidRPr="00F16347">
        <w:rPr>
          <w:rFonts w:ascii="Arial" w:hAnsi="Arial" w:cs="Arial"/>
          <w:noProof/>
          <w:sz w:val="22"/>
          <w:szCs w:val="22"/>
        </w:rPr>
        <w:lastRenderedPageBreak/>
        <w:drawing>
          <wp:inline distT="0" distB="0" distL="0" distR="0" wp14:anchorId="096CF49A" wp14:editId="302E22C5">
            <wp:extent cx="6858000" cy="8874759"/>
            <wp:effectExtent l="0" t="0" r="0" b="0"/>
            <wp:docPr id="269" name="Picture 2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1F17E143" w14:textId="61D1E99A" w:rsidR="00481A44" w:rsidRPr="00F16347" w:rsidRDefault="00792A3A"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15BC308" wp14:editId="369A54A4">
            <wp:extent cx="6202682" cy="9144000"/>
            <wp:effectExtent l="0" t="0" r="0" b="0"/>
            <wp:docPr id="270" name="Picture 2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2682" cy="9144000"/>
                    </a:xfrm>
                    <a:prstGeom prst="rect">
                      <a:avLst/>
                    </a:prstGeom>
                  </pic:spPr>
                </pic:pic>
              </a:graphicData>
            </a:graphic>
          </wp:inline>
        </w:drawing>
      </w:r>
    </w:p>
    <w:p w14:paraId="2B1979D7" w14:textId="77777777" w:rsidR="002C4E35"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1.5.2)</w:t>
      </w:r>
    </w:p>
    <w:p w14:paraId="322BF21F" w14:textId="77777777" w:rsidR="00741762" w:rsidRPr="00F16347" w:rsidRDefault="00741762" w:rsidP="7593FD0B">
      <w:pPr>
        <w:rPr>
          <w:rFonts w:ascii="Arial" w:eastAsia="Arial" w:hAnsi="Arial" w:cs="Arial"/>
          <w:sz w:val="22"/>
          <w:szCs w:val="22"/>
        </w:rPr>
      </w:pPr>
    </w:p>
    <w:p w14:paraId="55B4C39D" w14:textId="77777777" w:rsidR="00B02EB3" w:rsidRPr="00F16347" w:rsidRDefault="00741762"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9285F75" wp14:editId="1D45FD6C">
            <wp:extent cx="6858000" cy="8874759"/>
            <wp:effectExtent l="0" t="0" r="0" b="0"/>
            <wp:docPr id="266" name="Picture 2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0CDE2333" w14:textId="193601CD" w:rsidR="00440E86" w:rsidRPr="00F16347" w:rsidRDefault="00B02EB3"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7EFCCEB" wp14:editId="23C2528C">
            <wp:extent cx="6858000" cy="3414395"/>
            <wp:effectExtent l="0" t="0" r="0" b="1905"/>
            <wp:docPr id="268" name="Picture 2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pic:nvPicPr>
                  <pic:blipFill>
                    <a:blip r:embed="rId48">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r w:rsidRPr="00F16347">
        <w:rPr>
          <w:rFonts w:ascii="Arial" w:hAnsi="Arial" w:cs="Arial"/>
          <w:sz w:val="22"/>
          <w:szCs w:val="22"/>
        </w:rPr>
        <w:br w:type="page"/>
      </w:r>
    </w:p>
    <w:p w14:paraId="530E6EF9" w14:textId="77777777" w:rsidR="00481A44" w:rsidRPr="00F16347" w:rsidRDefault="00481A44" w:rsidP="7593FD0B">
      <w:pPr>
        <w:rPr>
          <w:rFonts w:ascii="Arial" w:eastAsia="Arial" w:hAnsi="Arial" w:cs="Arial"/>
          <w:sz w:val="22"/>
          <w:szCs w:val="22"/>
        </w:rPr>
      </w:pPr>
    </w:p>
    <w:p w14:paraId="2548AB9E" w14:textId="53AB854F"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 Development</w:t>
      </w:r>
    </w:p>
    <w:p w14:paraId="4B746007" w14:textId="77777777" w:rsidR="007252C3" w:rsidRPr="00F16347" w:rsidRDefault="007252C3" w:rsidP="7593FD0B">
      <w:pPr>
        <w:spacing w:line="276" w:lineRule="auto"/>
        <w:rPr>
          <w:rFonts w:ascii="Arial" w:eastAsia="Arial" w:hAnsi="Arial" w:cs="Arial"/>
          <w:sz w:val="22"/>
          <w:szCs w:val="22"/>
        </w:rPr>
      </w:pPr>
    </w:p>
    <w:p w14:paraId="77CF6131" w14:textId="53A3BC1C"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2.1) Physiology</w:t>
      </w:r>
    </w:p>
    <w:p w14:paraId="4C72AC33" w14:textId="6E542B7C"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2.1.1)</w:t>
      </w:r>
      <w:r w:rsidR="00541196" w:rsidRPr="00F16347">
        <w:rPr>
          <w:rFonts w:ascii="Arial" w:hAnsi="Arial" w:cs="Arial"/>
          <w:noProof/>
          <w:sz w:val="22"/>
          <w:szCs w:val="22"/>
        </w:rPr>
        <w:drawing>
          <wp:inline distT="0" distB="0" distL="0" distR="0" wp14:anchorId="53B51037" wp14:editId="639636A5">
            <wp:extent cx="6858000" cy="2304415"/>
            <wp:effectExtent l="0" t="0" r="0" b="0"/>
            <wp:docPr id="263" name="Picture 2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pic:nvPicPr>
                  <pic:blipFill>
                    <a:blip r:embed="rId49">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14:paraId="101E50E6" w14:textId="77777777" w:rsidR="00541196" w:rsidRPr="00F16347" w:rsidRDefault="00541196" w:rsidP="7593FD0B">
      <w:pPr>
        <w:spacing w:line="276" w:lineRule="auto"/>
        <w:rPr>
          <w:rFonts w:ascii="Arial" w:eastAsia="Arial" w:hAnsi="Arial" w:cs="Arial"/>
          <w:sz w:val="22"/>
          <w:szCs w:val="22"/>
        </w:rPr>
      </w:pPr>
    </w:p>
    <w:p w14:paraId="4F970DF9" w14:textId="061B948C" w:rsidR="003A43FB"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2.2) Physiology ~ Microbiome</w:t>
      </w:r>
    </w:p>
    <w:p w14:paraId="0C362CBF" w14:textId="77777777" w:rsidR="004C0565" w:rsidRPr="00F16347" w:rsidRDefault="004C0565" w:rsidP="7593FD0B">
      <w:pPr>
        <w:spacing w:line="276" w:lineRule="auto"/>
        <w:rPr>
          <w:rFonts w:ascii="Arial" w:eastAsia="Arial" w:hAnsi="Arial" w:cs="Arial"/>
          <w:sz w:val="22"/>
          <w:szCs w:val="22"/>
        </w:rPr>
      </w:pPr>
    </w:p>
    <w:p w14:paraId="020E4927" w14:textId="2E152BC9" w:rsidR="00A25640" w:rsidRPr="00F16347" w:rsidRDefault="7593FD0B" w:rsidP="7593FD0B">
      <w:pPr>
        <w:spacing w:line="276" w:lineRule="auto"/>
        <w:rPr>
          <w:rFonts w:ascii="Arial" w:eastAsia="Arial" w:hAnsi="Arial" w:cs="Arial"/>
          <w:noProof/>
          <w:sz w:val="22"/>
          <w:szCs w:val="22"/>
        </w:rPr>
      </w:pPr>
      <w:r w:rsidRPr="00F16347">
        <w:rPr>
          <w:rFonts w:ascii="Arial" w:eastAsia="Arial" w:hAnsi="Arial" w:cs="Arial"/>
          <w:sz w:val="22"/>
          <w:szCs w:val="22"/>
        </w:rPr>
        <w:t>2.2.1)</w:t>
      </w:r>
      <w:r w:rsidRPr="00F16347">
        <w:rPr>
          <w:rFonts w:ascii="Arial" w:eastAsia="Arial" w:hAnsi="Arial" w:cs="Arial"/>
          <w:noProof/>
          <w:sz w:val="22"/>
          <w:szCs w:val="22"/>
        </w:rPr>
        <w:t xml:space="preserve"> </w:t>
      </w:r>
      <w:r w:rsidR="00CF1066" w:rsidRPr="00F16347">
        <w:rPr>
          <w:rFonts w:ascii="Arial" w:hAnsi="Arial" w:cs="Arial"/>
          <w:noProof/>
          <w:sz w:val="22"/>
          <w:szCs w:val="22"/>
        </w:rPr>
        <w:drawing>
          <wp:inline distT="0" distB="0" distL="0" distR="0" wp14:anchorId="31213D27" wp14:editId="081D45E8">
            <wp:extent cx="6858000" cy="3293110"/>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p>
    <w:p w14:paraId="0B0973ED" w14:textId="04B0F92F" w:rsidR="006C7931" w:rsidRPr="00F16347" w:rsidRDefault="006C7931" w:rsidP="7593FD0B">
      <w:pPr>
        <w:spacing w:line="276" w:lineRule="auto"/>
        <w:rPr>
          <w:rFonts w:ascii="Arial" w:eastAsia="Arial" w:hAnsi="Arial" w:cs="Arial"/>
          <w:noProof/>
          <w:sz w:val="22"/>
          <w:szCs w:val="22"/>
        </w:rPr>
      </w:pPr>
    </w:p>
    <w:p w14:paraId="14542863" w14:textId="7D3D7BAF" w:rsidR="006C7931" w:rsidRPr="00F16347" w:rsidRDefault="7593FD0B" w:rsidP="7593FD0B">
      <w:pPr>
        <w:spacing w:line="276" w:lineRule="auto"/>
        <w:rPr>
          <w:rFonts w:ascii="Arial" w:eastAsia="Arial" w:hAnsi="Arial" w:cs="Arial"/>
          <w:sz w:val="22"/>
          <w:szCs w:val="22"/>
        </w:rPr>
      </w:pPr>
      <w:r w:rsidRPr="00F16347">
        <w:rPr>
          <w:rFonts w:ascii="Arial" w:eastAsia="Arial" w:hAnsi="Arial" w:cs="Arial"/>
          <w:noProof/>
          <w:sz w:val="22"/>
          <w:szCs w:val="22"/>
        </w:rPr>
        <w:lastRenderedPageBreak/>
        <w:t xml:space="preserve">2.2.2) </w:t>
      </w:r>
      <w:r w:rsidR="006C7931" w:rsidRPr="00F16347">
        <w:rPr>
          <w:rFonts w:ascii="Arial" w:hAnsi="Arial" w:cs="Arial"/>
          <w:noProof/>
          <w:sz w:val="22"/>
          <w:szCs w:val="22"/>
        </w:rPr>
        <w:drawing>
          <wp:inline distT="0" distB="0" distL="0" distR="0" wp14:anchorId="0C4F9E9B" wp14:editId="2215C505">
            <wp:extent cx="6858000" cy="4106545"/>
            <wp:effectExtent l="0" t="0" r="0" b="0"/>
            <wp:docPr id="105" name="Picture 1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4106545"/>
                    </a:xfrm>
                    <a:prstGeom prst="rect">
                      <a:avLst/>
                    </a:prstGeom>
                  </pic:spPr>
                </pic:pic>
              </a:graphicData>
            </a:graphic>
          </wp:inline>
        </w:drawing>
      </w:r>
    </w:p>
    <w:p w14:paraId="1BACDC82" w14:textId="77777777" w:rsidR="004B7046" w:rsidRPr="00F16347" w:rsidRDefault="004B7046" w:rsidP="7593FD0B">
      <w:pPr>
        <w:spacing w:line="276" w:lineRule="auto"/>
        <w:rPr>
          <w:rFonts w:ascii="Arial" w:eastAsia="Arial" w:hAnsi="Arial" w:cs="Arial"/>
          <w:sz w:val="22"/>
          <w:szCs w:val="22"/>
        </w:rPr>
      </w:pPr>
    </w:p>
    <w:p w14:paraId="017080DD" w14:textId="148808DA"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2.3) Alpha-diversity</w:t>
      </w:r>
    </w:p>
    <w:p w14:paraId="1E6E74D3" w14:textId="0E8492C1" w:rsidR="00604B0C" w:rsidRPr="00F16347" w:rsidRDefault="00604B0C" w:rsidP="7593FD0B">
      <w:pPr>
        <w:spacing w:line="276" w:lineRule="auto"/>
        <w:rPr>
          <w:rFonts w:ascii="Arial" w:eastAsia="Arial" w:hAnsi="Arial" w:cs="Arial"/>
          <w:sz w:val="22"/>
          <w:szCs w:val="22"/>
        </w:rPr>
      </w:pPr>
    </w:p>
    <w:p w14:paraId="0EFEB043" w14:textId="5BBCAC04" w:rsidR="00604B0C" w:rsidRPr="00F16347" w:rsidRDefault="00604B0C" w:rsidP="7593FD0B">
      <w:pPr>
        <w:spacing w:line="276" w:lineRule="auto"/>
        <w:rPr>
          <w:rFonts w:ascii="Arial" w:eastAsia="Arial" w:hAnsi="Arial" w:cs="Arial"/>
          <w:sz w:val="22"/>
          <w:szCs w:val="22"/>
        </w:rPr>
      </w:pPr>
    </w:p>
    <w:p w14:paraId="701FFFB3" w14:textId="71BAB24F" w:rsidR="00604B0C"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2.3.1) </w:t>
      </w:r>
      <w:r w:rsidRPr="00F16347">
        <w:rPr>
          <w:rFonts w:ascii="Arial" w:eastAsia="Arial" w:hAnsi="Arial" w:cs="Arial"/>
          <w:b/>
          <w:bCs/>
          <w:sz w:val="22"/>
          <w:szCs w:val="22"/>
        </w:rPr>
        <w:t>Time</w:t>
      </w:r>
    </w:p>
    <w:p w14:paraId="244299F6" w14:textId="4606ADDE" w:rsidR="009D452D"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2.3.1.1)</w:t>
      </w:r>
      <w:r w:rsidRPr="00F16347">
        <w:rPr>
          <w:rFonts w:ascii="Arial" w:eastAsia="Arial" w:hAnsi="Arial" w:cs="Arial"/>
          <w:noProof/>
          <w:sz w:val="22"/>
          <w:szCs w:val="22"/>
        </w:rPr>
        <w:t xml:space="preserve"> </w:t>
      </w:r>
      <w:r w:rsidR="00B00468" w:rsidRPr="00F16347">
        <w:rPr>
          <w:rFonts w:ascii="Arial" w:hAnsi="Arial" w:cs="Arial"/>
          <w:noProof/>
          <w:sz w:val="22"/>
          <w:szCs w:val="22"/>
        </w:rPr>
        <w:drawing>
          <wp:inline distT="0" distB="0" distL="0" distR="0" wp14:anchorId="6B521DF3" wp14:editId="412A5F4B">
            <wp:extent cx="6858000" cy="2917190"/>
            <wp:effectExtent l="0" t="0" r="0" b="0"/>
            <wp:docPr id="106" name="Picture 10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2917190"/>
                    </a:xfrm>
                    <a:prstGeom prst="rect">
                      <a:avLst/>
                    </a:prstGeom>
                  </pic:spPr>
                </pic:pic>
              </a:graphicData>
            </a:graphic>
          </wp:inline>
        </w:drawing>
      </w:r>
      <w:r w:rsidRPr="00F16347">
        <w:rPr>
          <w:rFonts w:ascii="Arial" w:eastAsia="Arial" w:hAnsi="Arial" w:cs="Arial"/>
          <w:sz w:val="22"/>
          <w:szCs w:val="22"/>
        </w:rPr>
        <w:t xml:space="preserve"> </w:t>
      </w:r>
    </w:p>
    <w:p w14:paraId="7603AE40" w14:textId="49C9E588" w:rsidR="00D210B0" w:rsidRPr="00F16347" w:rsidRDefault="00D210B0" w:rsidP="7593FD0B">
      <w:pPr>
        <w:spacing w:line="276" w:lineRule="auto"/>
        <w:rPr>
          <w:rFonts w:ascii="Arial" w:eastAsia="Arial" w:hAnsi="Arial" w:cs="Arial"/>
          <w:sz w:val="22"/>
          <w:szCs w:val="22"/>
        </w:rPr>
      </w:pPr>
    </w:p>
    <w:p w14:paraId="61777AEE" w14:textId="09490667"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2.3.1.2) </w:t>
      </w:r>
      <w:r w:rsidR="00D210B0" w:rsidRPr="00F16347">
        <w:rPr>
          <w:rFonts w:ascii="Arial" w:hAnsi="Arial" w:cs="Arial"/>
          <w:noProof/>
          <w:sz w:val="22"/>
          <w:szCs w:val="22"/>
        </w:rPr>
        <w:drawing>
          <wp:inline distT="0" distB="0" distL="0" distR="0" wp14:anchorId="5A26312C" wp14:editId="3B6FD291">
            <wp:extent cx="6858000" cy="2407285"/>
            <wp:effectExtent l="0" t="0" r="0" b="0"/>
            <wp:docPr id="107" name="Picture 1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3">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14:paraId="220F240D" w14:textId="77777777" w:rsidR="00D210B0" w:rsidRPr="00F16347" w:rsidRDefault="00D210B0" w:rsidP="7593FD0B">
      <w:pPr>
        <w:spacing w:line="276" w:lineRule="auto"/>
        <w:rPr>
          <w:rFonts w:ascii="Arial" w:eastAsia="Arial" w:hAnsi="Arial" w:cs="Arial"/>
          <w:sz w:val="22"/>
          <w:szCs w:val="22"/>
        </w:rPr>
      </w:pPr>
    </w:p>
    <w:p w14:paraId="5CCC83FA" w14:textId="51874E58"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2.2.1.3) </w:t>
      </w:r>
      <w:r w:rsidR="00D61849" w:rsidRPr="00F16347">
        <w:rPr>
          <w:rFonts w:ascii="Arial" w:hAnsi="Arial" w:cs="Arial"/>
          <w:noProof/>
          <w:sz w:val="22"/>
          <w:szCs w:val="22"/>
        </w:rPr>
        <w:drawing>
          <wp:inline distT="0" distB="0" distL="0" distR="0" wp14:anchorId="23E3896D" wp14:editId="5BDC5E51">
            <wp:extent cx="6858000" cy="1232535"/>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1232535"/>
                    </a:xfrm>
                    <a:prstGeom prst="rect">
                      <a:avLst/>
                    </a:prstGeom>
                  </pic:spPr>
                </pic:pic>
              </a:graphicData>
            </a:graphic>
          </wp:inline>
        </w:drawing>
      </w:r>
    </w:p>
    <w:p w14:paraId="11C05382" w14:textId="49CBE0BF" w:rsidR="009D452D" w:rsidRPr="00F16347" w:rsidRDefault="009D452D" w:rsidP="7593FD0B">
      <w:pPr>
        <w:spacing w:line="276" w:lineRule="auto"/>
        <w:rPr>
          <w:rFonts w:ascii="Arial" w:eastAsia="Arial" w:hAnsi="Arial" w:cs="Arial"/>
          <w:sz w:val="22"/>
          <w:szCs w:val="22"/>
        </w:rPr>
      </w:pPr>
    </w:p>
    <w:p w14:paraId="2D79D555" w14:textId="6FC2F338"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2.2.2) </w:t>
      </w:r>
      <w:r w:rsidRPr="00F16347">
        <w:rPr>
          <w:rFonts w:ascii="Arial" w:eastAsia="Arial" w:hAnsi="Arial" w:cs="Arial"/>
          <w:b/>
          <w:bCs/>
          <w:sz w:val="22"/>
          <w:szCs w:val="22"/>
        </w:rPr>
        <w:t>Time:Diet</w:t>
      </w:r>
    </w:p>
    <w:p w14:paraId="7DB2A75F" w14:textId="623E23E3" w:rsidR="00376B30" w:rsidRPr="00F16347" w:rsidRDefault="00376B30" w:rsidP="7593FD0B">
      <w:pPr>
        <w:spacing w:line="276" w:lineRule="auto"/>
        <w:rPr>
          <w:rFonts w:ascii="Arial" w:eastAsia="Arial" w:hAnsi="Arial" w:cs="Arial"/>
          <w:sz w:val="22"/>
          <w:szCs w:val="22"/>
        </w:rPr>
      </w:pPr>
    </w:p>
    <w:p w14:paraId="04F39DA0" w14:textId="4ED57742"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2.2.2.1)</w:t>
      </w:r>
      <w:r w:rsidRPr="00F16347">
        <w:rPr>
          <w:rFonts w:ascii="Arial" w:eastAsia="Arial" w:hAnsi="Arial" w:cs="Arial"/>
          <w:noProof/>
          <w:sz w:val="22"/>
          <w:szCs w:val="22"/>
        </w:rPr>
        <w:t xml:space="preserve"> </w:t>
      </w:r>
      <w:r w:rsidR="00B11191" w:rsidRPr="00F16347">
        <w:rPr>
          <w:rFonts w:ascii="Arial" w:hAnsi="Arial" w:cs="Arial"/>
          <w:noProof/>
          <w:sz w:val="22"/>
          <w:szCs w:val="22"/>
        </w:rPr>
        <w:drawing>
          <wp:inline distT="0" distB="0" distL="0" distR="0" wp14:anchorId="71EA1334" wp14:editId="26574851">
            <wp:extent cx="6858000" cy="62350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6235065"/>
                    </a:xfrm>
                    <a:prstGeom prst="rect">
                      <a:avLst/>
                    </a:prstGeom>
                  </pic:spPr>
                </pic:pic>
              </a:graphicData>
            </a:graphic>
          </wp:inline>
        </w:drawing>
      </w:r>
    </w:p>
    <w:p w14:paraId="7CADDB19" w14:textId="34BB53E8" w:rsidR="00376B30" w:rsidRPr="00F16347" w:rsidRDefault="00376B30" w:rsidP="7593FD0B">
      <w:pPr>
        <w:spacing w:line="276" w:lineRule="auto"/>
        <w:rPr>
          <w:rFonts w:ascii="Arial" w:eastAsia="Arial" w:hAnsi="Arial" w:cs="Arial"/>
          <w:sz w:val="22"/>
          <w:szCs w:val="22"/>
        </w:rPr>
      </w:pPr>
    </w:p>
    <w:p w14:paraId="118EAEA5" w14:textId="6E4D1164"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2.2.2.2)</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519E9FF5" wp14:editId="78149D50">
            <wp:extent cx="6858000" cy="4740277"/>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56">
                      <a:extLst>
                        <a:ext uri="{28A0092B-C50C-407E-A947-70E740481C1C}">
                          <a14:useLocalDpi xmlns:a14="http://schemas.microsoft.com/office/drawing/2010/main" val="0"/>
                        </a:ext>
                      </a:extLst>
                    </a:blip>
                    <a:stretch>
                      <a:fillRect/>
                    </a:stretch>
                  </pic:blipFill>
                  <pic:spPr>
                    <a:xfrm>
                      <a:off x="0" y="0"/>
                      <a:ext cx="6858000" cy="4740277"/>
                    </a:xfrm>
                    <a:prstGeom prst="rect">
                      <a:avLst/>
                    </a:prstGeom>
                  </pic:spPr>
                </pic:pic>
              </a:graphicData>
            </a:graphic>
          </wp:inline>
        </w:drawing>
      </w:r>
    </w:p>
    <w:p w14:paraId="5BD693E9" w14:textId="51F53A05" w:rsidR="00376B30" w:rsidRPr="00F16347" w:rsidRDefault="00376B30" w:rsidP="7593FD0B">
      <w:pPr>
        <w:spacing w:line="276" w:lineRule="auto"/>
        <w:rPr>
          <w:rFonts w:ascii="Arial" w:eastAsia="Arial" w:hAnsi="Arial" w:cs="Arial"/>
          <w:sz w:val="22"/>
          <w:szCs w:val="22"/>
        </w:rPr>
      </w:pPr>
    </w:p>
    <w:p w14:paraId="47BFACA1" w14:textId="1DA1112E"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2.2.2.3)</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02DB7A5A" wp14:editId="2C263E3E">
            <wp:extent cx="6858000" cy="2256155"/>
            <wp:effectExtent l="0" t="0" r="0" b="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2256155"/>
                    </a:xfrm>
                    <a:prstGeom prst="rect">
                      <a:avLst/>
                    </a:prstGeom>
                  </pic:spPr>
                </pic:pic>
              </a:graphicData>
            </a:graphic>
          </wp:inline>
        </w:drawing>
      </w:r>
    </w:p>
    <w:p w14:paraId="5FAF46DB" w14:textId="77777777" w:rsidR="00376B30" w:rsidRPr="00F16347" w:rsidRDefault="00376B30" w:rsidP="7593FD0B">
      <w:pPr>
        <w:spacing w:line="276" w:lineRule="auto"/>
        <w:rPr>
          <w:rFonts w:ascii="Arial" w:eastAsia="Arial" w:hAnsi="Arial" w:cs="Arial"/>
          <w:sz w:val="22"/>
          <w:szCs w:val="22"/>
        </w:rPr>
      </w:pPr>
    </w:p>
    <w:p w14:paraId="31441214" w14:textId="5155D19D"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2.4) Beta-diversity</w:t>
      </w:r>
    </w:p>
    <w:p w14:paraId="59E665EA" w14:textId="3A20E1EE"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2.4.1)</w:t>
      </w:r>
      <w:r w:rsidR="008A03FE" w:rsidRPr="00F16347">
        <w:rPr>
          <w:rFonts w:ascii="Arial" w:hAnsi="Arial" w:cs="Arial"/>
          <w:noProof/>
          <w:sz w:val="22"/>
          <w:szCs w:val="22"/>
        </w:rPr>
        <w:drawing>
          <wp:inline distT="0" distB="0" distL="0" distR="0" wp14:anchorId="03C6D91A" wp14:editId="375CD6AF">
            <wp:extent cx="6858000" cy="2931160"/>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2931160"/>
                    </a:xfrm>
                    <a:prstGeom prst="rect">
                      <a:avLst/>
                    </a:prstGeom>
                  </pic:spPr>
                </pic:pic>
              </a:graphicData>
            </a:graphic>
          </wp:inline>
        </w:drawing>
      </w:r>
    </w:p>
    <w:p w14:paraId="5F56BAF7" w14:textId="1A884D24" w:rsidR="00C767B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2.4.2)</w:t>
      </w:r>
      <w:r w:rsidR="008A03FE" w:rsidRPr="00F16347">
        <w:rPr>
          <w:rFonts w:ascii="Arial" w:hAnsi="Arial" w:cs="Arial"/>
          <w:noProof/>
          <w:sz w:val="22"/>
          <w:szCs w:val="22"/>
        </w:rPr>
        <w:drawing>
          <wp:inline distT="0" distB="0" distL="0" distR="0" wp14:anchorId="4F362320" wp14:editId="5A6F7E9D">
            <wp:extent cx="6858000" cy="28613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2861310"/>
                    </a:xfrm>
                    <a:prstGeom prst="rect">
                      <a:avLst/>
                    </a:prstGeom>
                  </pic:spPr>
                </pic:pic>
              </a:graphicData>
            </a:graphic>
          </wp:inline>
        </w:drawing>
      </w:r>
    </w:p>
    <w:p w14:paraId="12EB502B" w14:textId="7A042435" w:rsidR="00F609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2.4.3)</w:t>
      </w:r>
    </w:p>
    <w:p w14:paraId="3AC3F26F" w14:textId="77777777" w:rsidR="00361CB4" w:rsidRPr="00F16347" w:rsidRDefault="00361CB4" w:rsidP="7593FD0B">
      <w:pPr>
        <w:rPr>
          <w:rFonts w:ascii="Arial" w:eastAsia="Arial" w:hAnsi="Arial" w:cs="Arial"/>
          <w:sz w:val="22"/>
          <w:szCs w:val="22"/>
        </w:rPr>
      </w:pPr>
      <w:r w:rsidRPr="00F16347">
        <w:rPr>
          <w:rFonts w:ascii="Arial" w:eastAsia="Arial" w:hAnsi="Arial" w:cs="Arial"/>
          <w:sz w:val="22"/>
          <w:szCs w:val="22"/>
        </w:rPr>
        <w:br w:type="page"/>
      </w:r>
    </w:p>
    <w:p w14:paraId="0C2921CA" w14:textId="746AC46C" w:rsidR="006B7789"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2.5) Beta-Dispersion</w:t>
      </w:r>
    </w:p>
    <w:p w14:paraId="210200F3" w14:textId="77777777" w:rsidR="006B7789" w:rsidRPr="00F16347" w:rsidRDefault="006B7789" w:rsidP="7593FD0B">
      <w:pPr>
        <w:spacing w:line="276" w:lineRule="auto"/>
        <w:rPr>
          <w:rFonts w:ascii="Arial" w:eastAsia="Arial" w:hAnsi="Arial" w:cs="Arial"/>
          <w:sz w:val="22"/>
          <w:szCs w:val="22"/>
        </w:rPr>
      </w:pPr>
    </w:p>
    <w:p w14:paraId="64EB3774" w14:textId="098FD69C" w:rsidR="006B7789" w:rsidRPr="00F16347" w:rsidRDefault="2C0D672C" w:rsidP="2C0D672C">
      <w:pPr>
        <w:spacing w:line="276" w:lineRule="auto"/>
        <w:rPr>
          <w:rFonts w:ascii="Arial" w:eastAsia="Arial" w:hAnsi="Arial" w:cs="Arial"/>
          <w:b/>
          <w:bCs/>
          <w:sz w:val="22"/>
          <w:szCs w:val="22"/>
        </w:rPr>
      </w:pPr>
      <w:r w:rsidRPr="00F16347">
        <w:rPr>
          <w:rFonts w:ascii="Arial" w:eastAsia="Arial" w:hAnsi="Arial" w:cs="Arial"/>
          <w:b/>
          <w:bCs/>
          <w:sz w:val="22"/>
          <w:szCs w:val="22"/>
        </w:rPr>
        <w:t>2.5.1) Diet</w:t>
      </w:r>
    </w:p>
    <w:p w14:paraId="50089760" w14:textId="45F525DC" w:rsidR="006B7789" w:rsidRPr="00F16347" w:rsidRDefault="006B7789" w:rsidP="2C0D672C">
      <w:pPr>
        <w:spacing w:line="276" w:lineRule="auto"/>
        <w:rPr>
          <w:rFonts w:ascii="Arial" w:eastAsia="Arial" w:hAnsi="Arial" w:cs="Arial"/>
          <w:sz w:val="22"/>
          <w:szCs w:val="22"/>
        </w:rPr>
      </w:pPr>
    </w:p>
    <w:p w14:paraId="25A10A0B" w14:textId="67571B87" w:rsidR="006B7789" w:rsidRPr="00F16347" w:rsidRDefault="2C0D672C" w:rsidP="7593FD0B">
      <w:pPr>
        <w:spacing w:line="276" w:lineRule="auto"/>
        <w:rPr>
          <w:rFonts w:ascii="Arial" w:eastAsia="Arial" w:hAnsi="Arial" w:cs="Arial"/>
          <w:sz w:val="22"/>
          <w:szCs w:val="22"/>
        </w:rPr>
      </w:pPr>
      <w:r w:rsidRPr="00F16347">
        <w:rPr>
          <w:rFonts w:ascii="Arial" w:eastAsia="Arial" w:hAnsi="Arial" w:cs="Arial"/>
          <w:sz w:val="22"/>
          <w:szCs w:val="22"/>
        </w:rPr>
        <w:t>2.5.1.1) Gemma</w:t>
      </w:r>
    </w:p>
    <w:tbl>
      <w:tblPr>
        <w:tblStyle w:val="TableGrid"/>
        <w:tblW w:w="0" w:type="auto"/>
        <w:tblLayout w:type="fixed"/>
        <w:tblLook w:val="06A0" w:firstRow="1" w:lastRow="0" w:firstColumn="1" w:lastColumn="0" w:noHBand="1" w:noVBand="1"/>
      </w:tblPr>
      <w:tblGrid>
        <w:gridCol w:w="5400"/>
        <w:gridCol w:w="5400"/>
      </w:tblGrid>
      <w:tr w:rsidR="2C0D672C" w:rsidRPr="00F16347" w14:paraId="1DE7821D" w14:textId="77777777" w:rsidTr="4D5024CA">
        <w:tc>
          <w:tcPr>
            <w:tcW w:w="5400" w:type="dxa"/>
          </w:tcPr>
          <w:p w14:paraId="5CE7D6B4" w14:textId="033F531F"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Bray-Curtis</w:t>
            </w:r>
          </w:p>
          <w:p w14:paraId="085889AB" w14:textId="033F531F"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EBF6E7D" wp14:editId="1E6A8747">
                  <wp:extent cx="3314700" cy="2044065"/>
                  <wp:effectExtent l="0" t="0" r="0" b="0"/>
                  <wp:docPr id="1994741069" name="Picture 1994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314700" cy="2044065"/>
                          </a:xfrm>
                          <a:prstGeom prst="rect">
                            <a:avLst/>
                          </a:prstGeom>
                        </pic:spPr>
                      </pic:pic>
                    </a:graphicData>
                  </a:graphic>
                </wp:inline>
              </w:drawing>
            </w:r>
          </w:p>
        </w:tc>
        <w:tc>
          <w:tcPr>
            <w:tcW w:w="5400" w:type="dxa"/>
          </w:tcPr>
          <w:p w14:paraId="621E1D41" w14:textId="46656EF3"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2A86AAF" wp14:editId="14BBB6D6">
                  <wp:extent cx="3286125" cy="733425"/>
                  <wp:effectExtent l="0" t="0" r="0" b="0"/>
                  <wp:docPr id="130605800" name="Picture 1306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127CD860" wp14:editId="11C20D5E">
                  <wp:extent cx="2047875" cy="1234661"/>
                  <wp:effectExtent l="0" t="0" r="0" b="0"/>
                  <wp:docPr id="1909684560" name="Picture 190968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047875" cy="1234661"/>
                          </a:xfrm>
                          <a:prstGeom prst="rect">
                            <a:avLst/>
                          </a:prstGeom>
                        </pic:spPr>
                      </pic:pic>
                    </a:graphicData>
                  </a:graphic>
                </wp:inline>
              </w:drawing>
            </w:r>
          </w:p>
        </w:tc>
      </w:tr>
      <w:tr w:rsidR="2C0D672C" w:rsidRPr="00F16347" w14:paraId="5AFA7AF3" w14:textId="77777777" w:rsidTr="4D5024CA">
        <w:tc>
          <w:tcPr>
            <w:tcW w:w="5400" w:type="dxa"/>
          </w:tcPr>
          <w:p w14:paraId="7778F82A" w14:textId="6BDF5EC6"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Canberra</w:t>
            </w:r>
          </w:p>
          <w:p w14:paraId="5D527F6B" w14:textId="4C035A3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429140D" wp14:editId="0022E6D0">
                  <wp:extent cx="3286125" cy="2028825"/>
                  <wp:effectExtent l="0" t="0" r="0" b="0"/>
                  <wp:docPr id="752411842" name="Picture 75241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0F703680" w14:textId="14122E6A"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E9A66FF" wp14:editId="145E6599">
                  <wp:extent cx="3286125" cy="723900"/>
                  <wp:effectExtent l="0" t="0" r="0" b="0"/>
                  <wp:docPr id="839398830" name="Picture 83939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F0C546C" wp14:editId="5C015320">
                  <wp:extent cx="2181225" cy="1315057"/>
                  <wp:effectExtent l="0" t="0" r="0" b="0"/>
                  <wp:docPr id="1176515523" name="Picture 117651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181225" cy="1315057"/>
                          </a:xfrm>
                          <a:prstGeom prst="rect">
                            <a:avLst/>
                          </a:prstGeom>
                        </pic:spPr>
                      </pic:pic>
                    </a:graphicData>
                  </a:graphic>
                </wp:inline>
              </w:drawing>
            </w:r>
          </w:p>
        </w:tc>
      </w:tr>
      <w:tr w:rsidR="2C0D672C" w:rsidRPr="00F16347" w14:paraId="4E171DF2" w14:textId="77777777" w:rsidTr="4D5024CA">
        <w:tc>
          <w:tcPr>
            <w:tcW w:w="5400" w:type="dxa"/>
          </w:tcPr>
          <w:p w14:paraId="2F6DC06C" w14:textId="1E648191"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Sorensen</w:t>
            </w:r>
          </w:p>
          <w:p w14:paraId="08B730E5" w14:textId="5412A60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B45CD1B" wp14:editId="06EAD2BA">
                  <wp:extent cx="3286125" cy="2028825"/>
                  <wp:effectExtent l="0" t="0" r="0" b="0"/>
                  <wp:docPr id="873262991" name="Picture 8732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4F6B010B" w14:textId="08DC4496" w:rsidR="2C0D672C" w:rsidRPr="00F16347" w:rsidRDefault="2C0D672C" w:rsidP="4D5024CA">
            <w:pPr>
              <w:rPr>
                <w:rFonts w:ascii="Arial" w:hAnsi="Arial" w:cs="Arial"/>
                <w:sz w:val="22"/>
                <w:szCs w:val="22"/>
              </w:rPr>
            </w:pPr>
          </w:p>
          <w:p w14:paraId="3C6D79CC" w14:textId="6CC31262"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8A60D32" wp14:editId="5710E24E">
                  <wp:extent cx="3286125" cy="723900"/>
                  <wp:effectExtent l="0" t="0" r="0" b="0"/>
                  <wp:docPr id="215836209" name="Picture 21583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5AE62E7" wp14:editId="66E31EC8">
                  <wp:extent cx="2238375" cy="1349513"/>
                  <wp:effectExtent l="0" t="0" r="0" b="0"/>
                  <wp:docPr id="650300220" name="Picture 6503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238375" cy="1349513"/>
                          </a:xfrm>
                          <a:prstGeom prst="rect">
                            <a:avLst/>
                          </a:prstGeom>
                        </pic:spPr>
                      </pic:pic>
                    </a:graphicData>
                  </a:graphic>
                </wp:inline>
              </w:drawing>
            </w:r>
          </w:p>
        </w:tc>
      </w:tr>
    </w:tbl>
    <w:p w14:paraId="6C8D7CDE" w14:textId="61B9D07A" w:rsidR="2C0D672C" w:rsidRPr="007827A4" w:rsidRDefault="2C0D672C" w:rsidP="2C0D672C">
      <w:pPr>
        <w:spacing w:line="276" w:lineRule="auto"/>
        <w:rPr>
          <w:rFonts w:ascii="Arial" w:eastAsia="Arial" w:hAnsi="Arial" w:cs="Arial"/>
          <w:sz w:val="22"/>
          <w:szCs w:val="22"/>
        </w:rPr>
      </w:pPr>
    </w:p>
    <w:p w14:paraId="495D1306" w14:textId="58911E64" w:rsidR="2C0D672C" w:rsidRPr="00F16347" w:rsidRDefault="2C0D672C" w:rsidP="2C0D672C">
      <w:pPr>
        <w:spacing w:line="276" w:lineRule="auto"/>
        <w:rPr>
          <w:rFonts w:ascii="Arial" w:eastAsia="Arial" w:hAnsi="Arial" w:cs="Arial"/>
          <w:sz w:val="22"/>
          <w:szCs w:val="22"/>
        </w:rPr>
      </w:pPr>
      <w:r w:rsidRPr="007827A4">
        <w:rPr>
          <w:rFonts w:ascii="Arial" w:eastAsia="Arial" w:hAnsi="Arial" w:cs="Arial"/>
          <w:sz w:val="22"/>
          <w:szCs w:val="22"/>
        </w:rPr>
        <w:t>2.5.1.2)</w:t>
      </w:r>
      <w:r w:rsidRPr="00F16347">
        <w:rPr>
          <w:rFonts w:ascii="Arial" w:eastAsia="Arial" w:hAnsi="Arial" w:cs="Arial"/>
          <w:sz w:val="22"/>
          <w:szCs w:val="22"/>
        </w:rPr>
        <w:t xml:space="preserve"> Watts</w:t>
      </w:r>
    </w:p>
    <w:tbl>
      <w:tblPr>
        <w:tblStyle w:val="TableGrid"/>
        <w:tblW w:w="0" w:type="auto"/>
        <w:tblLayout w:type="fixed"/>
        <w:tblLook w:val="06A0" w:firstRow="1" w:lastRow="0" w:firstColumn="1" w:lastColumn="0" w:noHBand="1" w:noVBand="1"/>
      </w:tblPr>
      <w:tblGrid>
        <w:gridCol w:w="5400"/>
        <w:gridCol w:w="5400"/>
      </w:tblGrid>
      <w:tr w:rsidR="2C0D672C" w:rsidRPr="00F16347" w14:paraId="3FD8EA63" w14:textId="77777777" w:rsidTr="4D5024CA">
        <w:tc>
          <w:tcPr>
            <w:tcW w:w="5400" w:type="dxa"/>
          </w:tcPr>
          <w:p w14:paraId="3B91ACE1"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023B14AF" w14:textId="74DB29D0"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937ED89" wp14:editId="1F05FD16">
                  <wp:extent cx="3286125" cy="2028825"/>
                  <wp:effectExtent l="0" t="0" r="0" b="0"/>
                  <wp:docPr id="1879427126" name="Picture 187942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4BE6DD8" w14:textId="2544A31A"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489C9D" wp14:editId="1B7720F4">
                  <wp:extent cx="3286125" cy="619125"/>
                  <wp:effectExtent l="0" t="0" r="0" b="0"/>
                  <wp:docPr id="1544041731" name="Picture 154404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86125" cy="619125"/>
                          </a:xfrm>
                          <a:prstGeom prst="rect">
                            <a:avLst/>
                          </a:prstGeom>
                        </pic:spPr>
                      </pic:pic>
                    </a:graphicData>
                  </a:graphic>
                </wp:inline>
              </w:drawing>
            </w:r>
            <w:r w:rsidRPr="00F16347">
              <w:rPr>
                <w:rFonts w:ascii="Arial" w:hAnsi="Arial" w:cs="Arial"/>
                <w:noProof/>
                <w:sz w:val="22"/>
                <w:szCs w:val="22"/>
              </w:rPr>
              <w:drawing>
                <wp:inline distT="0" distB="0" distL="0" distR="0" wp14:anchorId="586C62EC" wp14:editId="5D5A0608">
                  <wp:extent cx="2352675" cy="1418424"/>
                  <wp:effectExtent l="0" t="0" r="0" b="0"/>
                  <wp:docPr id="1542116029" name="Picture 15421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52675" cy="1418424"/>
                          </a:xfrm>
                          <a:prstGeom prst="rect">
                            <a:avLst/>
                          </a:prstGeom>
                        </pic:spPr>
                      </pic:pic>
                    </a:graphicData>
                  </a:graphic>
                </wp:inline>
              </w:drawing>
            </w:r>
          </w:p>
        </w:tc>
      </w:tr>
      <w:tr w:rsidR="2C0D672C" w:rsidRPr="00F16347" w14:paraId="68462927" w14:textId="77777777" w:rsidTr="4D5024CA">
        <w:tc>
          <w:tcPr>
            <w:tcW w:w="5400" w:type="dxa"/>
          </w:tcPr>
          <w:p w14:paraId="7AE2AD75"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3DD0E705" w14:textId="22FE638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39292CA" wp14:editId="7223AC19">
                  <wp:extent cx="3286125" cy="2028825"/>
                  <wp:effectExtent l="0" t="0" r="0" b="0"/>
                  <wp:docPr id="1786348057" name="Picture 178634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84A0C82" w14:textId="2C343F0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14770D6" wp14:editId="68A146B2">
                  <wp:extent cx="3286125" cy="733425"/>
                  <wp:effectExtent l="0" t="0" r="0" b="0"/>
                  <wp:docPr id="849720227" name="Picture 8497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C1B8966" wp14:editId="28BBCCC8">
                  <wp:extent cx="2409825" cy="1452880"/>
                  <wp:effectExtent l="0" t="0" r="0" b="0"/>
                  <wp:docPr id="1336716454" name="Picture 13367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409825" cy="1452880"/>
                          </a:xfrm>
                          <a:prstGeom prst="rect">
                            <a:avLst/>
                          </a:prstGeom>
                        </pic:spPr>
                      </pic:pic>
                    </a:graphicData>
                  </a:graphic>
                </wp:inline>
              </w:drawing>
            </w:r>
          </w:p>
        </w:tc>
      </w:tr>
      <w:tr w:rsidR="2C0D672C" w:rsidRPr="00F16347" w14:paraId="200C63B8" w14:textId="77777777" w:rsidTr="4D5024CA">
        <w:tc>
          <w:tcPr>
            <w:tcW w:w="5400" w:type="dxa"/>
          </w:tcPr>
          <w:p w14:paraId="3509331D"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1682D52B" w14:textId="5A5A5F8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12C2104E" wp14:editId="53DB13EC">
                  <wp:extent cx="3286125" cy="2028825"/>
                  <wp:effectExtent l="0" t="0" r="0" b="0"/>
                  <wp:docPr id="871780279" name="Picture 87178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53E2CBB" w14:textId="13A25D9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CF68347" wp14:editId="3652F039">
                  <wp:extent cx="3286125" cy="733425"/>
                  <wp:effectExtent l="0" t="0" r="0" b="0"/>
                  <wp:docPr id="1572982986" name="Picture 157298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9EA075D" wp14:editId="358DEDFD">
                  <wp:extent cx="2124075" cy="1280602"/>
                  <wp:effectExtent l="0" t="0" r="0" b="0"/>
                  <wp:docPr id="1610508313" name="Picture 161050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124075" cy="1280602"/>
                          </a:xfrm>
                          <a:prstGeom prst="rect">
                            <a:avLst/>
                          </a:prstGeom>
                        </pic:spPr>
                      </pic:pic>
                    </a:graphicData>
                  </a:graphic>
                </wp:inline>
              </w:drawing>
            </w:r>
          </w:p>
        </w:tc>
      </w:tr>
    </w:tbl>
    <w:p w14:paraId="26BC0D0B" w14:textId="613BDA43" w:rsidR="2C0D672C" w:rsidRPr="00F16347" w:rsidRDefault="2C0D672C" w:rsidP="2C0D672C">
      <w:pPr>
        <w:spacing w:line="276" w:lineRule="auto"/>
        <w:rPr>
          <w:rFonts w:ascii="Arial" w:hAnsi="Arial" w:cs="Arial"/>
          <w:sz w:val="22"/>
          <w:szCs w:val="22"/>
        </w:rPr>
      </w:pPr>
    </w:p>
    <w:p w14:paraId="12997CD7" w14:textId="226B258F" w:rsidR="2C0D672C" w:rsidRPr="00F16347" w:rsidRDefault="2C0D672C" w:rsidP="2C0D672C">
      <w:pPr>
        <w:spacing w:line="276" w:lineRule="auto"/>
        <w:rPr>
          <w:rFonts w:ascii="Arial" w:hAnsi="Arial" w:cs="Arial"/>
          <w:sz w:val="22"/>
          <w:szCs w:val="22"/>
        </w:rPr>
      </w:pPr>
      <w:r w:rsidRPr="00F16347">
        <w:rPr>
          <w:rFonts w:ascii="Arial" w:eastAsia="Arial" w:hAnsi="Arial" w:cs="Arial"/>
          <w:sz w:val="22"/>
          <w:szCs w:val="22"/>
        </w:rPr>
        <w:t>2.5.1.3) ZIRC</w:t>
      </w:r>
    </w:p>
    <w:tbl>
      <w:tblPr>
        <w:tblStyle w:val="TableGrid"/>
        <w:tblW w:w="0" w:type="auto"/>
        <w:tblLayout w:type="fixed"/>
        <w:tblLook w:val="06A0" w:firstRow="1" w:lastRow="0" w:firstColumn="1" w:lastColumn="0" w:noHBand="1" w:noVBand="1"/>
      </w:tblPr>
      <w:tblGrid>
        <w:gridCol w:w="5400"/>
        <w:gridCol w:w="5400"/>
      </w:tblGrid>
      <w:tr w:rsidR="2C0D672C" w:rsidRPr="00F16347" w14:paraId="417F3501" w14:textId="77777777" w:rsidTr="4D5024CA">
        <w:tc>
          <w:tcPr>
            <w:tcW w:w="5400" w:type="dxa"/>
          </w:tcPr>
          <w:p w14:paraId="07C853D2"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22AC809D" w14:textId="2EACC413"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482A7A9" wp14:editId="2D1F69C9">
                  <wp:extent cx="3286125" cy="2028825"/>
                  <wp:effectExtent l="0" t="0" r="0" b="0"/>
                  <wp:docPr id="1116893409" name="Picture 11168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E6A13DD" w14:textId="28AC9C05"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0F2FF82" wp14:editId="6384C5CD">
                  <wp:extent cx="3286125" cy="742950"/>
                  <wp:effectExtent l="0" t="0" r="0" b="0"/>
                  <wp:docPr id="1973136867" name="Picture 197313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86125" cy="742950"/>
                          </a:xfrm>
                          <a:prstGeom prst="rect">
                            <a:avLst/>
                          </a:prstGeom>
                        </pic:spPr>
                      </pic:pic>
                    </a:graphicData>
                  </a:graphic>
                </wp:inline>
              </w:drawing>
            </w:r>
            <w:r w:rsidRPr="00F16347">
              <w:rPr>
                <w:rFonts w:ascii="Arial" w:hAnsi="Arial" w:cs="Arial"/>
                <w:noProof/>
                <w:sz w:val="22"/>
                <w:szCs w:val="22"/>
              </w:rPr>
              <w:drawing>
                <wp:inline distT="0" distB="0" distL="0" distR="0" wp14:anchorId="4D1D466B" wp14:editId="4EDBA598">
                  <wp:extent cx="2438400" cy="1470108"/>
                  <wp:effectExtent l="0" t="0" r="0" b="0"/>
                  <wp:docPr id="1457093244" name="Picture 145709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438400" cy="1470108"/>
                          </a:xfrm>
                          <a:prstGeom prst="rect">
                            <a:avLst/>
                          </a:prstGeom>
                        </pic:spPr>
                      </pic:pic>
                    </a:graphicData>
                  </a:graphic>
                </wp:inline>
              </w:drawing>
            </w:r>
          </w:p>
        </w:tc>
      </w:tr>
      <w:tr w:rsidR="2C0D672C" w:rsidRPr="00F16347" w14:paraId="46D035E6" w14:textId="77777777" w:rsidTr="4D5024CA">
        <w:tc>
          <w:tcPr>
            <w:tcW w:w="5400" w:type="dxa"/>
          </w:tcPr>
          <w:p w14:paraId="28464998"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5B7EAC13" w14:textId="2B84694F"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CC6E460" wp14:editId="6EF266C5">
                  <wp:extent cx="3286125" cy="2028825"/>
                  <wp:effectExtent l="0" t="0" r="0" b="0"/>
                  <wp:docPr id="1451464379" name="Picture 145146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6DFDB639" w14:textId="08E03BF1"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24487B2D" wp14:editId="2EEE9CCC">
                  <wp:extent cx="3286125" cy="733425"/>
                  <wp:effectExtent l="0" t="0" r="0" b="0"/>
                  <wp:docPr id="1701957884" name="Picture 170195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2C811306" wp14:editId="4AAF4BC7">
                  <wp:extent cx="2314575" cy="1395454"/>
                  <wp:effectExtent l="0" t="0" r="0" b="0"/>
                  <wp:docPr id="1560754024" name="Picture 15607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314575" cy="1395454"/>
                          </a:xfrm>
                          <a:prstGeom prst="rect">
                            <a:avLst/>
                          </a:prstGeom>
                        </pic:spPr>
                      </pic:pic>
                    </a:graphicData>
                  </a:graphic>
                </wp:inline>
              </w:drawing>
            </w:r>
          </w:p>
        </w:tc>
      </w:tr>
      <w:tr w:rsidR="2C0D672C" w:rsidRPr="00F16347" w14:paraId="7E261EF6" w14:textId="77777777" w:rsidTr="4D5024CA">
        <w:tc>
          <w:tcPr>
            <w:tcW w:w="5400" w:type="dxa"/>
          </w:tcPr>
          <w:p w14:paraId="2A2AF56E"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454AA242" w14:textId="0DDBBE2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EB1D2EF" wp14:editId="780799E0">
                  <wp:extent cx="3286125" cy="2028825"/>
                  <wp:effectExtent l="0" t="0" r="0" b="0"/>
                  <wp:docPr id="727666845" name="Picture 72766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52DEC3C0" w14:textId="30F1CCB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FC017D" wp14:editId="65033C5B">
                  <wp:extent cx="3286125" cy="733425"/>
                  <wp:effectExtent l="0" t="0" r="0" b="0"/>
                  <wp:docPr id="2081765979" name="Picture 208176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6E2722CA" wp14:editId="699F16C3">
                  <wp:extent cx="2133600" cy="1286344"/>
                  <wp:effectExtent l="0" t="0" r="0" b="0"/>
                  <wp:docPr id="518028698" name="Picture 5180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33600" cy="1286344"/>
                          </a:xfrm>
                          <a:prstGeom prst="rect">
                            <a:avLst/>
                          </a:prstGeom>
                        </pic:spPr>
                      </pic:pic>
                    </a:graphicData>
                  </a:graphic>
                </wp:inline>
              </w:drawing>
            </w:r>
          </w:p>
        </w:tc>
      </w:tr>
    </w:tbl>
    <w:p w14:paraId="46147E5B" w14:textId="047666D2" w:rsidR="2C0D672C" w:rsidRPr="00F16347" w:rsidRDefault="2C0D672C" w:rsidP="2C0D672C">
      <w:pPr>
        <w:spacing w:line="276" w:lineRule="auto"/>
        <w:rPr>
          <w:rFonts w:ascii="Arial" w:hAnsi="Arial" w:cs="Arial"/>
          <w:sz w:val="22"/>
          <w:szCs w:val="22"/>
        </w:rPr>
      </w:pPr>
    </w:p>
    <w:p w14:paraId="0FBEE17B" w14:textId="0A4F3F92" w:rsidR="2C0D672C" w:rsidRPr="00F16347" w:rsidRDefault="2C0D672C" w:rsidP="2C0D672C">
      <w:pPr>
        <w:spacing w:line="276" w:lineRule="auto"/>
        <w:rPr>
          <w:rFonts w:ascii="Arial" w:hAnsi="Arial" w:cs="Arial"/>
          <w:sz w:val="22"/>
          <w:szCs w:val="22"/>
        </w:rPr>
      </w:pPr>
    </w:p>
    <w:p w14:paraId="74984BC2" w14:textId="77777777" w:rsidR="004539C4" w:rsidRPr="00F16347" w:rsidRDefault="004539C4" w:rsidP="7593FD0B">
      <w:pPr>
        <w:rPr>
          <w:rFonts w:ascii="Arial" w:eastAsia="Arial" w:hAnsi="Arial" w:cs="Arial"/>
          <w:sz w:val="22"/>
          <w:szCs w:val="22"/>
        </w:rPr>
      </w:pPr>
      <w:r w:rsidRPr="00F16347">
        <w:rPr>
          <w:rFonts w:ascii="Arial" w:eastAsia="Arial" w:hAnsi="Arial" w:cs="Arial"/>
          <w:sz w:val="22"/>
          <w:szCs w:val="22"/>
        </w:rPr>
        <w:br w:type="page"/>
      </w:r>
    </w:p>
    <w:p w14:paraId="6DF6DD68" w14:textId="5F234315" w:rsidR="004539C4" w:rsidRPr="00F16347" w:rsidRDefault="7593FD0B" w:rsidP="7593FD0B">
      <w:pPr>
        <w:rPr>
          <w:rFonts w:ascii="Arial" w:eastAsia="Arial" w:hAnsi="Arial" w:cs="Arial"/>
          <w:b/>
          <w:bCs/>
          <w:sz w:val="22"/>
          <w:szCs w:val="22"/>
        </w:rPr>
      </w:pPr>
      <w:r w:rsidRPr="00F16347">
        <w:rPr>
          <w:rFonts w:ascii="Arial" w:eastAsia="Arial" w:hAnsi="Arial" w:cs="Arial"/>
          <w:b/>
          <w:bCs/>
          <w:sz w:val="22"/>
          <w:szCs w:val="22"/>
        </w:rPr>
        <w:lastRenderedPageBreak/>
        <w:t>2.5.3) Diet:Time</w:t>
      </w:r>
    </w:p>
    <w:tbl>
      <w:tblPr>
        <w:tblStyle w:val="TableGrid"/>
        <w:tblW w:w="0" w:type="auto"/>
        <w:tblLook w:val="04A0" w:firstRow="1" w:lastRow="0" w:firstColumn="1" w:lastColumn="0" w:noHBand="0" w:noVBand="1"/>
      </w:tblPr>
      <w:tblGrid>
        <w:gridCol w:w="3596"/>
        <w:gridCol w:w="3597"/>
        <w:gridCol w:w="3597"/>
      </w:tblGrid>
      <w:tr w:rsidR="00574D52" w:rsidRPr="00F16347" w14:paraId="74AB3E5A" w14:textId="77777777" w:rsidTr="39B51722">
        <w:tc>
          <w:tcPr>
            <w:tcW w:w="3596" w:type="dxa"/>
          </w:tcPr>
          <w:p w14:paraId="560EA96D" w14:textId="26B2BEAA"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249516E" wp14:editId="7329646A">
                  <wp:extent cx="2148840" cy="1326113"/>
                  <wp:effectExtent l="0" t="0" r="0" b="0"/>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87">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0B868F45" w14:textId="768BFB28"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732F26FD" wp14:editId="3B93A267">
                  <wp:extent cx="2148840" cy="1326113"/>
                  <wp:effectExtent l="0" t="0" r="0" b="0"/>
                  <wp:docPr id="141" name="Picture 1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88">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44330748" w14:textId="0D347605"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0A04EF9" wp14:editId="05D7319F">
                  <wp:extent cx="2148840" cy="1326113"/>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89">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574D52" w:rsidRPr="00F16347" w14:paraId="4471266B" w14:textId="77777777" w:rsidTr="39B51722">
        <w:tc>
          <w:tcPr>
            <w:tcW w:w="3596" w:type="dxa"/>
          </w:tcPr>
          <w:p w14:paraId="688403CB" w14:textId="08F76AB6" w:rsidR="009E2660" w:rsidRPr="00F16347" w:rsidRDefault="009E2660" w:rsidP="39B51722">
            <w:pPr>
              <w:rPr>
                <w:rFonts w:ascii="Arial" w:hAnsi="Arial" w:cs="Arial"/>
                <w:sz w:val="22"/>
                <w:szCs w:val="22"/>
              </w:rPr>
            </w:pPr>
            <w:ins w:id="203" w:author="Michael James Sieler Jr" w:date="2022-11-30T17:52:00Z">
              <w:r w:rsidRPr="00F16347">
                <w:rPr>
                  <w:rFonts w:ascii="Arial" w:hAnsi="Arial" w:cs="Arial"/>
                  <w:noProof/>
                  <w:sz w:val="22"/>
                  <w:szCs w:val="22"/>
                </w:rPr>
                <w:drawing>
                  <wp:inline distT="0" distB="0" distL="0" distR="0" wp14:anchorId="46B731DB" wp14:editId="36F22607">
                    <wp:extent cx="2133600" cy="485775"/>
                    <wp:effectExtent l="0" t="0" r="0" b="0"/>
                    <wp:docPr id="585341136" name="Picture 58534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62BB483B" wp14:editId="46E8A855">
                    <wp:extent cx="1143000" cy="2133600"/>
                    <wp:effectExtent l="0" t="0" r="0" b="0"/>
                    <wp:docPr id="1095885751" name="Picture 10958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43000" cy="2133600"/>
                            </a:xfrm>
                            <a:prstGeom prst="rect">
                              <a:avLst/>
                            </a:prstGeom>
                          </pic:spPr>
                        </pic:pic>
                      </a:graphicData>
                    </a:graphic>
                  </wp:inline>
                </w:drawing>
              </w:r>
            </w:ins>
          </w:p>
        </w:tc>
        <w:tc>
          <w:tcPr>
            <w:tcW w:w="3597" w:type="dxa"/>
          </w:tcPr>
          <w:p w14:paraId="2B9281C0" w14:textId="1CEFD979" w:rsidR="009E2660" w:rsidRPr="00F16347" w:rsidRDefault="009E2660" w:rsidP="39B51722">
            <w:pPr>
              <w:rPr>
                <w:rFonts w:ascii="Arial" w:hAnsi="Arial" w:cs="Arial"/>
                <w:sz w:val="22"/>
                <w:szCs w:val="22"/>
              </w:rPr>
            </w:pPr>
            <w:ins w:id="204" w:author="Michael James Sieler Jr" w:date="2022-11-30T17:52:00Z">
              <w:r w:rsidRPr="00F16347">
                <w:rPr>
                  <w:rFonts w:ascii="Arial" w:hAnsi="Arial" w:cs="Arial"/>
                  <w:noProof/>
                  <w:sz w:val="22"/>
                  <w:szCs w:val="22"/>
                </w:rPr>
                <w:drawing>
                  <wp:inline distT="0" distB="0" distL="0" distR="0" wp14:anchorId="793C60DF" wp14:editId="232E0650">
                    <wp:extent cx="2133600" cy="485775"/>
                    <wp:effectExtent l="0" t="0" r="0" b="0"/>
                    <wp:docPr id="577977623" name="Picture 57797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3C13FD4B" wp14:editId="641DFBC0">
                    <wp:extent cx="933450" cy="2133600"/>
                    <wp:effectExtent l="0" t="0" r="0" b="0"/>
                    <wp:docPr id="1627444372" name="Picture 162744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33450" cy="2133600"/>
                            </a:xfrm>
                            <a:prstGeom prst="rect">
                              <a:avLst/>
                            </a:prstGeom>
                          </pic:spPr>
                        </pic:pic>
                      </a:graphicData>
                    </a:graphic>
                  </wp:inline>
                </w:drawing>
              </w:r>
            </w:ins>
          </w:p>
        </w:tc>
        <w:tc>
          <w:tcPr>
            <w:tcW w:w="3597" w:type="dxa"/>
          </w:tcPr>
          <w:p w14:paraId="2E887805" w14:textId="28E1CE95" w:rsidR="009E2660" w:rsidRPr="00F16347" w:rsidRDefault="009E2660" w:rsidP="39B51722">
            <w:pPr>
              <w:rPr>
                <w:rFonts w:ascii="Arial" w:hAnsi="Arial" w:cs="Arial"/>
                <w:sz w:val="22"/>
                <w:szCs w:val="22"/>
              </w:rPr>
            </w:pPr>
            <w:ins w:id="205" w:author="Michael James Sieler Jr" w:date="2022-11-30T17:53:00Z">
              <w:r w:rsidRPr="00F16347">
                <w:rPr>
                  <w:rFonts w:ascii="Arial" w:hAnsi="Arial" w:cs="Arial"/>
                  <w:noProof/>
                  <w:sz w:val="22"/>
                  <w:szCs w:val="22"/>
                </w:rPr>
                <w:drawing>
                  <wp:inline distT="0" distB="0" distL="0" distR="0" wp14:anchorId="07F9548E" wp14:editId="5DBB5E9E">
                    <wp:extent cx="2133600" cy="485775"/>
                    <wp:effectExtent l="0" t="0" r="0" b="0"/>
                    <wp:docPr id="1598851797" name="Picture 159885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2AFD20B0" wp14:editId="420D5416">
                    <wp:extent cx="857250" cy="2133600"/>
                    <wp:effectExtent l="0" t="0" r="0" b="0"/>
                    <wp:docPr id="1523833693" name="Picture 15238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57250" cy="2133600"/>
                            </a:xfrm>
                            <a:prstGeom prst="rect">
                              <a:avLst/>
                            </a:prstGeom>
                          </pic:spPr>
                        </pic:pic>
                      </a:graphicData>
                    </a:graphic>
                  </wp:inline>
                </w:drawing>
              </w:r>
            </w:ins>
          </w:p>
        </w:tc>
      </w:tr>
    </w:tbl>
    <w:p w14:paraId="66D15977" w14:textId="77777777" w:rsidR="00574D52" w:rsidRPr="00F16347" w:rsidRDefault="00574D52" w:rsidP="7593FD0B">
      <w:pPr>
        <w:rPr>
          <w:rFonts w:ascii="Arial" w:eastAsia="Arial" w:hAnsi="Arial" w:cs="Arial"/>
          <w:b/>
          <w:bCs/>
          <w:sz w:val="22"/>
          <w:szCs w:val="22"/>
        </w:rPr>
      </w:pPr>
    </w:p>
    <w:p w14:paraId="28F9A484" w14:textId="519576AE" w:rsidR="006B7789" w:rsidRPr="00F16347" w:rsidRDefault="006B7789" w:rsidP="7593FD0B">
      <w:pPr>
        <w:rPr>
          <w:rFonts w:ascii="Arial" w:eastAsia="Arial" w:hAnsi="Arial" w:cs="Arial"/>
          <w:sz w:val="22"/>
          <w:szCs w:val="22"/>
        </w:rPr>
      </w:pPr>
      <w:r w:rsidRPr="00F16347">
        <w:rPr>
          <w:rFonts w:ascii="Arial" w:eastAsia="Arial" w:hAnsi="Arial" w:cs="Arial"/>
          <w:sz w:val="22"/>
          <w:szCs w:val="22"/>
        </w:rPr>
        <w:br w:type="page"/>
      </w:r>
    </w:p>
    <w:p w14:paraId="5D437B60" w14:textId="56F35DE7" w:rsidR="00797DBC"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2.6 Differential Abundance</w:t>
      </w:r>
    </w:p>
    <w:p w14:paraId="3D097628" w14:textId="0BEE060F" w:rsidR="00523F6E"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2.6.1)</w:t>
      </w:r>
      <w:r w:rsidR="00E55A63" w:rsidRPr="00F16347">
        <w:rPr>
          <w:rFonts w:ascii="Arial" w:hAnsi="Arial" w:cs="Arial"/>
          <w:noProof/>
          <w:sz w:val="22"/>
          <w:szCs w:val="22"/>
        </w:rPr>
        <w:lastRenderedPageBreak/>
        <w:drawing>
          <wp:inline distT="0" distB="0" distL="0" distR="0" wp14:anchorId="5FB27682" wp14:editId="2E3E4F00">
            <wp:extent cx="6858000" cy="8874759"/>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59C45701" w14:textId="6FC5DEA9" w:rsidR="000871F7"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2.6.2) </w:t>
      </w:r>
    </w:p>
    <w:p w14:paraId="05891A93" w14:textId="7F218D71"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t xml:space="preserve">2.6.2.1) </w:t>
      </w:r>
      <w:r w:rsidR="00424406" w:rsidRPr="00F16347">
        <w:rPr>
          <w:rFonts w:ascii="Arial" w:hAnsi="Arial" w:cs="Arial"/>
          <w:noProof/>
          <w:sz w:val="22"/>
          <w:szCs w:val="22"/>
        </w:rPr>
        <w:drawing>
          <wp:inline distT="0" distB="0" distL="0" distR="0" wp14:anchorId="453C1C57" wp14:editId="457D7490">
            <wp:extent cx="6858000" cy="4286250"/>
            <wp:effectExtent l="0" t="0" r="0" b="6350"/>
            <wp:docPr id="160" name="Picture 1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97">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06C2787" w14:textId="77709B0B" w:rsidR="003F3236" w:rsidRPr="00F16347" w:rsidRDefault="003F3236"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5F8ED55" wp14:editId="07E1B908">
            <wp:extent cx="6858000" cy="553212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58000" cy="5532120"/>
                    </a:xfrm>
                    <a:prstGeom prst="rect">
                      <a:avLst/>
                    </a:prstGeom>
                  </pic:spPr>
                </pic:pic>
              </a:graphicData>
            </a:graphic>
          </wp:inline>
        </w:drawing>
      </w:r>
    </w:p>
    <w:p w14:paraId="23E93F5C" w14:textId="62242F3F"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2.6.2.2)</w:t>
      </w:r>
      <w:r w:rsidR="00424406" w:rsidRPr="00F16347">
        <w:rPr>
          <w:rFonts w:ascii="Arial" w:hAnsi="Arial" w:cs="Arial"/>
          <w:noProof/>
          <w:sz w:val="22"/>
          <w:szCs w:val="22"/>
        </w:rPr>
        <w:drawing>
          <wp:inline distT="0" distB="0" distL="0" distR="0" wp14:anchorId="21356B4A" wp14:editId="75ED89C2">
            <wp:extent cx="6858000" cy="4286250"/>
            <wp:effectExtent l="0" t="0" r="0" b="635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99">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82BFD5" w14:textId="1433CEC9"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290B59C" wp14:editId="2307B4CB">
            <wp:extent cx="6858000" cy="6674484"/>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3773D8E1" w14:textId="56F883A6"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2.6.2.3)</w:t>
      </w:r>
      <w:r w:rsidR="00424406" w:rsidRPr="00F16347">
        <w:rPr>
          <w:rFonts w:ascii="Arial" w:hAnsi="Arial" w:cs="Arial"/>
          <w:noProof/>
          <w:sz w:val="22"/>
          <w:szCs w:val="22"/>
        </w:rPr>
        <w:drawing>
          <wp:inline distT="0" distB="0" distL="0" distR="0" wp14:anchorId="312BB574" wp14:editId="4C36BF33">
            <wp:extent cx="6858000" cy="4286250"/>
            <wp:effectExtent l="0" t="0" r="0" b="635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01">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6DF648E" w14:textId="5AE57320"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F7E8857" wp14:editId="6AD267B5">
            <wp:extent cx="6858000" cy="6674484"/>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59987680" w14:textId="6BCEC862"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2.6.2.4)</w:t>
      </w:r>
      <w:r w:rsidR="00424406" w:rsidRPr="00F16347">
        <w:rPr>
          <w:rFonts w:ascii="Arial" w:hAnsi="Arial" w:cs="Arial"/>
          <w:noProof/>
          <w:sz w:val="22"/>
          <w:szCs w:val="22"/>
        </w:rPr>
        <w:drawing>
          <wp:inline distT="0" distB="0" distL="0" distR="0" wp14:anchorId="4DAECA0B" wp14:editId="1D10FC71">
            <wp:extent cx="6858000" cy="4286250"/>
            <wp:effectExtent l="0" t="0" r="0" b="6350"/>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03">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EA3B41" w14:textId="14A87103"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1D042E40" wp14:editId="0BA3ADCA">
            <wp:extent cx="6858000" cy="6971029"/>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58000" cy="6971029"/>
                    </a:xfrm>
                    <a:prstGeom prst="rect">
                      <a:avLst/>
                    </a:prstGeom>
                  </pic:spPr>
                </pic:pic>
              </a:graphicData>
            </a:graphic>
          </wp:inline>
        </w:drawing>
      </w:r>
    </w:p>
    <w:p w14:paraId="24DD33E9" w14:textId="77777777" w:rsidR="00FD0993" w:rsidRPr="00F16347" w:rsidRDefault="7593FD0B" w:rsidP="7593FD0B">
      <w:pPr>
        <w:rPr>
          <w:rFonts w:ascii="Arial" w:eastAsia="Arial" w:hAnsi="Arial" w:cs="Arial"/>
          <w:sz w:val="22"/>
          <w:szCs w:val="22"/>
        </w:rPr>
      </w:pPr>
      <w:r w:rsidRPr="00F16347">
        <w:rPr>
          <w:rFonts w:ascii="Arial" w:eastAsia="Arial" w:hAnsi="Arial" w:cs="Arial"/>
          <w:sz w:val="22"/>
          <w:szCs w:val="22"/>
        </w:rPr>
        <w:t>2.6.2.5)</w:t>
      </w:r>
    </w:p>
    <w:p w14:paraId="2F2D7095" w14:textId="0CF92B54" w:rsidR="00523F6E" w:rsidRPr="00F16347" w:rsidRDefault="00FD0993" w:rsidP="7593FD0B">
      <w:pPr>
        <w:rPr>
          <w:rFonts w:ascii="Arial" w:eastAsia="Arial" w:hAnsi="Arial" w:cs="Arial"/>
          <w:b/>
          <w:bCs/>
          <w:sz w:val="22"/>
          <w:szCs w:val="22"/>
        </w:rPr>
      </w:pPr>
      <w:r w:rsidRPr="00F16347">
        <w:rPr>
          <w:rFonts w:ascii="Arial" w:hAnsi="Arial" w:cs="Arial"/>
          <w:noProof/>
          <w:sz w:val="22"/>
          <w:szCs w:val="22"/>
        </w:rPr>
        <w:lastRenderedPageBreak/>
        <w:drawing>
          <wp:inline distT="0" distB="0" distL="0" distR="0" wp14:anchorId="4DFFDD01" wp14:editId="4C84CB33">
            <wp:extent cx="6858000" cy="4286250"/>
            <wp:effectExtent l="0" t="0" r="0" b="0"/>
            <wp:docPr id="271" name="Picture 27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r w:rsidR="7593FD0B" w:rsidRPr="00F16347">
        <w:rPr>
          <w:rFonts w:ascii="Arial" w:eastAsia="Arial" w:hAnsi="Arial" w:cs="Arial"/>
          <w:sz w:val="22"/>
          <w:szCs w:val="22"/>
        </w:rPr>
        <w:t xml:space="preserve"> </w:t>
      </w:r>
      <w:r w:rsidRPr="00F16347">
        <w:rPr>
          <w:rFonts w:ascii="Arial" w:eastAsia="Arial" w:hAnsi="Arial" w:cs="Arial"/>
          <w:b/>
          <w:bCs/>
          <w:sz w:val="22"/>
          <w:szCs w:val="22"/>
        </w:rPr>
        <w:br w:type="page"/>
      </w:r>
    </w:p>
    <w:p w14:paraId="2D8668C3" w14:textId="01B5E772" w:rsidR="00D959AF"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2.7) 7 Month Analysis</w:t>
      </w:r>
    </w:p>
    <w:p w14:paraId="4CD2E362" w14:textId="77777777" w:rsidR="0094664F" w:rsidRPr="00F16347" w:rsidRDefault="7593FD0B" w:rsidP="7593FD0B">
      <w:pPr>
        <w:rPr>
          <w:rFonts w:ascii="Arial" w:eastAsia="Arial" w:hAnsi="Arial" w:cs="Arial"/>
          <w:sz w:val="22"/>
          <w:szCs w:val="22"/>
        </w:rPr>
      </w:pPr>
      <w:r w:rsidRPr="00F16347">
        <w:rPr>
          <w:rFonts w:ascii="Arial" w:eastAsia="Arial" w:hAnsi="Arial" w:cs="Arial"/>
          <w:sz w:val="22"/>
          <w:szCs w:val="22"/>
        </w:rPr>
        <w:t>2.7.1) Physiology</w:t>
      </w:r>
    </w:p>
    <w:p w14:paraId="697AA4EA" w14:textId="77777777" w:rsidR="0094664F" w:rsidRPr="00F16347" w:rsidRDefault="0094664F" w:rsidP="7593FD0B">
      <w:pPr>
        <w:rPr>
          <w:rFonts w:ascii="Arial" w:eastAsia="Arial" w:hAnsi="Arial" w:cs="Arial"/>
          <w:sz w:val="22"/>
          <w:szCs w:val="22"/>
        </w:rPr>
      </w:pPr>
      <w:r w:rsidRPr="00F16347">
        <w:rPr>
          <w:rFonts w:ascii="Arial" w:hAnsi="Arial" w:cs="Arial"/>
          <w:noProof/>
          <w:sz w:val="22"/>
          <w:szCs w:val="22"/>
        </w:rPr>
        <w:drawing>
          <wp:anchor distT="0" distB="0" distL="114300" distR="114300" simplePos="0" relativeHeight="251658240" behindDoc="0" locked="0" layoutInCell="1" allowOverlap="1" wp14:anchorId="1F9E0FD2" wp14:editId="5A178765">
            <wp:simplePos x="0" y="0"/>
            <wp:positionH relativeFrom="column">
              <wp:posOffset>3810</wp:posOffset>
            </wp:positionH>
            <wp:positionV relativeFrom="paragraph">
              <wp:posOffset>247650</wp:posOffset>
            </wp:positionV>
            <wp:extent cx="2444115" cy="2444115"/>
            <wp:effectExtent l="0" t="0" r="0" b="0"/>
            <wp:wrapSquare wrapText="bothSides"/>
            <wp:docPr id="233" name="Picture 2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box and whisker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44115" cy="2444115"/>
                    </a:xfrm>
                    <a:prstGeom prst="rect">
                      <a:avLst/>
                    </a:prstGeom>
                  </pic:spPr>
                </pic:pic>
              </a:graphicData>
            </a:graphic>
            <wp14:sizeRelH relativeFrom="margin">
              <wp14:pctWidth>0</wp14:pctWidth>
            </wp14:sizeRelH>
            <wp14:sizeRelV relativeFrom="margin">
              <wp14:pctHeight>0</wp14:pctHeight>
            </wp14:sizeRelV>
          </wp:anchor>
        </w:drawing>
      </w:r>
      <w:r w:rsidR="00CA316E" w:rsidRPr="00F16347">
        <w:rPr>
          <w:rFonts w:ascii="Arial" w:eastAsia="Arial" w:hAnsi="Arial" w:cs="Arial"/>
          <w:sz w:val="22"/>
          <w:szCs w:val="22"/>
        </w:rPr>
        <w:t>2.7.1.1) Weight</w:t>
      </w:r>
      <w:r w:rsidR="00430255" w:rsidRPr="00F16347">
        <w:rPr>
          <w:rFonts w:ascii="Arial" w:eastAsia="Arial" w:hAnsi="Arial" w:cs="Arial"/>
          <w:sz w:val="22"/>
          <w:szCs w:val="22"/>
        </w:rPr>
        <w:t xml:space="preserve"> ~ Diet</w:t>
      </w:r>
    </w:p>
    <w:p w14:paraId="548EFBE2" w14:textId="5169F8CD" w:rsidR="00CA316E" w:rsidRPr="00F16347" w:rsidRDefault="00CA316E" w:rsidP="7593FD0B">
      <w:pPr>
        <w:rPr>
          <w:rFonts w:ascii="Arial" w:eastAsia="Arial" w:hAnsi="Arial" w:cs="Arial"/>
          <w:sz w:val="22"/>
          <w:szCs w:val="22"/>
        </w:rPr>
      </w:pPr>
      <w:r w:rsidRPr="00F16347">
        <w:rPr>
          <w:rFonts w:ascii="Arial" w:hAnsi="Arial" w:cs="Arial"/>
          <w:noProof/>
          <w:sz w:val="22"/>
          <w:szCs w:val="22"/>
        </w:rPr>
        <w:drawing>
          <wp:inline distT="0" distB="0" distL="0" distR="0" wp14:anchorId="28232C35" wp14:editId="25CFB26E">
            <wp:extent cx="3748134" cy="904064"/>
            <wp:effectExtent l="0" t="0" r="0" b="0"/>
            <wp:docPr id="234" name="Picture 2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with low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39390" cy="926075"/>
                    </a:xfrm>
                    <a:prstGeom prst="rect">
                      <a:avLst/>
                    </a:prstGeom>
                  </pic:spPr>
                </pic:pic>
              </a:graphicData>
            </a:graphic>
          </wp:inline>
        </w:drawing>
      </w:r>
      <w:r w:rsidRPr="00F16347">
        <w:rPr>
          <w:rFonts w:ascii="Arial" w:hAnsi="Arial" w:cs="Arial"/>
          <w:sz w:val="22"/>
          <w:szCs w:val="22"/>
        </w:rPr>
        <w:br w:type="textWrapping" w:clear="all"/>
      </w:r>
    </w:p>
    <w:p w14:paraId="71313380" w14:textId="797EB2EA"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2.7.1.2) Weight ~ Sex</w:t>
      </w:r>
    </w:p>
    <w:p w14:paraId="2BDC625D" w14:textId="5212C79D" w:rsidR="00430255" w:rsidRPr="00F16347" w:rsidRDefault="00430255" w:rsidP="7593FD0B">
      <w:pPr>
        <w:rPr>
          <w:rFonts w:ascii="Arial" w:eastAsia="Arial" w:hAnsi="Arial" w:cs="Arial"/>
          <w:sz w:val="22"/>
          <w:szCs w:val="22"/>
        </w:rPr>
      </w:pPr>
      <w:r w:rsidRPr="00F16347">
        <w:rPr>
          <w:rFonts w:ascii="Arial" w:hAnsi="Arial" w:cs="Arial"/>
          <w:noProof/>
          <w:sz w:val="22"/>
          <w:szCs w:val="22"/>
        </w:rPr>
        <w:drawing>
          <wp:inline distT="0" distB="0" distL="0" distR="0" wp14:anchorId="0A9CEDC0" wp14:editId="247FD185">
            <wp:extent cx="2362954" cy="2362954"/>
            <wp:effectExtent l="0" t="0" r="0" b="0"/>
            <wp:docPr id="235" name="Picture 2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62954" cy="2362954"/>
                    </a:xfrm>
                    <a:prstGeom prst="rect">
                      <a:avLst/>
                    </a:prstGeom>
                  </pic:spPr>
                </pic:pic>
              </a:graphicData>
            </a:graphic>
          </wp:inline>
        </w:drawing>
      </w:r>
      <w:r w:rsidRPr="00F16347">
        <w:rPr>
          <w:rFonts w:ascii="Arial" w:hAnsi="Arial" w:cs="Arial"/>
          <w:noProof/>
          <w:sz w:val="22"/>
          <w:szCs w:val="22"/>
        </w:rPr>
        <w:drawing>
          <wp:inline distT="0" distB="0" distL="0" distR="0" wp14:anchorId="3580AFC5" wp14:editId="3074BF52">
            <wp:extent cx="4146487" cy="6442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46487" cy="644241"/>
                    </a:xfrm>
                    <a:prstGeom prst="rect">
                      <a:avLst/>
                    </a:prstGeom>
                  </pic:spPr>
                </pic:pic>
              </a:graphicData>
            </a:graphic>
          </wp:inline>
        </w:drawing>
      </w:r>
    </w:p>
    <w:p w14:paraId="3A4FA861" w14:textId="77777777" w:rsidR="00430255" w:rsidRPr="00F16347" w:rsidRDefault="00430255" w:rsidP="7593FD0B">
      <w:pPr>
        <w:rPr>
          <w:rFonts w:ascii="Arial" w:eastAsia="Arial" w:hAnsi="Arial" w:cs="Arial"/>
          <w:sz w:val="22"/>
          <w:szCs w:val="22"/>
        </w:rPr>
      </w:pPr>
    </w:p>
    <w:p w14:paraId="647CA383" w14:textId="70C6DE71" w:rsidR="00CA316E" w:rsidRPr="00F16347" w:rsidRDefault="7593FD0B" w:rsidP="7593FD0B">
      <w:pPr>
        <w:rPr>
          <w:rFonts w:ascii="Arial" w:eastAsia="Arial" w:hAnsi="Arial" w:cs="Arial"/>
          <w:sz w:val="22"/>
          <w:szCs w:val="22"/>
        </w:rPr>
      </w:pPr>
      <w:r w:rsidRPr="00F16347">
        <w:rPr>
          <w:rFonts w:ascii="Arial" w:eastAsia="Arial" w:hAnsi="Arial" w:cs="Arial"/>
          <w:sz w:val="22"/>
          <w:szCs w:val="22"/>
        </w:rPr>
        <w:t>2.7.1.3) Body Condition Score ~ Diet</w:t>
      </w:r>
    </w:p>
    <w:p w14:paraId="62883C20" w14:textId="27518413" w:rsidR="001D3A9F" w:rsidRPr="00F16347" w:rsidRDefault="001D3A9F" w:rsidP="7593FD0B">
      <w:pPr>
        <w:tabs>
          <w:tab w:val="left" w:pos="1739"/>
        </w:tabs>
        <w:rPr>
          <w:rFonts w:ascii="Arial" w:eastAsia="Arial" w:hAnsi="Arial" w:cs="Arial"/>
          <w:sz w:val="22"/>
          <w:szCs w:val="22"/>
        </w:rPr>
      </w:pPr>
      <w:r w:rsidRPr="00F16347">
        <w:rPr>
          <w:rFonts w:ascii="Arial" w:hAnsi="Arial" w:cs="Arial"/>
          <w:noProof/>
          <w:sz w:val="22"/>
          <w:szCs w:val="22"/>
        </w:rPr>
        <w:drawing>
          <wp:inline distT="0" distB="0" distL="0" distR="0" wp14:anchorId="67C4C348" wp14:editId="71043C9F">
            <wp:extent cx="2100404" cy="2100404"/>
            <wp:effectExtent l="0" t="0" r="0" b="0"/>
            <wp:docPr id="236" name="Picture 2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00404" cy="2100404"/>
                    </a:xfrm>
                    <a:prstGeom prst="rect">
                      <a:avLst/>
                    </a:prstGeom>
                  </pic:spPr>
                </pic:pic>
              </a:graphicData>
            </a:graphic>
          </wp:inline>
        </w:drawing>
      </w:r>
      <w:r w:rsidRPr="00F16347">
        <w:rPr>
          <w:rFonts w:ascii="Arial" w:hAnsi="Arial" w:cs="Arial"/>
          <w:noProof/>
          <w:sz w:val="22"/>
          <w:szCs w:val="22"/>
        </w:rPr>
        <w:drawing>
          <wp:inline distT="0" distB="0" distL="0" distR="0" wp14:anchorId="1DE8716E" wp14:editId="0346E2BE">
            <wp:extent cx="4285002" cy="893502"/>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85002" cy="893502"/>
                    </a:xfrm>
                    <a:prstGeom prst="rect">
                      <a:avLst/>
                    </a:prstGeom>
                  </pic:spPr>
                </pic:pic>
              </a:graphicData>
            </a:graphic>
          </wp:inline>
        </w:drawing>
      </w:r>
    </w:p>
    <w:p w14:paraId="309ED8BC" w14:textId="4435E468"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2.7.1.4) Body Condition Score ~ Sex</w:t>
      </w:r>
    </w:p>
    <w:p w14:paraId="3BCDE2A5" w14:textId="5AA10643" w:rsidR="00CA316E" w:rsidRPr="00F16347" w:rsidRDefault="001D3A9F"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D9F8241" wp14:editId="05676752">
            <wp:extent cx="2181885" cy="2181885"/>
            <wp:effectExtent l="0" t="0" r="2540" b="2540"/>
            <wp:docPr id="238" name="Picture 2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112">
                      <a:extLst>
                        <a:ext uri="{28A0092B-C50C-407E-A947-70E740481C1C}">
                          <a14:useLocalDpi xmlns:a14="http://schemas.microsoft.com/office/drawing/2010/main" val="0"/>
                        </a:ext>
                      </a:extLst>
                    </a:blip>
                    <a:stretch>
                      <a:fillRect/>
                    </a:stretch>
                  </pic:blipFill>
                  <pic:spPr>
                    <a:xfrm>
                      <a:off x="0" y="0"/>
                      <a:ext cx="2181885" cy="2181885"/>
                    </a:xfrm>
                    <a:prstGeom prst="rect">
                      <a:avLst/>
                    </a:prstGeom>
                  </pic:spPr>
                </pic:pic>
              </a:graphicData>
            </a:graphic>
          </wp:inline>
        </w:drawing>
      </w:r>
      <w:r w:rsidRPr="00F16347">
        <w:rPr>
          <w:rFonts w:ascii="Arial" w:hAnsi="Arial" w:cs="Arial"/>
          <w:noProof/>
          <w:sz w:val="22"/>
          <w:szCs w:val="22"/>
        </w:rPr>
        <w:drawing>
          <wp:inline distT="0" distB="0" distL="0" distR="0" wp14:anchorId="3B42CD12" wp14:editId="6DDEBC66">
            <wp:extent cx="4626320" cy="6245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26320" cy="624553"/>
                    </a:xfrm>
                    <a:prstGeom prst="rect">
                      <a:avLst/>
                    </a:prstGeom>
                  </pic:spPr>
                </pic:pic>
              </a:graphicData>
            </a:graphic>
          </wp:inline>
        </w:drawing>
      </w:r>
    </w:p>
    <w:p w14:paraId="6F3E3D61" w14:textId="41C5ADCC" w:rsidR="007921BB" w:rsidRPr="00F16347" w:rsidRDefault="007921BB" w:rsidP="7593FD0B">
      <w:pPr>
        <w:rPr>
          <w:rFonts w:ascii="Arial" w:eastAsia="Arial" w:hAnsi="Arial" w:cs="Arial"/>
          <w:sz w:val="22"/>
          <w:szCs w:val="22"/>
        </w:rPr>
      </w:pPr>
    </w:p>
    <w:p w14:paraId="57370971" w14:textId="77777777" w:rsidR="001D3A9F" w:rsidRPr="00F16347" w:rsidRDefault="001D3A9F" w:rsidP="7593FD0B">
      <w:pPr>
        <w:rPr>
          <w:rFonts w:ascii="Arial" w:eastAsia="Arial" w:hAnsi="Arial" w:cs="Arial"/>
          <w:sz w:val="22"/>
          <w:szCs w:val="22"/>
        </w:rPr>
        <w:sectPr w:rsidR="001D3A9F" w:rsidRPr="00F16347" w:rsidSect="00061986">
          <w:pgSz w:w="12240" w:h="15840"/>
          <w:pgMar w:top="720" w:right="720" w:bottom="720" w:left="720" w:header="720" w:footer="720" w:gutter="0"/>
          <w:lnNumType w:countBy="1" w:restart="continuous"/>
          <w:cols w:space="720"/>
          <w:docGrid w:linePitch="360"/>
        </w:sectPr>
      </w:pPr>
    </w:p>
    <w:p w14:paraId="57A932D1" w14:textId="4C16528F" w:rsidR="007921BB" w:rsidRPr="00F16347" w:rsidRDefault="007921BB">
      <w:pPr>
        <w:rPr>
          <w:rFonts w:ascii="Arial" w:hAnsi="Arial" w:cs="Arial"/>
          <w:sz w:val="22"/>
          <w:szCs w:val="22"/>
        </w:rPr>
      </w:pPr>
      <w:r w:rsidRPr="00F16347">
        <w:rPr>
          <w:rFonts w:ascii="Arial" w:hAnsi="Arial" w:cs="Arial"/>
          <w:sz w:val="22"/>
          <w:szCs w:val="22"/>
        </w:rPr>
        <w:lastRenderedPageBreak/>
        <w:t>2.7.2) Alpha-Diversity</w:t>
      </w:r>
    </w:p>
    <w:p w14:paraId="0F6A19F5" w14:textId="55B4C142" w:rsidR="007921BB" w:rsidRPr="00F16347" w:rsidRDefault="001D3A9F">
      <w:pPr>
        <w:rPr>
          <w:rFonts w:ascii="Arial" w:hAnsi="Arial" w:cs="Arial"/>
          <w:sz w:val="22"/>
          <w:szCs w:val="22"/>
        </w:rPr>
      </w:pPr>
      <w:r w:rsidRPr="00F16347">
        <w:rPr>
          <w:rFonts w:ascii="Arial" w:hAnsi="Arial" w:cs="Arial"/>
          <w:noProof/>
          <w:sz w:val="22"/>
          <w:szCs w:val="22"/>
        </w:rPr>
        <w:drawing>
          <wp:inline distT="0" distB="0" distL="0" distR="0" wp14:anchorId="1CE9E710" wp14:editId="2B34292C">
            <wp:extent cx="2227152" cy="2227152"/>
            <wp:effectExtent l="0" t="0" r="0" b="0"/>
            <wp:docPr id="240" name="Picture 2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box and whisker cha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38192" cy="2238192"/>
                    </a:xfrm>
                    <a:prstGeom prst="rect">
                      <a:avLst/>
                    </a:prstGeom>
                  </pic:spPr>
                </pic:pic>
              </a:graphicData>
            </a:graphic>
          </wp:inline>
        </w:drawing>
      </w:r>
      <w:r w:rsidRPr="00F16347">
        <w:rPr>
          <w:rFonts w:ascii="Arial" w:hAnsi="Arial" w:cs="Arial"/>
          <w:noProof/>
          <w:sz w:val="22"/>
          <w:szCs w:val="22"/>
        </w:rPr>
        <w:drawing>
          <wp:inline distT="0" distB="0" distL="0" distR="0" wp14:anchorId="17C46481" wp14:editId="7CBCDA83">
            <wp:extent cx="2199992" cy="2199992"/>
            <wp:effectExtent l="0" t="0" r="0" b="0"/>
            <wp:docPr id="241" name="Picture 2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ox and whisker char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14003" cy="2214003"/>
                    </a:xfrm>
                    <a:prstGeom prst="rect">
                      <a:avLst/>
                    </a:prstGeom>
                  </pic:spPr>
                </pic:pic>
              </a:graphicData>
            </a:graphic>
          </wp:inline>
        </w:drawing>
      </w:r>
      <w:r w:rsidRPr="00F16347">
        <w:rPr>
          <w:rFonts w:ascii="Arial" w:hAnsi="Arial" w:cs="Arial"/>
          <w:noProof/>
          <w:sz w:val="22"/>
          <w:szCs w:val="22"/>
        </w:rPr>
        <w:drawing>
          <wp:inline distT="0" distB="0" distL="0" distR="0" wp14:anchorId="63E36339" wp14:editId="5C697B87">
            <wp:extent cx="2226945" cy="2226945"/>
            <wp:effectExtent l="0" t="0" r="0" b="0"/>
            <wp:docPr id="242" name="Picture 2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ox and whisker 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68412" cy="2268412"/>
                    </a:xfrm>
                    <a:prstGeom prst="rect">
                      <a:avLst/>
                    </a:prstGeom>
                  </pic:spPr>
                </pic:pic>
              </a:graphicData>
            </a:graphic>
          </wp:inline>
        </w:drawing>
      </w:r>
    </w:p>
    <w:p w14:paraId="1266EB4E" w14:textId="2D75AA0B" w:rsidR="001D3A9F" w:rsidRPr="00F16347" w:rsidRDefault="00EB4705">
      <w:pPr>
        <w:rPr>
          <w:rFonts w:ascii="Arial" w:hAnsi="Arial" w:cs="Arial"/>
          <w:sz w:val="22"/>
          <w:szCs w:val="22"/>
        </w:rPr>
      </w:pPr>
      <w:r w:rsidRPr="00F16347">
        <w:rPr>
          <w:rFonts w:ascii="Arial" w:hAnsi="Arial" w:cs="Arial"/>
          <w:noProof/>
          <w:sz w:val="22"/>
          <w:szCs w:val="22"/>
        </w:rPr>
        <w:drawing>
          <wp:inline distT="0" distB="0" distL="0" distR="0" wp14:anchorId="1DA4D8E1" wp14:editId="0D7C4EA6">
            <wp:extent cx="3795953" cy="2172832"/>
            <wp:effectExtent l="0" t="0" r="0" b="0"/>
            <wp:docPr id="243" name="Picture 243"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background patter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80190" cy="2221050"/>
                    </a:xfrm>
                    <a:prstGeom prst="rect">
                      <a:avLst/>
                    </a:prstGeom>
                  </pic:spPr>
                </pic:pic>
              </a:graphicData>
            </a:graphic>
          </wp:inline>
        </w:drawing>
      </w:r>
      <w:r w:rsidRPr="00F16347">
        <w:rPr>
          <w:rFonts w:ascii="Arial" w:hAnsi="Arial" w:cs="Arial"/>
          <w:noProof/>
          <w:sz w:val="22"/>
          <w:szCs w:val="22"/>
        </w:rPr>
        <w:drawing>
          <wp:inline distT="0" distB="0" distL="0" distR="0" wp14:anchorId="14637083" wp14:editId="7FEA3F1E">
            <wp:extent cx="2996697" cy="1142629"/>
            <wp:effectExtent l="0" t="0" r="0" b="0"/>
            <wp:docPr id="244" name="Picture 2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background patter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29167" cy="1155010"/>
                    </a:xfrm>
                    <a:prstGeom prst="rect">
                      <a:avLst/>
                    </a:prstGeom>
                  </pic:spPr>
                </pic:pic>
              </a:graphicData>
            </a:graphic>
          </wp:inline>
        </w:drawing>
      </w:r>
      <w:r w:rsidRPr="00F16347">
        <w:rPr>
          <w:rFonts w:ascii="Arial" w:hAnsi="Arial" w:cs="Arial"/>
          <w:noProof/>
          <w:sz w:val="22"/>
          <w:szCs w:val="22"/>
        </w:rPr>
        <w:drawing>
          <wp:inline distT="0" distB="0" distL="0" distR="0" wp14:anchorId="16093626" wp14:editId="48ABD539">
            <wp:extent cx="6858000" cy="2681605"/>
            <wp:effectExtent l="0" t="0" r="0" b="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160CB3B1" w14:textId="77777777" w:rsidR="00116DC8" w:rsidRPr="00F16347" w:rsidRDefault="00116DC8">
      <w:pPr>
        <w:rPr>
          <w:rFonts w:ascii="Arial" w:hAnsi="Arial" w:cs="Arial"/>
          <w:sz w:val="22"/>
          <w:szCs w:val="22"/>
        </w:rPr>
        <w:sectPr w:rsidR="00116DC8" w:rsidRPr="00F16347" w:rsidSect="00061986">
          <w:pgSz w:w="12240" w:h="15840"/>
          <w:pgMar w:top="720" w:right="720" w:bottom="720" w:left="720" w:header="720" w:footer="720" w:gutter="0"/>
          <w:lnNumType w:countBy="1" w:restart="continuous"/>
          <w:cols w:space="720"/>
          <w:docGrid w:linePitch="360"/>
        </w:sectPr>
      </w:pPr>
    </w:p>
    <w:p w14:paraId="6AEFBC8E" w14:textId="587BD85A" w:rsidR="007921BB"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2.7.3) Beta-Diversity</w:t>
      </w:r>
    </w:p>
    <w:p w14:paraId="2227D894" w14:textId="61DDD6B2"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2.7.3.1)</w:t>
      </w:r>
    </w:p>
    <w:p w14:paraId="40F51AAA" w14:textId="16824C60" w:rsidR="00116DC8" w:rsidRPr="00F16347" w:rsidRDefault="00116DC8" w:rsidP="68AD4ADE">
      <w:pPr>
        <w:rPr>
          <w:rFonts w:ascii="Arial" w:eastAsia="Arial" w:hAnsi="Arial" w:cs="Arial"/>
          <w:sz w:val="22"/>
          <w:szCs w:val="22"/>
        </w:rPr>
      </w:pPr>
      <w:r w:rsidRPr="00F16347">
        <w:rPr>
          <w:rFonts w:ascii="Arial" w:hAnsi="Arial" w:cs="Arial"/>
          <w:noProof/>
          <w:sz w:val="22"/>
          <w:szCs w:val="22"/>
        </w:rPr>
        <w:drawing>
          <wp:inline distT="0" distB="0" distL="0" distR="0" wp14:anchorId="6BB92CCB" wp14:editId="2691C5FE">
            <wp:extent cx="2281473" cy="2281473"/>
            <wp:effectExtent l="0" t="0" r="5080" b="5080"/>
            <wp:docPr id="247" name="Picture 24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14EC6B75" wp14:editId="3A407A59">
            <wp:extent cx="2281473" cy="2281473"/>
            <wp:effectExtent l="0" t="0" r="5080" b="5080"/>
            <wp:docPr id="248" name="Picture 2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6643D9F4" wp14:editId="15B8845B">
            <wp:extent cx="2281473" cy="2281473"/>
            <wp:effectExtent l="0" t="0" r="5080" b="508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p>
    <w:p w14:paraId="1FB8ACF5" w14:textId="0AD001AF" w:rsidR="007D4D3B" w:rsidRPr="00F16347" w:rsidRDefault="007D4D3B" w:rsidP="68AD4ADE">
      <w:pPr>
        <w:rPr>
          <w:rFonts w:ascii="Arial" w:eastAsia="Arial" w:hAnsi="Arial" w:cs="Arial"/>
          <w:sz w:val="22"/>
          <w:szCs w:val="22"/>
        </w:rPr>
      </w:pPr>
    </w:p>
    <w:p w14:paraId="68DD3F68" w14:textId="77777777" w:rsidR="007D4D3B" w:rsidRPr="00F16347" w:rsidRDefault="007D4D3B" w:rsidP="68AD4ADE">
      <w:pPr>
        <w:rPr>
          <w:rFonts w:ascii="Arial" w:eastAsia="Arial" w:hAnsi="Arial" w:cs="Arial"/>
          <w:sz w:val="22"/>
          <w:szCs w:val="22"/>
        </w:rPr>
      </w:pPr>
    </w:p>
    <w:p w14:paraId="4711139E" w14:textId="77777777" w:rsidR="007D4D3B"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47E5401D" wp14:editId="4A7F964A">
            <wp:extent cx="6858000" cy="2972435"/>
            <wp:effectExtent l="0" t="0" r="0" b="0"/>
            <wp:docPr id="250" name="Picture 2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7C8189A8" w14:textId="19AA8CE0"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2.7.3.2) Beta-dispersion (Bray, Canberra, Sorensen)</w:t>
      </w:r>
    </w:p>
    <w:p w14:paraId="248D765E" w14:textId="6202B2C9" w:rsidR="0008048F"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5AB373BD" wp14:editId="712A177F">
            <wp:extent cx="2082297" cy="2082297"/>
            <wp:effectExtent l="0" t="0" r="635" b="635"/>
            <wp:docPr id="251" name="Picture 2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pic:nvPicPr>
                  <pic:blipFill>
                    <a:blip r:embed="rId124">
                      <a:extLst>
                        <a:ext uri="{28A0092B-C50C-407E-A947-70E740481C1C}">
                          <a14:useLocalDpi xmlns:a14="http://schemas.microsoft.com/office/drawing/2010/main" val="0"/>
                        </a:ext>
                      </a:extLst>
                    </a:blip>
                    <a:stretch>
                      <a:fillRect/>
                    </a:stretch>
                  </pic:blipFill>
                  <pic:spPr>
                    <a:xfrm>
                      <a:off x="0" y="0"/>
                      <a:ext cx="2082297" cy="2082297"/>
                    </a:xfrm>
                    <a:prstGeom prst="rect">
                      <a:avLst/>
                    </a:prstGeom>
                  </pic:spPr>
                </pic:pic>
              </a:graphicData>
            </a:graphic>
          </wp:inline>
        </w:drawing>
      </w:r>
      <w:r w:rsidRPr="00F16347">
        <w:rPr>
          <w:rFonts w:ascii="Arial" w:hAnsi="Arial" w:cs="Arial"/>
          <w:noProof/>
          <w:sz w:val="22"/>
          <w:szCs w:val="22"/>
        </w:rPr>
        <w:drawing>
          <wp:inline distT="0" distB="0" distL="0" distR="0" wp14:anchorId="71FBF030" wp14:editId="21F677B8">
            <wp:extent cx="2136140" cy="2136140"/>
            <wp:effectExtent l="0" t="0" r="0" b="0"/>
            <wp:docPr id="252" name="Picture 2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125">
                      <a:extLst>
                        <a:ext uri="{28A0092B-C50C-407E-A947-70E740481C1C}">
                          <a14:useLocalDpi xmlns:a14="http://schemas.microsoft.com/office/drawing/2010/main" val="0"/>
                        </a:ext>
                      </a:extLst>
                    </a:blip>
                    <a:stretch>
                      <a:fillRect/>
                    </a:stretch>
                  </pic:blipFill>
                  <pic:spPr>
                    <a:xfrm>
                      <a:off x="0" y="0"/>
                      <a:ext cx="2136140" cy="2136140"/>
                    </a:xfrm>
                    <a:prstGeom prst="rect">
                      <a:avLst/>
                    </a:prstGeom>
                  </pic:spPr>
                </pic:pic>
              </a:graphicData>
            </a:graphic>
          </wp:inline>
        </w:drawing>
      </w:r>
      <w:r w:rsidRPr="00F16347">
        <w:rPr>
          <w:rFonts w:ascii="Arial" w:hAnsi="Arial" w:cs="Arial"/>
          <w:noProof/>
          <w:sz w:val="22"/>
          <w:szCs w:val="22"/>
        </w:rPr>
        <w:drawing>
          <wp:inline distT="0" distB="0" distL="0" distR="0" wp14:anchorId="66000F5A" wp14:editId="0EF81771">
            <wp:extent cx="2082102" cy="2082102"/>
            <wp:effectExtent l="0" t="0" r="1270" b="1270"/>
            <wp:docPr id="253" name="Picture 2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126">
                      <a:extLst>
                        <a:ext uri="{28A0092B-C50C-407E-A947-70E740481C1C}">
                          <a14:useLocalDpi xmlns:a14="http://schemas.microsoft.com/office/drawing/2010/main" val="0"/>
                        </a:ext>
                      </a:extLst>
                    </a:blip>
                    <a:stretch>
                      <a:fillRect/>
                    </a:stretch>
                  </pic:blipFill>
                  <pic:spPr>
                    <a:xfrm>
                      <a:off x="0" y="0"/>
                      <a:ext cx="2082102" cy="2082102"/>
                    </a:xfrm>
                    <a:prstGeom prst="rect">
                      <a:avLst/>
                    </a:prstGeom>
                  </pic:spPr>
                </pic:pic>
              </a:graphicData>
            </a:graphic>
          </wp:inline>
        </w:drawing>
      </w:r>
    </w:p>
    <w:p w14:paraId="1C91C388" w14:textId="059ECF12" w:rsidR="0008048F" w:rsidRPr="00F16347" w:rsidRDefault="0008048F" w:rsidP="68AD4ADE">
      <w:pPr>
        <w:rPr>
          <w:rFonts w:ascii="Arial" w:eastAsia="Arial" w:hAnsi="Arial" w:cs="Arial"/>
          <w:sz w:val="22"/>
          <w:szCs w:val="22"/>
        </w:rPr>
      </w:pPr>
      <w:r w:rsidRPr="00F16347">
        <w:rPr>
          <w:rFonts w:ascii="Arial" w:hAnsi="Arial" w:cs="Arial"/>
          <w:noProof/>
          <w:sz w:val="22"/>
          <w:szCs w:val="22"/>
        </w:rPr>
        <w:drawing>
          <wp:inline distT="0" distB="0" distL="0" distR="0" wp14:anchorId="558DE24D" wp14:editId="4C79CE81">
            <wp:extent cx="2102090" cy="470246"/>
            <wp:effectExtent l="0" t="0" r="0" b="0"/>
            <wp:docPr id="257" name="Picture 25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02090" cy="470246"/>
                    </a:xfrm>
                    <a:prstGeom prst="rect">
                      <a:avLst/>
                    </a:prstGeom>
                  </pic:spPr>
                </pic:pic>
              </a:graphicData>
            </a:graphic>
          </wp:inline>
        </w:drawing>
      </w:r>
      <w:r w:rsidRPr="00F16347">
        <w:rPr>
          <w:rFonts w:ascii="Arial" w:hAnsi="Arial" w:cs="Arial"/>
          <w:noProof/>
          <w:sz w:val="22"/>
          <w:szCs w:val="22"/>
        </w:rPr>
        <w:drawing>
          <wp:inline distT="0" distB="0" distL="0" distR="0" wp14:anchorId="4CB9B960" wp14:editId="15862881">
            <wp:extent cx="2091350" cy="467843"/>
            <wp:effectExtent l="0" t="0" r="0" b="0"/>
            <wp:docPr id="258" name="Picture 2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91350" cy="467843"/>
                    </a:xfrm>
                    <a:prstGeom prst="rect">
                      <a:avLst/>
                    </a:prstGeom>
                  </pic:spPr>
                </pic:pic>
              </a:graphicData>
            </a:graphic>
          </wp:inline>
        </w:drawing>
      </w:r>
      <w:r w:rsidRPr="00F16347">
        <w:rPr>
          <w:rFonts w:ascii="Arial" w:hAnsi="Arial" w:cs="Arial"/>
          <w:noProof/>
          <w:sz w:val="22"/>
          <w:szCs w:val="22"/>
        </w:rPr>
        <w:drawing>
          <wp:inline distT="0" distB="0" distL="0" distR="0" wp14:anchorId="387A8D67" wp14:editId="5AD9DD6B">
            <wp:extent cx="2308633" cy="516450"/>
            <wp:effectExtent l="0" t="0" r="0" b="0"/>
            <wp:docPr id="259" name="Picture 2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08633" cy="516450"/>
                    </a:xfrm>
                    <a:prstGeom prst="rect">
                      <a:avLst/>
                    </a:prstGeom>
                  </pic:spPr>
                </pic:pic>
              </a:graphicData>
            </a:graphic>
          </wp:inline>
        </w:drawing>
      </w:r>
    </w:p>
    <w:p w14:paraId="227B4905" w14:textId="13404B17" w:rsidR="007921BB" w:rsidRPr="00F16347" w:rsidRDefault="00F43753"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B721DE3" wp14:editId="1D1AAF6A">
            <wp:extent cx="1186004" cy="1330639"/>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86004" cy="1330639"/>
                    </a:xfrm>
                    <a:prstGeom prst="rect">
                      <a:avLst/>
                    </a:prstGeom>
                  </pic:spPr>
                </pic:pic>
              </a:graphicData>
            </a:graphic>
          </wp:inline>
        </w:drawing>
      </w:r>
      <w:r w:rsidRPr="00F16347">
        <w:rPr>
          <w:rFonts w:ascii="Arial" w:hAnsi="Arial" w:cs="Arial"/>
          <w:noProof/>
          <w:sz w:val="22"/>
          <w:szCs w:val="22"/>
        </w:rPr>
        <w:drawing>
          <wp:inline distT="0" distB="0" distL="0" distR="0" wp14:anchorId="2BB94558" wp14:editId="5D1B00DF">
            <wp:extent cx="1186004" cy="1330638"/>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186004" cy="1330638"/>
                    </a:xfrm>
                    <a:prstGeom prst="rect">
                      <a:avLst/>
                    </a:prstGeom>
                  </pic:spPr>
                </pic:pic>
              </a:graphicData>
            </a:graphic>
          </wp:inline>
        </w:drawing>
      </w:r>
      <w:r w:rsidRPr="00F16347">
        <w:rPr>
          <w:rFonts w:ascii="Arial" w:hAnsi="Arial" w:cs="Arial"/>
          <w:noProof/>
          <w:sz w:val="22"/>
          <w:szCs w:val="22"/>
        </w:rPr>
        <w:drawing>
          <wp:inline distT="0" distB="0" distL="0" distR="0" wp14:anchorId="7A587A4D" wp14:editId="1B1CE6DC">
            <wp:extent cx="1185916" cy="1330541"/>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85916" cy="1330541"/>
                    </a:xfrm>
                    <a:prstGeom prst="rect">
                      <a:avLst/>
                    </a:prstGeom>
                  </pic:spPr>
                </pic:pic>
              </a:graphicData>
            </a:graphic>
          </wp:inline>
        </w:drawing>
      </w:r>
    </w:p>
    <w:p w14:paraId="028D23BE" w14:textId="77777777" w:rsidR="00F43753" w:rsidRPr="00F16347" w:rsidRDefault="00F43753" w:rsidP="68AD4ADE">
      <w:pPr>
        <w:rPr>
          <w:rFonts w:ascii="Arial" w:eastAsia="Arial" w:hAnsi="Arial" w:cs="Arial"/>
          <w:sz w:val="22"/>
          <w:szCs w:val="22"/>
        </w:rPr>
      </w:pPr>
      <w:r w:rsidRPr="00F16347">
        <w:rPr>
          <w:rFonts w:ascii="Arial" w:eastAsia="Arial" w:hAnsi="Arial" w:cs="Arial"/>
          <w:sz w:val="22"/>
          <w:szCs w:val="22"/>
        </w:rPr>
        <w:br w:type="page"/>
      </w:r>
    </w:p>
    <w:p w14:paraId="6FBB006F" w14:textId="33709EE9" w:rsidR="00F43753"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2.7.4) Differential Abundance</w:t>
      </w:r>
    </w:p>
    <w:p w14:paraId="467718E5" w14:textId="0CC7C53F" w:rsidR="00D959AF"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3615168" wp14:editId="384CDA50">
            <wp:extent cx="6858000" cy="8874759"/>
            <wp:effectExtent l="0" t="0" r="0" b="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66E6AEEB" w14:textId="0A9A094D" w:rsidR="00970C09"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2637CFA" wp14:editId="7729F351">
            <wp:extent cx="6858000" cy="7154544"/>
            <wp:effectExtent l="0" t="0" r="0" b="0"/>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pic:nvPicPr>
                  <pic:blipFill>
                    <a:blip r:embed="rId134">
                      <a:extLst>
                        <a:ext uri="{28A0092B-C50C-407E-A947-70E740481C1C}">
                          <a14:useLocalDpi xmlns:a14="http://schemas.microsoft.com/office/drawing/2010/main" val="0"/>
                        </a:ext>
                      </a:extLst>
                    </a:blip>
                    <a:stretch>
                      <a:fillRect/>
                    </a:stretch>
                  </pic:blipFill>
                  <pic:spPr>
                    <a:xfrm>
                      <a:off x="0" y="0"/>
                      <a:ext cx="6858000" cy="7154544"/>
                    </a:xfrm>
                    <a:prstGeom prst="rect">
                      <a:avLst/>
                    </a:prstGeom>
                  </pic:spPr>
                </pic:pic>
              </a:graphicData>
            </a:graphic>
          </wp:inline>
        </w:drawing>
      </w:r>
    </w:p>
    <w:p w14:paraId="252E0BAC" w14:textId="77777777" w:rsidR="00D959AF" w:rsidRPr="00F16347" w:rsidRDefault="00D959AF" w:rsidP="68AD4ADE">
      <w:pPr>
        <w:rPr>
          <w:rFonts w:ascii="Arial" w:eastAsia="Arial" w:hAnsi="Arial" w:cs="Arial"/>
          <w:sz w:val="22"/>
          <w:szCs w:val="22"/>
        </w:rPr>
      </w:pPr>
    </w:p>
    <w:p w14:paraId="03BE7651" w14:textId="6202EC3F" w:rsidR="00D959AF" w:rsidRPr="00F16347" w:rsidRDefault="00D959AF" w:rsidP="68AD4ADE">
      <w:pPr>
        <w:rPr>
          <w:rFonts w:ascii="Arial" w:eastAsia="Arial" w:hAnsi="Arial" w:cs="Arial"/>
          <w:b/>
          <w:bCs/>
          <w:sz w:val="22"/>
          <w:szCs w:val="22"/>
        </w:rPr>
      </w:pPr>
      <w:r w:rsidRPr="00F16347">
        <w:rPr>
          <w:rFonts w:ascii="Arial" w:eastAsia="Arial" w:hAnsi="Arial" w:cs="Arial"/>
          <w:b/>
          <w:bCs/>
          <w:sz w:val="22"/>
          <w:szCs w:val="22"/>
        </w:rPr>
        <w:br w:type="page"/>
      </w:r>
    </w:p>
    <w:p w14:paraId="39BEBDCF" w14:textId="77777777" w:rsidR="00D959AF" w:rsidRPr="00F16347" w:rsidRDefault="00D959AF" w:rsidP="68AD4ADE">
      <w:pPr>
        <w:spacing w:line="276" w:lineRule="auto"/>
        <w:rPr>
          <w:rFonts w:ascii="Arial" w:eastAsia="Arial" w:hAnsi="Arial" w:cs="Arial"/>
          <w:b/>
          <w:bCs/>
          <w:sz w:val="22"/>
          <w:szCs w:val="22"/>
        </w:rPr>
      </w:pPr>
    </w:p>
    <w:p w14:paraId="23420BD9" w14:textId="665270CE" w:rsidR="00F60986"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 Exposure</w:t>
      </w:r>
    </w:p>
    <w:p w14:paraId="7E7EACE6" w14:textId="5CBBEE49" w:rsidR="008328CF" w:rsidRPr="00F16347" w:rsidRDefault="008328CF" w:rsidP="68AD4ADE">
      <w:pPr>
        <w:spacing w:line="276" w:lineRule="auto"/>
        <w:rPr>
          <w:rFonts w:ascii="Arial" w:eastAsia="Arial" w:hAnsi="Arial" w:cs="Arial"/>
          <w:sz w:val="22"/>
          <w:szCs w:val="22"/>
        </w:rPr>
      </w:pPr>
    </w:p>
    <w:p w14:paraId="30B154BE" w14:textId="3AFA8624"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 Alpha-diversity</w:t>
      </w:r>
    </w:p>
    <w:p w14:paraId="05ECD264" w14:textId="6256847C" w:rsidR="009873E5" w:rsidRPr="00F16347" w:rsidRDefault="009873E5" w:rsidP="68AD4ADE">
      <w:pPr>
        <w:spacing w:line="276" w:lineRule="auto"/>
        <w:rPr>
          <w:rFonts w:ascii="Arial" w:eastAsia="Arial" w:hAnsi="Arial" w:cs="Arial"/>
          <w:b/>
          <w:bCs/>
          <w:sz w:val="22"/>
          <w:szCs w:val="22"/>
        </w:rPr>
      </w:pPr>
    </w:p>
    <w:p w14:paraId="2C25710D" w14:textId="75CF2389" w:rsidR="009873E5"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3.1.1) Exposure</w:t>
      </w:r>
    </w:p>
    <w:p w14:paraId="7A1C406B" w14:textId="0A2EAA67"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3.1.1.1)</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FCE9871" wp14:editId="1F16DE10">
            <wp:extent cx="6858000" cy="3587115"/>
            <wp:effectExtent l="0" t="0" r="0" b="0"/>
            <wp:docPr id="207" name="Picture 207"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14:paraId="25814F76" w14:textId="77777777" w:rsidR="009873E5" w:rsidRPr="00F16347" w:rsidRDefault="009873E5" w:rsidP="68AD4ADE">
      <w:pPr>
        <w:spacing w:line="276" w:lineRule="auto"/>
        <w:rPr>
          <w:rFonts w:ascii="Arial" w:eastAsia="Arial" w:hAnsi="Arial" w:cs="Arial"/>
          <w:sz w:val="22"/>
          <w:szCs w:val="22"/>
        </w:rPr>
      </w:pPr>
    </w:p>
    <w:p w14:paraId="327509C4" w14:textId="3B4BE15F" w:rsidR="0014064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3.1.1.2)</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E0931DD" wp14:editId="564A91EF">
            <wp:extent cx="6858000" cy="2338070"/>
            <wp:effectExtent l="0" t="0" r="0"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136">
                      <a:extLst>
                        <a:ext uri="{28A0092B-C50C-407E-A947-70E740481C1C}">
                          <a14:useLocalDpi xmlns:a14="http://schemas.microsoft.com/office/drawing/2010/main" val="0"/>
                        </a:ext>
                      </a:extLst>
                    </a:blip>
                    <a:stretch>
                      <a:fillRect/>
                    </a:stretch>
                  </pic:blipFill>
                  <pic:spPr>
                    <a:xfrm>
                      <a:off x="0" y="0"/>
                      <a:ext cx="6858000" cy="2338070"/>
                    </a:xfrm>
                    <a:prstGeom prst="rect">
                      <a:avLst/>
                    </a:prstGeom>
                  </pic:spPr>
                </pic:pic>
              </a:graphicData>
            </a:graphic>
          </wp:inline>
        </w:drawing>
      </w:r>
    </w:p>
    <w:p w14:paraId="57D385BA" w14:textId="77777777" w:rsidR="009873E5" w:rsidRPr="00F16347" w:rsidRDefault="009873E5" w:rsidP="68AD4ADE">
      <w:pPr>
        <w:spacing w:line="276" w:lineRule="auto"/>
        <w:rPr>
          <w:rFonts w:ascii="Arial" w:eastAsia="Arial" w:hAnsi="Arial" w:cs="Arial"/>
          <w:sz w:val="22"/>
          <w:szCs w:val="22"/>
        </w:rPr>
      </w:pPr>
    </w:p>
    <w:p w14:paraId="0EFCB370" w14:textId="6911DCF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3.1.1.3) </w:t>
      </w:r>
      <w:r w:rsidR="009873E5" w:rsidRPr="00F16347">
        <w:rPr>
          <w:rFonts w:ascii="Arial" w:hAnsi="Arial" w:cs="Arial"/>
          <w:noProof/>
          <w:sz w:val="22"/>
          <w:szCs w:val="22"/>
        </w:rPr>
        <w:drawing>
          <wp:inline distT="0" distB="0" distL="0" distR="0" wp14:anchorId="1B661713" wp14:editId="0D4D08D3">
            <wp:extent cx="6858000" cy="2362835"/>
            <wp:effectExtent l="0" t="0" r="0" b="0"/>
            <wp:docPr id="209" name="Picture 2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858000" cy="2362835"/>
                    </a:xfrm>
                    <a:prstGeom prst="rect">
                      <a:avLst/>
                    </a:prstGeom>
                  </pic:spPr>
                </pic:pic>
              </a:graphicData>
            </a:graphic>
          </wp:inline>
        </w:drawing>
      </w:r>
    </w:p>
    <w:p w14:paraId="1F35F054" w14:textId="52EA7F43" w:rsidR="00E55A63" w:rsidRPr="00F16347" w:rsidRDefault="00E55A63" w:rsidP="68AD4ADE">
      <w:pPr>
        <w:spacing w:line="276" w:lineRule="auto"/>
        <w:rPr>
          <w:rFonts w:ascii="Arial" w:eastAsia="Arial" w:hAnsi="Arial" w:cs="Arial"/>
          <w:sz w:val="22"/>
          <w:szCs w:val="22"/>
        </w:rPr>
      </w:pPr>
    </w:p>
    <w:p w14:paraId="092116EB" w14:textId="6E6FED34"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3.1.2) Diet:Exposure</w:t>
      </w:r>
    </w:p>
    <w:p w14:paraId="56EBD09C" w14:textId="2FAEE017" w:rsidR="009873E5" w:rsidRPr="00F16347" w:rsidRDefault="009873E5" w:rsidP="68AD4ADE">
      <w:pPr>
        <w:spacing w:line="276" w:lineRule="auto"/>
        <w:rPr>
          <w:rFonts w:ascii="Arial" w:eastAsia="Arial" w:hAnsi="Arial" w:cs="Arial"/>
          <w:sz w:val="22"/>
          <w:szCs w:val="22"/>
        </w:rPr>
      </w:pPr>
    </w:p>
    <w:p w14:paraId="62D7B004" w14:textId="6D55E4D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3.1.2.1) </w:t>
      </w:r>
      <w:r w:rsidR="009873E5" w:rsidRPr="00F16347">
        <w:rPr>
          <w:rFonts w:ascii="Arial" w:hAnsi="Arial" w:cs="Arial"/>
          <w:noProof/>
          <w:sz w:val="22"/>
          <w:szCs w:val="22"/>
        </w:rPr>
        <w:drawing>
          <wp:inline distT="0" distB="0" distL="0" distR="0" wp14:anchorId="0F374A93" wp14:editId="1FA88439">
            <wp:extent cx="6858000" cy="5871212"/>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58000" cy="5871212"/>
                    </a:xfrm>
                    <a:prstGeom prst="rect">
                      <a:avLst/>
                    </a:prstGeom>
                  </pic:spPr>
                </pic:pic>
              </a:graphicData>
            </a:graphic>
          </wp:inline>
        </w:drawing>
      </w:r>
    </w:p>
    <w:p w14:paraId="2BF61702" w14:textId="1337E28C"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3.1.2.2)</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4CB0C151" wp14:editId="041BB718">
            <wp:extent cx="6858000" cy="4979036"/>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139">
                      <a:extLst>
                        <a:ext uri="{28A0092B-C50C-407E-A947-70E740481C1C}">
                          <a14:useLocalDpi xmlns:a14="http://schemas.microsoft.com/office/drawing/2010/main" val="0"/>
                        </a:ext>
                      </a:extLst>
                    </a:blip>
                    <a:stretch>
                      <a:fillRect/>
                    </a:stretch>
                  </pic:blipFill>
                  <pic:spPr>
                    <a:xfrm>
                      <a:off x="0" y="0"/>
                      <a:ext cx="6858000" cy="4979036"/>
                    </a:xfrm>
                    <a:prstGeom prst="rect">
                      <a:avLst/>
                    </a:prstGeom>
                  </pic:spPr>
                </pic:pic>
              </a:graphicData>
            </a:graphic>
          </wp:inline>
        </w:drawing>
      </w:r>
    </w:p>
    <w:p w14:paraId="1ADD7CC6" w14:textId="61FAC663"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3.1.2.3)</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795A25A4" wp14:editId="3302C073">
            <wp:extent cx="6858000" cy="7583169"/>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858000" cy="7583169"/>
                    </a:xfrm>
                    <a:prstGeom prst="rect">
                      <a:avLst/>
                    </a:prstGeom>
                  </pic:spPr>
                </pic:pic>
              </a:graphicData>
            </a:graphic>
          </wp:inline>
        </w:drawing>
      </w:r>
    </w:p>
    <w:p w14:paraId="081CC627" w14:textId="02A64650" w:rsidR="009873E5" w:rsidRPr="00F16347" w:rsidRDefault="009873E5" w:rsidP="68AD4ADE">
      <w:pPr>
        <w:spacing w:line="276" w:lineRule="auto"/>
        <w:rPr>
          <w:rFonts w:ascii="Arial" w:eastAsia="Arial" w:hAnsi="Arial" w:cs="Arial"/>
          <w:sz w:val="22"/>
          <w:szCs w:val="22"/>
        </w:rPr>
      </w:pPr>
    </w:p>
    <w:p w14:paraId="3FE41493" w14:textId="77777777" w:rsidR="009873E5" w:rsidRPr="00F16347" w:rsidRDefault="009873E5" w:rsidP="68AD4ADE">
      <w:pPr>
        <w:spacing w:line="276" w:lineRule="auto"/>
        <w:rPr>
          <w:rFonts w:ascii="Arial" w:eastAsia="Arial" w:hAnsi="Arial" w:cs="Arial"/>
          <w:sz w:val="22"/>
          <w:szCs w:val="22"/>
        </w:rPr>
      </w:pPr>
    </w:p>
    <w:p w14:paraId="3D63669D" w14:textId="2D2A886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3.2) Beta-diversity</w:t>
      </w:r>
    </w:p>
    <w:p w14:paraId="6C55C35E" w14:textId="1EF785E9"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3.2.1) </w:t>
      </w:r>
      <w:r w:rsidR="00E55A63" w:rsidRPr="00F16347">
        <w:rPr>
          <w:rFonts w:ascii="Arial" w:hAnsi="Arial" w:cs="Arial"/>
          <w:noProof/>
          <w:sz w:val="22"/>
          <w:szCs w:val="22"/>
        </w:rPr>
        <w:drawing>
          <wp:inline distT="0" distB="0" distL="0" distR="0" wp14:anchorId="37FDA19F" wp14:editId="07762852">
            <wp:extent cx="4991102"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41">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561F1838" w14:textId="0576C4D6"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3.2.2) </w:t>
      </w:r>
      <w:r w:rsidR="00E55A63" w:rsidRPr="00F16347">
        <w:rPr>
          <w:rFonts w:ascii="Arial" w:hAnsi="Arial" w:cs="Arial"/>
          <w:noProof/>
          <w:sz w:val="22"/>
          <w:szCs w:val="22"/>
        </w:rPr>
        <w:drawing>
          <wp:inline distT="0" distB="0" distL="0" distR="0" wp14:anchorId="2621BD5D" wp14:editId="0E017306">
            <wp:extent cx="4991102"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42">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62739796" w14:textId="279F5C8E"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3.2.3</w:t>
      </w:r>
      <w:r w:rsidR="00E55A63" w:rsidRPr="00F16347">
        <w:rPr>
          <w:rFonts w:ascii="Arial" w:hAnsi="Arial" w:cs="Arial"/>
          <w:noProof/>
          <w:sz w:val="22"/>
          <w:szCs w:val="22"/>
        </w:rPr>
        <w:drawing>
          <wp:inline distT="0" distB="0" distL="0" distR="0" wp14:anchorId="2F6F1390" wp14:editId="389FA6F8">
            <wp:extent cx="4991102"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43">
                      <a:extLst>
                        <a:ext uri="{28A0092B-C50C-407E-A947-70E740481C1C}">
                          <a14:useLocalDpi xmlns:a14="http://schemas.microsoft.com/office/drawing/2010/main" val="0"/>
                        </a:ext>
                      </a:extLst>
                    </a:blip>
                    <a:stretch>
                      <a:fillRect/>
                    </a:stretch>
                  </pic:blipFill>
                  <pic:spPr>
                    <a:xfrm>
                      <a:off x="0" y="0"/>
                      <a:ext cx="4991102" cy="2984500"/>
                    </a:xfrm>
                    <a:prstGeom prst="rect">
                      <a:avLst/>
                    </a:prstGeom>
                  </pic:spPr>
                </pic:pic>
              </a:graphicData>
            </a:graphic>
          </wp:inline>
        </w:drawing>
      </w:r>
    </w:p>
    <w:p w14:paraId="6A5B2F79" w14:textId="703DFCC2" w:rsidR="00E55A63" w:rsidRPr="00F16347" w:rsidRDefault="00E55A63" w:rsidP="68AD4ADE">
      <w:pPr>
        <w:spacing w:line="276" w:lineRule="auto"/>
        <w:rPr>
          <w:rFonts w:ascii="Arial" w:eastAsia="Arial" w:hAnsi="Arial" w:cs="Arial"/>
          <w:sz w:val="22"/>
          <w:szCs w:val="22"/>
        </w:rPr>
      </w:pPr>
    </w:p>
    <w:p w14:paraId="15169AD3" w14:textId="1F3E4195" w:rsidR="00A20E83" w:rsidRPr="00F16347" w:rsidRDefault="00A20E83" w:rsidP="68AD4ADE">
      <w:pPr>
        <w:spacing w:line="276" w:lineRule="auto"/>
        <w:rPr>
          <w:rFonts w:ascii="Arial" w:eastAsia="Arial" w:hAnsi="Arial" w:cs="Arial"/>
          <w:sz w:val="22"/>
          <w:szCs w:val="22"/>
        </w:rPr>
      </w:pPr>
    </w:p>
    <w:p w14:paraId="3266BC0F" w14:textId="77777777" w:rsidR="00A20E83" w:rsidRPr="00F16347" w:rsidRDefault="00A20E83" w:rsidP="68AD4ADE">
      <w:pPr>
        <w:spacing w:line="276" w:lineRule="auto"/>
        <w:rPr>
          <w:rFonts w:ascii="Arial" w:eastAsia="Arial" w:hAnsi="Arial" w:cs="Arial"/>
          <w:sz w:val="22"/>
          <w:szCs w:val="22"/>
        </w:rPr>
      </w:pPr>
    </w:p>
    <w:p w14:paraId="4392A9DB" w14:textId="78BC0B94" w:rsidR="00B004EB"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3.3) Beta-Dispersion</w:t>
      </w:r>
    </w:p>
    <w:p w14:paraId="547F29CC" w14:textId="77777777" w:rsidR="00B004EB" w:rsidRPr="00F16347" w:rsidRDefault="00B004EB" w:rsidP="68AD4ADE">
      <w:pPr>
        <w:spacing w:line="276" w:lineRule="auto"/>
        <w:rPr>
          <w:rFonts w:ascii="Arial" w:eastAsia="Arial" w:hAnsi="Arial" w:cs="Arial"/>
          <w:sz w:val="22"/>
          <w:szCs w:val="22"/>
        </w:rPr>
      </w:pPr>
    </w:p>
    <w:p w14:paraId="611537D5" w14:textId="3506B612"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 Exposure per diet</w:t>
      </w:r>
    </w:p>
    <w:p w14:paraId="7249CF0F" w14:textId="71B5213D" w:rsidR="3C213A3E" w:rsidRPr="00F16347" w:rsidRDefault="3C213A3E" w:rsidP="68AD4ADE">
      <w:pPr>
        <w:spacing w:line="276" w:lineRule="auto"/>
        <w:rPr>
          <w:rFonts w:ascii="Arial" w:eastAsia="Arial" w:hAnsi="Arial" w:cs="Arial"/>
          <w:sz w:val="22"/>
          <w:szCs w:val="22"/>
        </w:rPr>
      </w:pPr>
    </w:p>
    <w:p w14:paraId="4A26D7AC" w14:textId="54392A5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3.3.1.1) Gemma</w:t>
      </w:r>
    </w:p>
    <w:tbl>
      <w:tblPr>
        <w:tblStyle w:val="TableGrid"/>
        <w:tblW w:w="0" w:type="auto"/>
        <w:tblLook w:val="04A0" w:firstRow="1" w:lastRow="0" w:firstColumn="1" w:lastColumn="0" w:noHBand="0" w:noVBand="1"/>
      </w:tblPr>
      <w:tblGrid>
        <w:gridCol w:w="5064"/>
        <w:gridCol w:w="13"/>
        <w:gridCol w:w="5064"/>
        <w:gridCol w:w="649"/>
      </w:tblGrid>
      <w:tr w:rsidR="00B004EB" w:rsidRPr="00F16347" w14:paraId="3C871254" w14:textId="77777777" w:rsidTr="68AD4ADE">
        <w:tc>
          <w:tcPr>
            <w:tcW w:w="5395" w:type="dxa"/>
            <w:gridSpan w:val="2"/>
          </w:tcPr>
          <w:p w14:paraId="6B83F1F6" w14:textId="4CBF7769" w:rsidR="008175DD"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71BD6C60" w14:textId="6787821B"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66E816" wp14:editId="5EE12EA3">
                  <wp:extent cx="3276600" cy="2019300"/>
                  <wp:effectExtent l="0" t="0" r="0" b="0"/>
                  <wp:docPr id="1200033316" name="Picture 12000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AF38D79" w14:textId="68AA6704"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6506B9" wp14:editId="418AD8BA">
                  <wp:extent cx="3276600" cy="723900"/>
                  <wp:effectExtent l="0" t="0" r="0" b="0"/>
                  <wp:docPr id="746527483" name="Picture 74652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7083128F" wp14:editId="20E5DEA0">
                  <wp:extent cx="1371600" cy="1627002"/>
                  <wp:effectExtent l="0" t="0" r="0" b="0"/>
                  <wp:docPr id="1535305131" name="Picture 15353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371600" cy="1627002"/>
                          </a:xfrm>
                          <a:prstGeom prst="rect">
                            <a:avLst/>
                          </a:prstGeom>
                        </pic:spPr>
                      </pic:pic>
                    </a:graphicData>
                  </a:graphic>
                </wp:inline>
              </w:drawing>
            </w:r>
          </w:p>
        </w:tc>
      </w:tr>
      <w:tr w:rsidR="00B004EB" w:rsidRPr="00F16347" w14:paraId="4D148650" w14:textId="77777777" w:rsidTr="68AD4ADE">
        <w:tc>
          <w:tcPr>
            <w:tcW w:w="5395" w:type="dxa"/>
            <w:gridSpan w:val="2"/>
          </w:tcPr>
          <w:p w14:paraId="1C288CF4" w14:textId="0A7E526A" w:rsidR="00E76C84"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4D70346" w14:textId="219DDC52"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6B49681" wp14:editId="63665DEF">
                  <wp:extent cx="3276600" cy="2019300"/>
                  <wp:effectExtent l="0" t="0" r="0" b="0"/>
                  <wp:docPr id="35525335" name="Picture 3552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67A55757" w14:textId="5610C0D3"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EB5ACC7" wp14:editId="254753CB">
                  <wp:extent cx="3276600" cy="714375"/>
                  <wp:effectExtent l="0" t="0" r="0" b="0"/>
                  <wp:docPr id="1841353205" name="Picture 184135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276600" cy="714375"/>
                          </a:xfrm>
                          <a:prstGeom prst="rect">
                            <a:avLst/>
                          </a:prstGeom>
                        </pic:spPr>
                      </pic:pic>
                    </a:graphicData>
                  </a:graphic>
                </wp:inline>
              </w:drawing>
            </w:r>
            <w:r w:rsidRPr="00F16347">
              <w:rPr>
                <w:rFonts w:ascii="Arial" w:hAnsi="Arial" w:cs="Arial"/>
                <w:noProof/>
                <w:sz w:val="22"/>
                <w:szCs w:val="22"/>
              </w:rPr>
              <w:drawing>
                <wp:inline distT="0" distB="0" distL="0" distR="0" wp14:anchorId="2216D233" wp14:editId="458F2C01">
                  <wp:extent cx="1373095" cy="1628775"/>
                  <wp:effectExtent l="0" t="0" r="0" b="0"/>
                  <wp:docPr id="1231468762" name="Picture 123146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73095" cy="1628775"/>
                          </a:xfrm>
                          <a:prstGeom prst="rect">
                            <a:avLst/>
                          </a:prstGeom>
                        </pic:spPr>
                      </pic:pic>
                    </a:graphicData>
                  </a:graphic>
                </wp:inline>
              </w:drawing>
            </w:r>
          </w:p>
        </w:tc>
      </w:tr>
      <w:tr w:rsidR="3C213A3E" w:rsidRPr="00F16347" w14:paraId="72B0197B" w14:textId="77777777" w:rsidTr="68AD4ADE">
        <w:trPr>
          <w:gridAfter w:val="1"/>
          <w:wAfter w:w="1440" w:type="dxa"/>
        </w:trPr>
        <w:tc>
          <w:tcPr>
            <w:tcW w:w="5395" w:type="dxa"/>
          </w:tcPr>
          <w:p w14:paraId="1F2D1F6F" w14:textId="57F57A81"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87D1EB9" w14:textId="1036DE52"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8091155" wp14:editId="78137C57">
                  <wp:extent cx="3276600" cy="2019300"/>
                  <wp:effectExtent l="0" t="0" r="0" b="0"/>
                  <wp:docPr id="875230146" name="Picture 8752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41FDB1D" w14:textId="75F71AE8"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720A375" wp14:editId="62CF494C">
                  <wp:extent cx="3276600" cy="723900"/>
                  <wp:effectExtent l="0" t="0" r="0" b="0"/>
                  <wp:docPr id="1206760119" name="Picture 12067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3D15E423" wp14:editId="4456B113">
                  <wp:extent cx="1308857" cy="1552575"/>
                  <wp:effectExtent l="0" t="0" r="0" b="0"/>
                  <wp:docPr id="1748146970" name="Picture 17481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08857" cy="1552575"/>
                          </a:xfrm>
                          <a:prstGeom prst="rect">
                            <a:avLst/>
                          </a:prstGeom>
                        </pic:spPr>
                      </pic:pic>
                    </a:graphicData>
                  </a:graphic>
                </wp:inline>
              </w:drawing>
            </w:r>
          </w:p>
        </w:tc>
      </w:tr>
    </w:tbl>
    <w:p w14:paraId="5E5286B3" w14:textId="77777777" w:rsidR="00B004EB" w:rsidRPr="00F16347" w:rsidRDefault="00B004EB" w:rsidP="68AD4ADE">
      <w:pPr>
        <w:spacing w:line="276" w:lineRule="auto"/>
        <w:rPr>
          <w:rFonts w:ascii="Arial" w:eastAsia="Arial" w:hAnsi="Arial" w:cs="Arial"/>
          <w:sz w:val="22"/>
          <w:szCs w:val="22"/>
        </w:rPr>
      </w:pPr>
    </w:p>
    <w:p w14:paraId="608113D9" w14:textId="507DA1F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3.3.1.2) Watts</w:t>
      </w:r>
    </w:p>
    <w:tbl>
      <w:tblPr>
        <w:tblStyle w:val="TableGrid"/>
        <w:tblW w:w="0" w:type="auto"/>
        <w:tblLook w:val="04A0" w:firstRow="1" w:lastRow="0" w:firstColumn="1" w:lastColumn="0" w:noHBand="0" w:noVBand="1"/>
      </w:tblPr>
      <w:tblGrid>
        <w:gridCol w:w="5395"/>
        <w:gridCol w:w="5395"/>
      </w:tblGrid>
      <w:tr w:rsidR="3C213A3E" w:rsidRPr="00F16347" w14:paraId="6B432974" w14:textId="77777777" w:rsidTr="68AD4ADE">
        <w:tc>
          <w:tcPr>
            <w:tcW w:w="5395" w:type="dxa"/>
          </w:tcPr>
          <w:p w14:paraId="00E3CBB1" w14:textId="1397E444"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1ED4B8F" w14:textId="00E3A4C0" w:rsidR="3C213A3E" w:rsidRPr="00F16347" w:rsidRDefault="3C213A3E" w:rsidP="68AD4ADE">
            <w:pPr>
              <w:spacing w:line="276" w:lineRule="auto"/>
              <w:rPr>
                <w:rFonts w:ascii="Arial" w:eastAsia="Arial" w:hAnsi="Arial" w:cs="Arial"/>
                <w:sz w:val="22"/>
                <w:szCs w:val="22"/>
              </w:rPr>
            </w:pPr>
          </w:p>
          <w:p w14:paraId="0AF35518" w14:textId="5CE60397"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C4AD2A7" wp14:editId="27D4BF69">
                  <wp:extent cx="3276600" cy="2019300"/>
                  <wp:effectExtent l="0" t="0" r="0" b="0"/>
                  <wp:docPr id="2092105331" name="Picture 20921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E3499EF" w14:textId="5DD58142" w:rsidR="3C213A3E" w:rsidRPr="00F16347" w:rsidRDefault="3C213A3E" w:rsidP="68AD4ADE">
            <w:pPr>
              <w:spacing w:line="276" w:lineRule="auto"/>
              <w:rPr>
                <w:rFonts w:ascii="Arial" w:eastAsia="Arial" w:hAnsi="Arial" w:cs="Arial"/>
                <w:sz w:val="22"/>
                <w:szCs w:val="22"/>
              </w:rPr>
            </w:pPr>
          </w:p>
        </w:tc>
        <w:tc>
          <w:tcPr>
            <w:tcW w:w="5395" w:type="dxa"/>
          </w:tcPr>
          <w:p w14:paraId="17208445" w14:textId="6F9CA60A"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826355" wp14:editId="6C069592">
                  <wp:extent cx="3276600" cy="733425"/>
                  <wp:effectExtent l="0" t="0" r="0" b="0"/>
                  <wp:docPr id="1939723153" name="Picture 193972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079066E6" wp14:editId="60A09BFF">
                  <wp:extent cx="1457325" cy="1728689"/>
                  <wp:effectExtent l="0" t="0" r="0" b="0"/>
                  <wp:docPr id="1435096854" name="Picture 143509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57325" cy="1728689"/>
                          </a:xfrm>
                          <a:prstGeom prst="rect">
                            <a:avLst/>
                          </a:prstGeom>
                        </pic:spPr>
                      </pic:pic>
                    </a:graphicData>
                  </a:graphic>
                </wp:inline>
              </w:drawing>
            </w:r>
          </w:p>
        </w:tc>
      </w:tr>
      <w:tr w:rsidR="3C213A3E" w:rsidRPr="00F16347" w14:paraId="3B2D3BF0" w14:textId="77777777" w:rsidTr="68AD4ADE">
        <w:tc>
          <w:tcPr>
            <w:tcW w:w="5395" w:type="dxa"/>
          </w:tcPr>
          <w:p w14:paraId="04758B59" w14:textId="0BE2512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E6BE0B8" w14:textId="0B1E4A3D" w:rsidR="3C213A3E" w:rsidRPr="00F16347" w:rsidRDefault="3C213A3E" w:rsidP="68AD4ADE">
            <w:pPr>
              <w:spacing w:line="276" w:lineRule="auto"/>
              <w:rPr>
                <w:rFonts w:ascii="Arial" w:eastAsia="Arial" w:hAnsi="Arial" w:cs="Arial"/>
                <w:sz w:val="22"/>
                <w:szCs w:val="22"/>
              </w:rPr>
            </w:pPr>
          </w:p>
          <w:p w14:paraId="48571E6A" w14:textId="00C68CB6"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07C1EB4" wp14:editId="74583D19">
                  <wp:extent cx="3276600" cy="2019300"/>
                  <wp:effectExtent l="0" t="0" r="0" b="0"/>
                  <wp:docPr id="1437377937" name="Picture 14373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5AED1D9" w14:textId="6100B536" w:rsidR="3C213A3E" w:rsidRPr="00F16347" w:rsidRDefault="3C213A3E" w:rsidP="68AD4ADE">
            <w:pPr>
              <w:spacing w:line="276" w:lineRule="auto"/>
              <w:rPr>
                <w:rFonts w:ascii="Arial" w:eastAsia="Arial" w:hAnsi="Arial" w:cs="Arial"/>
                <w:sz w:val="22"/>
                <w:szCs w:val="22"/>
              </w:rPr>
            </w:pPr>
          </w:p>
        </w:tc>
        <w:tc>
          <w:tcPr>
            <w:tcW w:w="5395" w:type="dxa"/>
          </w:tcPr>
          <w:p w14:paraId="7C277EAD" w14:textId="28D3E62F"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3D0CEF5" wp14:editId="516A85E4">
                  <wp:extent cx="3228975" cy="719792"/>
                  <wp:effectExtent l="0" t="0" r="0" b="0"/>
                  <wp:docPr id="1689637439" name="Picture 168963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28975" cy="719792"/>
                          </a:xfrm>
                          <a:prstGeom prst="rect">
                            <a:avLst/>
                          </a:prstGeom>
                        </pic:spPr>
                      </pic:pic>
                    </a:graphicData>
                  </a:graphic>
                </wp:inline>
              </w:drawing>
            </w:r>
            <w:r w:rsidRPr="00F16347">
              <w:rPr>
                <w:rFonts w:ascii="Arial" w:hAnsi="Arial" w:cs="Arial"/>
                <w:noProof/>
                <w:sz w:val="22"/>
                <w:szCs w:val="22"/>
              </w:rPr>
              <w:drawing>
                <wp:inline distT="0" distB="0" distL="0" distR="0" wp14:anchorId="78FDA5DE" wp14:editId="3339048D">
                  <wp:extent cx="1485900" cy="1765426"/>
                  <wp:effectExtent l="0" t="0" r="0" b="0"/>
                  <wp:docPr id="1255774300" name="Picture 12557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85900" cy="1765426"/>
                          </a:xfrm>
                          <a:prstGeom prst="rect">
                            <a:avLst/>
                          </a:prstGeom>
                        </pic:spPr>
                      </pic:pic>
                    </a:graphicData>
                  </a:graphic>
                </wp:inline>
              </w:drawing>
            </w:r>
          </w:p>
        </w:tc>
      </w:tr>
      <w:tr w:rsidR="3C213A3E" w:rsidRPr="00F16347" w14:paraId="5CC62102" w14:textId="77777777" w:rsidTr="68AD4ADE">
        <w:tc>
          <w:tcPr>
            <w:tcW w:w="5395" w:type="dxa"/>
          </w:tcPr>
          <w:p w14:paraId="5082F6F8" w14:textId="01F4A70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6FB187D" w14:textId="66EE03FE" w:rsidR="3C213A3E" w:rsidRPr="00F16347" w:rsidRDefault="3C213A3E" w:rsidP="68AD4ADE">
            <w:pPr>
              <w:spacing w:line="276" w:lineRule="auto"/>
              <w:rPr>
                <w:rFonts w:ascii="Arial" w:eastAsia="Arial" w:hAnsi="Arial" w:cs="Arial"/>
                <w:sz w:val="22"/>
                <w:szCs w:val="22"/>
              </w:rPr>
            </w:pPr>
          </w:p>
          <w:p w14:paraId="1F6F43BF" w14:textId="6A3FF8F9"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C8661F" wp14:editId="14554ABA">
                  <wp:extent cx="3276600" cy="2019300"/>
                  <wp:effectExtent l="0" t="0" r="0" b="0"/>
                  <wp:docPr id="1548234435" name="Picture 154823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125BCA1" w14:textId="39711E13" w:rsidR="3C213A3E" w:rsidRPr="00F16347" w:rsidRDefault="3C213A3E" w:rsidP="68AD4ADE">
            <w:pPr>
              <w:spacing w:line="276" w:lineRule="auto"/>
              <w:rPr>
                <w:rFonts w:ascii="Arial" w:eastAsia="Arial" w:hAnsi="Arial" w:cs="Arial"/>
                <w:sz w:val="22"/>
                <w:szCs w:val="22"/>
              </w:rPr>
            </w:pPr>
          </w:p>
        </w:tc>
        <w:tc>
          <w:tcPr>
            <w:tcW w:w="5395" w:type="dxa"/>
          </w:tcPr>
          <w:p w14:paraId="3CF35F1F" w14:textId="531F8283"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B208A06" wp14:editId="702227FF">
                  <wp:extent cx="3276600" cy="733425"/>
                  <wp:effectExtent l="0" t="0" r="0" b="0"/>
                  <wp:docPr id="8517851" name="Picture 851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2FA20683" wp14:editId="3BABFE67">
                  <wp:extent cx="1581150" cy="1875571"/>
                  <wp:effectExtent l="0" t="0" r="0" b="0"/>
                  <wp:docPr id="1453231979" name="Picture 145323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81150" cy="1875571"/>
                          </a:xfrm>
                          <a:prstGeom prst="rect">
                            <a:avLst/>
                          </a:prstGeom>
                        </pic:spPr>
                      </pic:pic>
                    </a:graphicData>
                  </a:graphic>
                </wp:inline>
              </w:drawing>
            </w:r>
          </w:p>
        </w:tc>
      </w:tr>
    </w:tbl>
    <w:p w14:paraId="08467B58" w14:textId="77777777" w:rsidR="3C213A3E" w:rsidRPr="00F16347" w:rsidRDefault="3C213A3E" w:rsidP="68AD4ADE">
      <w:pPr>
        <w:spacing w:line="276" w:lineRule="auto"/>
        <w:rPr>
          <w:rFonts w:ascii="Arial" w:eastAsia="Arial" w:hAnsi="Arial" w:cs="Arial"/>
          <w:sz w:val="22"/>
          <w:szCs w:val="22"/>
        </w:rPr>
      </w:pPr>
    </w:p>
    <w:p w14:paraId="68A69D2A" w14:textId="6F8756F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3.3.1.3) ZIRC</w:t>
      </w:r>
    </w:p>
    <w:tbl>
      <w:tblPr>
        <w:tblStyle w:val="TableGrid"/>
        <w:tblW w:w="0" w:type="auto"/>
        <w:tblLook w:val="04A0" w:firstRow="1" w:lastRow="0" w:firstColumn="1" w:lastColumn="0" w:noHBand="0" w:noVBand="1"/>
      </w:tblPr>
      <w:tblGrid>
        <w:gridCol w:w="5350"/>
        <w:gridCol w:w="5440"/>
      </w:tblGrid>
      <w:tr w:rsidR="3C213A3E" w:rsidRPr="00F16347" w14:paraId="6D0D7CE5" w14:textId="77777777" w:rsidTr="68AD4ADE">
        <w:tc>
          <w:tcPr>
            <w:tcW w:w="5395" w:type="dxa"/>
          </w:tcPr>
          <w:p w14:paraId="4508ACDE" w14:textId="2988D6ED"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F08EE75" w14:textId="18C0EC14"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B57A175" wp14:editId="6F72E686">
                  <wp:extent cx="3276600" cy="2019300"/>
                  <wp:effectExtent l="0" t="0" r="0" b="0"/>
                  <wp:docPr id="1906853996" name="Picture 190685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5EE76884" w14:textId="4B25A551"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28C913" wp14:editId="3F499CAE">
                  <wp:extent cx="3276600" cy="733425"/>
                  <wp:effectExtent l="0" t="0" r="0" b="0"/>
                  <wp:docPr id="1130325956" name="Picture 113032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345D9C46" wp14:editId="5401A9C8">
                  <wp:extent cx="1266825" cy="1502717"/>
                  <wp:effectExtent l="0" t="0" r="0" b="0"/>
                  <wp:docPr id="796032265" name="Picture 79603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66825" cy="1502717"/>
                          </a:xfrm>
                          <a:prstGeom prst="rect">
                            <a:avLst/>
                          </a:prstGeom>
                        </pic:spPr>
                      </pic:pic>
                    </a:graphicData>
                  </a:graphic>
                </wp:inline>
              </w:drawing>
            </w:r>
          </w:p>
        </w:tc>
      </w:tr>
      <w:tr w:rsidR="3C213A3E" w:rsidRPr="00F16347" w14:paraId="6FB3470A" w14:textId="77777777" w:rsidTr="68AD4ADE">
        <w:tc>
          <w:tcPr>
            <w:tcW w:w="5395" w:type="dxa"/>
          </w:tcPr>
          <w:p w14:paraId="2172FF3A" w14:textId="38E39EE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419C2E34" w14:textId="70B909E3"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739F35" wp14:editId="593F8050">
                  <wp:extent cx="3276600" cy="2019300"/>
                  <wp:effectExtent l="0" t="0" r="0" b="0"/>
                  <wp:docPr id="502826908" name="Picture 50282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46441B81" w14:textId="52D2ACC5"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072CF5A" wp14:editId="35917FE5">
                  <wp:extent cx="3332860" cy="742950"/>
                  <wp:effectExtent l="0" t="0" r="0" b="0"/>
                  <wp:docPr id="835591602" name="Picture 83559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332860" cy="742950"/>
                          </a:xfrm>
                          <a:prstGeom prst="rect">
                            <a:avLst/>
                          </a:prstGeom>
                        </pic:spPr>
                      </pic:pic>
                    </a:graphicData>
                  </a:graphic>
                </wp:inline>
              </w:drawing>
            </w:r>
            <w:r w:rsidRPr="00F16347">
              <w:rPr>
                <w:rFonts w:ascii="Arial" w:hAnsi="Arial" w:cs="Arial"/>
                <w:noProof/>
                <w:sz w:val="22"/>
                <w:szCs w:val="22"/>
              </w:rPr>
              <w:drawing>
                <wp:inline distT="0" distB="0" distL="0" distR="0" wp14:anchorId="2682DB2E" wp14:editId="383B6B14">
                  <wp:extent cx="1314450" cy="1561723"/>
                  <wp:effectExtent l="0" t="0" r="0" b="0"/>
                  <wp:docPr id="650863627" name="Picture 6508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314450" cy="1561723"/>
                          </a:xfrm>
                          <a:prstGeom prst="rect">
                            <a:avLst/>
                          </a:prstGeom>
                        </pic:spPr>
                      </pic:pic>
                    </a:graphicData>
                  </a:graphic>
                </wp:inline>
              </w:drawing>
            </w:r>
          </w:p>
        </w:tc>
      </w:tr>
      <w:tr w:rsidR="3C213A3E" w:rsidRPr="00F16347" w14:paraId="7259AB67" w14:textId="77777777" w:rsidTr="68AD4ADE">
        <w:tc>
          <w:tcPr>
            <w:tcW w:w="5395" w:type="dxa"/>
          </w:tcPr>
          <w:p w14:paraId="41382820" w14:textId="51B2D215"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F820ACC" w14:textId="316B20C0"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0DAACD" wp14:editId="0E303BBC">
                  <wp:extent cx="3276600" cy="2019300"/>
                  <wp:effectExtent l="0" t="0" r="0" b="0"/>
                  <wp:docPr id="610977081" name="Picture 61097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0E114326" w14:textId="24A0631E"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14B83C7" wp14:editId="4F6E9BC9">
                  <wp:extent cx="3333750" cy="743149"/>
                  <wp:effectExtent l="0" t="0" r="0" b="0"/>
                  <wp:docPr id="60503386" name="Picture 605033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33750" cy="743149"/>
                          </a:xfrm>
                          <a:prstGeom prst="rect">
                            <a:avLst/>
                          </a:prstGeom>
                        </pic:spPr>
                      </pic:pic>
                    </a:graphicData>
                  </a:graphic>
                </wp:inline>
              </w:drawing>
            </w:r>
            <w:r w:rsidRPr="00F16347">
              <w:rPr>
                <w:rFonts w:ascii="Arial" w:hAnsi="Arial" w:cs="Arial"/>
                <w:noProof/>
                <w:sz w:val="22"/>
                <w:szCs w:val="22"/>
              </w:rPr>
              <w:drawing>
                <wp:inline distT="0" distB="0" distL="0" distR="0" wp14:anchorId="3823F332" wp14:editId="134CD997">
                  <wp:extent cx="1247775" cy="1482505"/>
                  <wp:effectExtent l="0" t="0" r="0" b="0"/>
                  <wp:docPr id="1344071112" name="Picture 13440711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47775" cy="1482505"/>
                          </a:xfrm>
                          <a:prstGeom prst="rect">
                            <a:avLst/>
                          </a:prstGeom>
                        </pic:spPr>
                      </pic:pic>
                    </a:graphicData>
                  </a:graphic>
                </wp:inline>
              </w:drawing>
            </w:r>
          </w:p>
        </w:tc>
      </w:tr>
    </w:tbl>
    <w:p w14:paraId="5FEB568C" w14:textId="77777777" w:rsidR="3C213A3E" w:rsidRPr="00F16347" w:rsidRDefault="3C213A3E" w:rsidP="68AD4ADE">
      <w:pPr>
        <w:spacing w:line="276" w:lineRule="auto"/>
        <w:rPr>
          <w:rFonts w:ascii="Arial" w:eastAsia="Arial" w:hAnsi="Arial" w:cs="Arial"/>
          <w:sz w:val="22"/>
          <w:szCs w:val="22"/>
        </w:rPr>
      </w:pPr>
    </w:p>
    <w:p w14:paraId="10D42229" w14:textId="79EEB5D1" w:rsidR="3C213A3E" w:rsidRPr="00F16347" w:rsidRDefault="3C213A3E" w:rsidP="68AD4ADE">
      <w:pPr>
        <w:spacing w:line="276" w:lineRule="auto"/>
        <w:rPr>
          <w:rFonts w:ascii="Arial" w:eastAsia="Arial" w:hAnsi="Arial" w:cs="Arial"/>
          <w:sz w:val="22"/>
          <w:szCs w:val="22"/>
        </w:rPr>
      </w:pPr>
    </w:p>
    <w:p w14:paraId="630A7F9C" w14:textId="7B7CEBD4" w:rsidR="3C213A3E" w:rsidRPr="00F16347" w:rsidRDefault="3C213A3E" w:rsidP="68AD4ADE">
      <w:pPr>
        <w:spacing w:line="276" w:lineRule="auto"/>
        <w:rPr>
          <w:rFonts w:ascii="Arial" w:eastAsia="Arial" w:hAnsi="Arial" w:cs="Arial"/>
          <w:sz w:val="22"/>
          <w:szCs w:val="22"/>
        </w:rPr>
      </w:pPr>
    </w:p>
    <w:p w14:paraId="3DEAC17F" w14:textId="2CCA0C9C"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3.3.2) Diet:Exposure</w:t>
      </w:r>
    </w:p>
    <w:tbl>
      <w:tblPr>
        <w:tblStyle w:val="TableGrid"/>
        <w:tblW w:w="10790" w:type="dxa"/>
        <w:tblLook w:val="04A0" w:firstRow="1" w:lastRow="0" w:firstColumn="1" w:lastColumn="0" w:noHBand="0" w:noVBand="1"/>
      </w:tblPr>
      <w:tblGrid>
        <w:gridCol w:w="7416"/>
        <w:gridCol w:w="3374"/>
      </w:tblGrid>
      <w:tr w:rsidR="00B62682" w:rsidRPr="00F16347" w14:paraId="55EAD76D" w14:textId="151DB537" w:rsidTr="68AD4ADE">
        <w:tc>
          <w:tcPr>
            <w:tcW w:w="7285" w:type="dxa"/>
          </w:tcPr>
          <w:p w14:paraId="109D40AD"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125489C4" w14:textId="4A7549CE"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0339FA5" wp14:editId="54A209A4">
                  <wp:extent cx="4572000" cy="2824056"/>
                  <wp:effectExtent l="0" t="0" r="0" b="0"/>
                  <wp:docPr id="213" name="Picture 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171">
                            <a:extLst>
                              <a:ext uri="{28A0092B-C50C-407E-A947-70E740481C1C}">
                                <a14:useLocalDpi xmlns:a14="http://schemas.microsoft.com/office/drawing/2010/main" val="0"/>
                              </a:ext>
                            </a:extLst>
                          </a:blip>
                          <a:stretch>
                            <a:fillRect/>
                          </a:stretch>
                        </pic:blipFill>
                        <pic:spPr>
                          <a:xfrm>
                            <a:off x="0" y="0"/>
                            <a:ext cx="4572000" cy="2824056"/>
                          </a:xfrm>
                          <a:prstGeom prst="rect">
                            <a:avLst/>
                          </a:prstGeom>
                        </pic:spPr>
                      </pic:pic>
                    </a:graphicData>
                  </a:graphic>
                </wp:inline>
              </w:drawing>
            </w:r>
          </w:p>
          <w:p w14:paraId="6D150094" w14:textId="5035E9E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5A8075" wp14:editId="4AAA012C">
                  <wp:extent cx="2514600" cy="572072"/>
                  <wp:effectExtent l="0" t="0" r="0" b="0"/>
                  <wp:docPr id="220" name="Picture 2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2FBDCAF6" w14:textId="21849C2E"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68672D" wp14:editId="6A50F4DD">
                  <wp:extent cx="1216152" cy="4325165"/>
                  <wp:effectExtent l="0" t="0" r="0" b="0"/>
                  <wp:docPr id="223" name="Picture 2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173">
                            <a:extLst>
                              <a:ext uri="{28A0092B-C50C-407E-A947-70E740481C1C}">
                                <a14:useLocalDpi xmlns:a14="http://schemas.microsoft.com/office/drawing/2010/main" val="0"/>
                              </a:ext>
                            </a:extLst>
                          </a:blip>
                          <a:stretch>
                            <a:fillRect/>
                          </a:stretch>
                        </pic:blipFill>
                        <pic:spPr>
                          <a:xfrm>
                            <a:off x="0" y="0"/>
                            <a:ext cx="1216152" cy="4325165"/>
                          </a:xfrm>
                          <a:prstGeom prst="rect">
                            <a:avLst/>
                          </a:prstGeom>
                        </pic:spPr>
                      </pic:pic>
                    </a:graphicData>
                  </a:graphic>
                </wp:inline>
              </w:drawing>
            </w:r>
          </w:p>
        </w:tc>
      </w:tr>
      <w:tr w:rsidR="00B62682" w:rsidRPr="00F16347" w14:paraId="51B81AFD" w14:textId="41369231" w:rsidTr="68AD4ADE">
        <w:tc>
          <w:tcPr>
            <w:tcW w:w="7285" w:type="dxa"/>
          </w:tcPr>
          <w:p w14:paraId="237A62F7"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53A5C8C7" w14:textId="2A1FDD52"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6AFAC1" wp14:editId="498B83AF">
                  <wp:extent cx="4572000" cy="2824057"/>
                  <wp:effectExtent l="0" t="0" r="0" b="0"/>
                  <wp:docPr id="214" name="Picture 2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pic:nvPicPr>
                        <pic:blipFill>
                          <a:blip r:embed="rId174">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2D5756A7" w14:textId="58D314FA"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4D898C8" wp14:editId="049935E2">
                  <wp:extent cx="2514600" cy="572072"/>
                  <wp:effectExtent l="0" t="0" r="0" b="0"/>
                  <wp:docPr id="221" name="Picture 2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65932CE1" w14:textId="41BBDE52"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4CCF05" wp14:editId="23B05C2D">
                  <wp:extent cx="1216152" cy="5046857"/>
                  <wp:effectExtent l="0" t="0" r="3175" b="0"/>
                  <wp:docPr id="224" name="Picture 2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176">
                            <a:extLst>
                              <a:ext uri="{28A0092B-C50C-407E-A947-70E740481C1C}">
                                <a14:useLocalDpi xmlns:a14="http://schemas.microsoft.com/office/drawing/2010/main" val="0"/>
                              </a:ext>
                            </a:extLst>
                          </a:blip>
                          <a:stretch>
                            <a:fillRect/>
                          </a:stretch>
                        </pic:blipFill>
                        <pic:spPr>
                          <a:xfrm>
                            <a:off x="0" y="0"/>
                            <a:ext cx="1216152" cy="5046857"/>
                          </a:xfrm>
                          <a:prstGeom prst="rect">
                            <a:avLst/>
                          </a:prstGeom>
                        </pic:spPr>
                      </pic:pic>
                    </a:graphicData>
                  </a:graphic>
                </wp:inline>
              </w:drawing>
            </w:r>
          </w:p>
        </w:tc>
      </w:tr>
      <w:tr w:rsidR="00B62682" w:rsidRPr="00F16347" w14:paraId="1312B872" w14:textId="2717CDDC" w:rsidTr="68AD4ADE">
        <w:tc>
          <w:tcPr>
            <w:tcW w:w="7285" w:type="dxa"/>
          </w:tcPr>
          <w:p w14:paraId="7B4FA998"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52B5A620" w14:textId="1F9A3E2B"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4F16BB8" wp14:editId="2FB469C0">
                  <wp:extent cx="4572000" cy="2824057"/>
                  <wp:effectExtent l="0" t="0" r="0" b="0"/>
                  <wp:docPr id="215" name="Picture 2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177">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1EF040D7" w14:textId="1A89813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82E384D" wp14:editId="6400B0D6">
                  <wp:extent cx="2514600" cy="581386"/>
                  <wp:effectExtent l="0" t="0" r="0" b="0"/>
                  <wp:docPr id="222" name="Picture 2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178">
                            <a:extLst>
                              <a:ext uri="{28A0092B-C50C-407E-A947-70E740481C1C}">
                                <a14:useLocalDpi xmlns:a14="http://schemas.microsoft.com/office/drawing/2010/main" val="0"/>
                              </a:ext>
                            </a:extLst>
                          </a:blip>
                          <a:stretch>
                            <a:fillRect/>
                          </a:stretch>
                        </pic:blipFill>
                        <pic:spPr>
                          <a:xfrm>
                            <a:off x="0" y="0"/>
                            <a:ext cx="2514600" cy="581386"/>
                          </a:xfrm>
                          <a:prstGeom prst="rect">
                            <a:avLst/>
                          </a:prstGeom>
                        </pic:spPr>
                      </pic:pic>
                    </a:graphicData>
                  </a:graphic>
                </wp:inline>
              </w:drawing>
            </w:r>
          </w:p>
        </w:tc>
        <w:tc>
          <w:tcPr>
            <w:tcW w:w="3505" w:type="dxa"/>
          </w:tcPr>
          <w:p w14:paraId="57413FE5" w14:textId="27BF0BED"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67395DC2" wp14:editId="0792327C">
                  <wp:extent cx="1216152" cy="5477818"/>
                  <wp:effectExtent l="0" t="0" r="0" b="0"/>
                  <wp:docPr id="225" name="Picture 2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179">
                            <a:extLst>
                              <a:ext uri="{28A0092B-C50C-407E-A947-70E740481C1C}">
                                <a14:useLocalDpi xmlns:a14="http://schemas.microsoft.com/office/drawing/2010/main" val="0"/>
                              </a:ext>
                            </a:extLst>
                          </a:blip>
                          <a:stretch>
                            <a:fillRect/>
                          </a:stretch>
                        </pic:blipFill>
                        <pic:spPr>
                          <a:xfrm>
                            <a:off x="0" y="0"/>
                            <a:ext cx="1216152" cy="5477818"/>
                          </a:xfrm>
                          <a:prstGeom prst="rect">
                            <a:avLst/>
                          </a:prstGeom>
                        </pic:spPr>
                      </pic:pic>
                    </a:graphicData>
                  </a:graphic>
                </wp:inline>
              </w:drawing>
            </w:r>
          </w:p>
        </w:tc>
      </w:tr>
    </w:tbl>
    <w:p w14:paraId="4A54A851" w14:textId="27717F82" w:rsidR="00B004EB" w:rsidRPr="00F16347" w:rsidRDefault="00B004EB" w:rsidP="68AD4ADE">
      <w:pPr>
        <w:spacing w:line="276" w:lineRule="auto"/>
        <w:rPr>
          <w:rFonts w:ascii="Arial" w:eastAsia="Arial" w:hAnsi="Arial" w:cs="Arial"/>
          <w:sz w:val="22"/>
          <w:szCs w:val="22"/>
        </w:rPr>
      </w:pPr>
    </w:p>
    <w:p w14:paraId="48356CE7" w14:textId="77777777" w:rsidR="00B004EB" w:rsidRPr="00F16347" w:rsidRDefault="00B004EB" w:rsidP="68AD4ADE">
      <w:pPr>
        <w:spacing w:line="276" w:lineRule="auto"/>
        <w:rPr>
          <w:rFonts w:ascii="Arial" w:eastAsia="Arial" w:hAnsi="Arial" w:cs="Arial"/>
          <w:sz w:val="22"/>
          <w:szCs w:val="22"/>
        </w:rPr>
      </w:pPr>
    </w:p>
    <w:p w14:paraId="52101AA8" w14:textId="162FD1D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3.4) Differential Abundance</w:t>
      </w:r>
    </w:p>
    <w:p w14:paraId="62F3C75F" w14:textId="1FFB0493"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3.4.1)</w:t>
      </w:r>
      <w:r w:rsidR="00E55A63" w:rsidRPr="00F16347">
        <w:rPr>
          <w:rFonts w:ascii="Arial" w:hAnsi="Arial" w:cs="Arial"/>
          <w:noProof/>
          <w:sz w:val="22"/>
          <w:szCs w:val="22"/>
        </w:rPr>
        <w:drawing>
          <wp:inline distT="0" distB="0" distL="0" distR="0" wp14:anchorId="0709FBAC" wp14:editId="60D134D3">
            <wp:extent cx="6858000" cy="5715000"/>
            <wp:effectExtent l="0" t="0" r="0"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80">
                      <a:extLst>
                        <a:ext uri="{28A0092B-C50C-407E-A947-70E740481C1C}">
                          <a14:useLocalDpi xmlns:a14="http://schemas.microsoft.com/office/drawing/2010/main" val="0"/>
                        </a:ext>
                      </a:extLst>
                    </a:blip>
                    <a:stretch>
                      <a:fillRect/>
                    </a:stretch>
                  </pic:blipFill>
                  <pic:spPr>
                    <a:xfrm>
                      <a:off x="0" y="0"/>
                      <a:ext cx="6858000" cy="5715000"/>
                    </a:xfrm>
                    <a:prstGeom prst="rect">
                      <a:avLst/>
                    </a:prstGeom>
                  </pic:spPr>
                </pic:pic>
              </a:graphicData>
            </a:graphic>
          </wp:inline>
        </w:drawing>
      </w:r>
    </w:p>
    <w:p w14:paraId="077A19D9" w14:textId="723E4A02" w:rsidR="00D3022B" w:rsidRPr="00F16347" w:rsidRDefault="0083691A" w:rsidP="68AD4ADE">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FB41C12" wp14:editId="5EE38EE1">
            <wp:extent cx="5570854" cy="9144000"/>
            <wp:effectExtent l="0" t="0" r="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570854" cy="9144000"/>
                    </a:xfrm>
                    <a:prstGeom prst="rect">
                      <a:avLst/>
                    </a:prstGeom>
                  </pic:spPr>
                </pic:pic>
              </a:graphicData>
            </a:graphic>
          </wp:inline>
        </w:drawing>
      </w:r>
    </w:p>
    <w:p w14:paraId="5AAA270F" w14:textId="7BEB419B"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3.4.2)</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68CD2FF1" wp14:editId="0FA35699">
            <wp:extent cx="6858000" cy="4286250"/>
            <wp:effectExtent l="0" t="0" r="0" b="6350"/>
            <wp:docPr id="193" name="Picture 1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B5CDBB5" w14:textId="7E1B3CE2" w:rsidR="009034EC" w:rsidRPr="00F16347" w:rsidRDefault="00A44CE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5FBA907" wp14:editId="03091A33">
            <wp:extent cx="6858000" cy="1321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22AB38EB" w14:textId="1DB36564" w:rsidR="00D3022B" w:rsidRPr="00F16347" w:rsidRDefault="00D3022B" w:rsidP="68AD4ADE">
      <w:pPr>
        <w:spacing w:line="276" w:lineRule="auto"/>
        <w:rPr>
          <w:rFonts w:ascii="Arial" w:eastAsia="Arial" w:hAnsi="Arial" w:cs="Arial"/>
          <w:sz w:val="22"/>
          <w:szCs w:val="22"/>
        </w:rPr>
      </w:pPr>
    </w:p>
    <w:p w14:paraId="064574E3" w14:textId="2CE39044"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3.4.3)</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3212CDCB" wp14:editId="488A9E82">
            <wp:extent cx="6858000" cy="4286250"/>
            <wp:effectExtent l="0" t="0" r="0" b="6350"/>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184">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C7D6FE" w14:textId="2F7DCA25" w:rsidR="009034E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07C0B9B9" wp14:editId="45DADAD1">
            <wp:extent cx="6858000" cy="1811020"/>
            <wp:effectExtent l="0" t="0" r="0" b="0"/>
            <wp:docPr id="203" name="Picture 2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858000" cy="1811020"/>
                    </a:xfrm>
                    <a:prstGeom prst="rect">
                      <a:avLst/>
                    </a:prstGeom>
                  </pic:spPr>
                </pic:pic>
              </a:graphicData>
            </a:graphic>
          </wp:inline>
        </w:drawing>
      </w:r>
    </w:p>
    <w:p w14:paraId="540AFC0F" w14:textId="7E5CB950" w:rsidR="000871F7"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3.4.4) </w:t>
      </w:r>
      <w:r w:rsidR="000871F7" w:rsidRPr="00F16347">
        <w:rPr>
          <w:rFonts w:ascii="Arial" w:hAnsi="Arial" w:cs="Arial"/>
          <w:noProof/>
          <w:sz w:val="22"/>
          <w:szCs w:val="22"/>
        </w:rPr>
        <w:drawing>
          <wp:inline distT="0" distB="0" distL="0" distR="0" wp14:anchorId="0E398911" wp14:editId="040E5EEB">
            <wp:extent cx="6858000" cy="4286250"/>
            <wp:effectExtent l="0" t="0" r="0" b="6350"/>
            <wp:docPr id="198" name="Picture 1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186">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3E278D" w14:textId="773113BB" w:rsidR="0025553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30CEE066" wp14:editId="2C1D5862">
            <wp:extent cx="6858000" cy="2088515"/>
            <wp:effectExtent l="0" t="0" r="0" b="0"/>
            <wp:docPr id="202" name="Picture 2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inline>
        </w:drawing>
      </w:r>
    </w:p>
    <w:p w14:paraId="1B7568DB" w14:textId="070E5FC6"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3.4.5) </w:t>
      </w:r>
      <w:r w:rsidR="00054119" w:rsidRPr="00F16347">
        <w:rPr>
          <w:rFonts w:ascii="Arial" w:hAnsi="Arial" w:cs="Arial"/>
          <w:noProof/>
          <w:sz w:val="22"/>
          <w:szCs w:val="22"/>
        </w:rPr>
        <w:drawing>
          <wp:inline distT="0" distB="0" distL="0" distR="0" wp14:anchorId="0E7AC6A3" wp14:editId="0C276E1F">
            <wp:extent cx="6858000" cy="4286250"/>
            <wp:effectExtent l="0" t="0" r="0" b="6350"/>
            <wp:docPr id="199" name="Picture 1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188">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D7CD811" w14:textId="3530C2BA" w:rsidR="0043350F" w:rsidRPr="00F16347" w:rsidRDefault="0025553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2AAB3489" wp14:editId="0F065F2D">
            <wp:extent cx="6858000" cy="308356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858000" cy="3083560"/>
                    </a:xfrm>
                    <a:prstGeom prst="rect">
                      <a:avLst/>
                    </a:prstGeom>
                  </pic:spPr>
                </pic:pic>
              </a:graphicData>
            </a:graphic>
          </wp:inline>
        </w:drawing>
      </w:r>
    </w:p>
    <w:p w14:paraId="4A9FD48E" w14:textId="0B58C81D"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3.4.6) </w:t>
      </w:r>
      <w:r w:rsidR="0043350F" w:rsidRPr="00F16347">
        <w:rPr>
          <w:rFonts w:ascii="Arial" w:hAnsi="Arial" w:cs="Arial"/>
          <w:noProof/>
          <w:sz w:val="22"/>
          <w:szCs w:val="22"/>
        </w:rPr>
        <w:drawing>
          <wp:inline distT="0" distB="0" distL="0" distR="0" wp14:anchorId="6801B4FC" wp14:editId="49BA75C9">
            <wp:extent cx="6858000" cy="3086735"/>
            <wp:effectExtent l="0" t="0" r="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858000" cy="3086735"/>
                    </a:xfrm>
                    <a:prstGeom prst="rect">
                      <a:avLst/>
                    </a:prstGeom>
                  </pic:spPr>
                </pic:pic>
              </a:graphicData>
            </a:graphic>
          </wp:inline>
        </w:drawing>
      </w:r>
    </w:p>
    <w:p w14:paraId="624B0EB1" w14:textId="5E292356" w:rsidR="00331F4C" w:rsidRPr="00F16347" w:rsidRDefault="00331F4C" w:rsidP="68AD4ADE">
      <w:pPr>
        <w:spacing w:line="276" w:lineRule="auto"/>
        <w:rPr>
          <w:rFonts w:ascii="Arial" w:eastAsia="Arial" w:hAnsi="Arial" w:cs="Arial"/>
          <w:noProof/>
          <w:sz w:val="22"/>
          <w:szCs w:val="22"/>
        </w:rPr>
      </w:pPr>
    </w:p>
    <w:p w14:paraId="6B3D6FE2" w14:textId="427D1A6D"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 Infection</w:t>
      </w:r>
    </w:p>
    <w:p w14:paraId="06C764F4" w14:textId="6C6F21BA" w:rsidR="00550300"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3.5.1</w:t>
      </w:r>
      <w:r w:rsidR="00FB0816" w:rsidRPr="00F16347">
        <w:rPr>
          <w:rFonts w:ascii="Arial" w:eastAsia="Arial" w:hAnsi="Arial" w:cs="Arial"/>
          <w:noProof/>
          <w:sz w:val="22"/>
          <w:szCs w:val="22"/>
        </w:rPr>
        <w:t>.1</w:t>
      </w:r>
      <w:r w:rsidR="008701C2" w:rsidRPr="00F16347">
        <w:rPr>
          <w:rFonts w:ascii="Arial" w:eastAsia="Arial" w:hAnsi="Arial" w:cs="Arial"/>
          <w:noProof/>
          <w:sz w:val="22"/>
          <w:szCs w:val="22"/>
        </w:rPr>
        <w:t>.1</w:t>
      </w:r>
      <w:r w:rsidRPr="00F16347">
        <w:rPr>
          <w:rFonts w:ascii="Arial" w:eastAsia="Arial" w:hAnsi="Arial" w:cs="Arial"/>
          <w:noProof/>
          <w:sz w:val="22"/>
          <w:szCs w:val="22"/>
        </w:rPr>
        <w:t xml:space="preserve">) </w:t>
      </w:r>
      <w:r w:rsidR="008701C2" w:rsidRPr="00F16347">
        <w:rPr>
          <w:rFonts w:ascii="Arial" w:hAnsi="Arial" w:cs="Arial"/>
          <w:noProof/>
          <w:sz w:val="22"/>
          <w:szCs w:val="22"/>
        </w:rPr>
        <w:t>Males and females Iinfection counts</w:t>
      </w:r>
      <w:r w:rsidR="000722DC" w:rsidRPr="00F16347">
        <w:rPr>
          <w:rFonts w:ascii="Arial" w:hAnsi="Arial" w:cs="Arial"/>
          <w:noProof/>
          <w:sz w:val="22"/>
          <w:szCs w:val="22"/>
        </w:rPr>
        <w:t xml:space="preserve"> table</w:t>
      </w:r>
    </w:p>
    <w:p w14:paraId="546BAFE6" w14:textId="203BD228" w:rsidR="00331F4C"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 xml:space="preserve"> </w:t>
      </w:r>
      <w:r w:rsidRPr="00F16347">
        <w:rPr>
          <w:rFonts w:ascii="Arial" w:eastAsia="Arial" w:hAnsi="Arial" w:cs="Arial"/>
          <w:noProof/>
          <w:sz w:val="22"/>
          <w:szCs w:val="22"/>
        </w:rPr>
        <w:drawing>
          <wp:inline distT="0" distB="0" distL="0" distR="0" wp14:anchorId="30AF9795" wp14:editId="5B56FB2E">
            <wp:extent cx="2425700" cy="21082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1"/>
                    <a:stretch>
                      <a:fillRect/>
                    </a:stretch>
                  </pic:blipFill>
                  <pic:spPr>
                    <a:xfrm>
                      <a:off x="0" y="0"/>
                      <a:ext cx="2425700" cy="2108200"/>
                    </a:xfrm>
                    <a:prstGeom prst="rect">
                      <a:avLst/>
                    </a:prstGeom>
                  </pic:spPr>
                </pic:pic>
              </a:graphicData>
            </a:graphic>
          </wp:inline>
        </w:drawing>
      </w:r>
    </w:p>
    <w:p w14:paraId="31FA0C1E" w14:textId="414F07E7" w:rsidR="00FB0816"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3.5.1.</w:t>
      </w:r>
      <w:r w:rsidR="008701C2" w:rsidRPr="00F16347">
        <w:rPr>
          <w:rFonts w:ascii="Arial" w:hAnsi="Arial" w:cs="Arial"/>
          <w:noProof/>
          <w:sz w:val="22"/>
          <w:szCs w:val="22"/>
        </w:rPr>
        <w:t>1</w:t>
      </w:r>
      <w:r w:rsidR="00176D32" w:rsidRPr="00F16347">
        <w:rPr>
          <w:rFonts w:ascii="Arial" w:hAnsi="Arial" w:cs="Arial"/>
          <w:noProof/>
          <w:sz w:val="22"/>
          <w:szCs w:val="22"/>
        </w:rPr>
        <w:t>.</w:t>
      </w:r>
      <w:r w:rsidR="008701C2" w:rsidRPr="00F16347">
        <w:rPr>
          <w:rFonts w:ascii="Arial" w:hAnsi="Arial" w:cs="Arial"/>
          <w:noProof/>
          <w:sz w:val="22"/>
          <w:szCs w:val="22"/>
        </w:rPr>
        <w:t>2</w:t>
      </w:r>
      <w:r w:rsidRPr="00F16347">
        <w:rPr>
          <w:rFonts w:ascii="Arial" w:hAnsi="Arial" w:cs="Arial"/>
          <w:noProof/>
          <w:sz w:val="22"/>
          <w:szCs w:val="22"/>
        </w:rPr>
        <w:t>)</w:t>
      </w:r>
      <w:r w:rsidR="00176D32" w:rsidRPr="00F16347">
        <w:rPr>
          <w:rFonts w:ascii="Arial" w:hAnsi="Arial" w:cs="Arial"/>
          <w:noProof/>
          <w:sz w:val="22"/>
          <w:szCs w:val="22"/>
        </w:rPr>
        <w:t xml:space="preserve"> Males and </w:t>
      </w:r>
      <w:r w:rsidR="008701C2" w:rsidRPr="00F16347">
        <w:rPr>
          <w:rFonts w:ascii="Arial" w:hAnsi="Arial" w:cs="Arial"/>
          <w:noProof/>
          <w:sz w:val="22"/>
          <w:szCs w:val="22"/>
        </w:rPr>
        <w:t>f</w:t>
      </w:r>
      <w:r w:rsidR="00176D32" w:rsidRPr="00F16347">
        <w:rPr>
          <w:rFonts w:ascii="Arial" w:hAnsi="Arial" w:cs="Arial"/>
          <w:noProof/>
          <w:sz w:val="22"/>
          <w:szCs w:val="22"/>
        </w:rPr>
        <w:t>emales</w:t>
      </w:r>
      <w:r w:rsidR="008701C2" w:rsidRPr="00F16347">
        <w:rPr>
          <w:rFonts w:ascii="Arial" w:hAnsi="Arial" w:cs="Arial"/>
          <w:noProof/>
          <w:sz w:val="22"/>
          <w:szCs w:val="22"/>
        </w:rPr>
        <w:t xml:space="preserve"> infection counts</w:t>
      </w:r>
      <w:r w:rsidR="00176D32" w:rsidRPr="00F16347">
        <w:rPr>
          <w:rFonts w:ascii="Arial" w:hAnsi="Arial" w:cs="Arial"/>
          <w:noProof/>
          <w:sz w:val="22"/>
          <w:szCs w:val="22"/>
        </w:rPr>
        <w:t xml:space="preserve"> </w:t>
      </w:r>
      <w:r w:rsidR="008701C2" w:rsidRPr="00F16347">
        <w:rPr>
          <w:rFonts w:ascii="Arial" w:hAnsi="Arial" w:cs="Arial"/>
          <w:noProof/>
          <w:sz w:val="22"/>
          <w:szCs w:val="22"/>
        </w:rPr>
        <w:t>Chi-Square</w:t>
      </w:r>
    </w:p>
    <w:p w14:paraId="4EC62404"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 (Gemma, Watts, ZIRC)</w:t>
      </w:r>
    </w:p>
    <w:p w14:paraId="22608BDD"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p &lt;- c( 6, 9, 18)  # Positive</w:t>
      </w:r>
    </w:p>
    <w:p w14:paraId="6CE27207"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n &lt;- c( 9, 19, 5 )  # Negative</w:t>
      </w:r>
    </w:p>
    <w:p w14:paraId="463D6117" w14:textId="77777777" w:rsidR="00FB0816" w:rsidRPr="00F16347" w:rsidRDefault="00FB0816" w:rsidP="00FB0816">
      <w:pPr>
        <w:spacing w:line="276" w:lineRule="auto"/>
        <w:rPr>
          <w:rFonts w:ascii="Arial" w:hAnsi="Arial" w:cs="Arial"/>
          <w:noProof/>
          <w:sz w:val="22"/>
          <w:szCs w:val="22"/>
        </w:rPr>
      </w:pPr>
    </w:p>
    <w:p w14:paraId="3BC29496"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rbind( p, n)</w:t>
      </w:r>
    </w:p>
    <w:p w14:paraId="32CB012E"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as.table(d)</w:t>
      </w:r>
    </w:p>
    <w:p w14:paraId="334CDB28" w14:textId="45EF0D0F"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coin::chisq_test(d)</w:t>
      </w:r>
    </w:p>
    <w:p w14:paraId="7ED4DEB9" w14:textId="77777777" w:rsidR="00FB0816" w:rsidRPr="00F16347" w:rsidRDefault="00FB0816" w:rsidP="00FB0816">
      <w:pPr>
        <w:spacing w:line="276" w:lineRule="auto"/>
        <w:rPr>
          <w:rFonts w:ascii="Arial" w:hAnsi="Arial" w:cs="Arial"/>
          <w:noProof/>
          <w:sz w:val="22"/>
          <w:szCs w:val="22"/>
        </w:rPr>
      </w:pPr>
    </w:p>
    <w:p w14:paraId="49844425" w14:textId="400CF274"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72371741" w14:textId="77777777"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08DF273D" w14:textId="2A842F90"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2C2171A5" w14:textId="1889BCDB" w:rsidR="00176D32" w:rsidRPr="00F16347" w:rsidRDefault="00176D32" w:rsidP="00FB0816">
      <w:pPr>
        <w:spacing w:line="276" w:lineRule="auto"/>
        <w:rPr>
          <w:rFonts w:ascii="Arial" w:eastAsia="Arial" w:hAnsi="Arial" w:cs="Arial"/>
          <w:noProof/>
          <w:sz w:val="22"/>
          <w:szCs w:val="22"/>
        </w:rPr>
      </w:pPr>
    </w:p>
    <w:p w14:paraId="56D425B3" w14:textId="7688497E" w:rsidR="00176D32" w:rsidRPr="00F16347" w:rsidRDefault="00176D32" w:rsidP="00176D32">
      <w:pPr>
        <w:spacing w:line="276" w:lineRule="auto"/>
        <w:rPr>
          <w:rFonts w:ascii="Arial" w:hAnsi="Arial" w:cs="Arial"/>
          <w:noProof/>
          <w:sz w:val="22"/>
          <w:szCs w:val="22"/>
        </w:rPr>
      </w:pPr>
      <w:r w:rsidRPr="00F16347">
        <w:rPr>
          <w:rFonts w:ascii="Arial" w:hAnsi="Arial" w:cs="Arial"/>
          <w:noProof/>
          <w:sz w:val="22"/>
          <w:szCs w:val="22"/>
        </w:rPr>
        <w:t>3.5.1.2.</w:t>
      </w:r>
      <w:r w:rsidR="008701C2" w:rsidRPr="00F16347">
        <w:rPr>
          <w:rFonts w:ascii="Arial" w:hAnsi="Arial" w:cs="Arial"/>
          <w:noProof/>
          <w:sz w:val="22"/>
          <w:szCs w:val="22"/>
        </w:rPr>
        <w:t>1</w:t>
      </w:r>
      <w:r w:rsidRPr="00F16347">
        <w:rPr>
          <w:rFonts w:ascii="Arial" w:hAnsi="Arial" w:cs="Arial"/>
          <w:noProof/>
          <w:sz w:val="22"/>
          <w:szCs w:val="22"/>
        </w:rPr>
        <w:t>) Males only Infection Counts</w:t>
      </w:r>
      <w:r w:rsidR="000722DC" w:rsidRPr="00F16347">
        <w:rPr>
          <w:rFonts w:ascii="Arial" w:hAnsi="Arial" w:cs="Arial"/>
          <w:noProof/>
          <w:sz w:val="22"/>
          <w:szCs w:val="22"/>
        </w:rPr>
        <w:t xml:space="preserve"> table</w:t>
      </w:r>
    </w:p>
    <w:p w14:paraId="6711DC4A" w14:textId="45C01083" w:rsidR="008701C2" w:rsidRPr="00F16347" w:rsidRDefault="00C84C67" w:rsidP="00176D32">
      <w:pPr>
        <w:spacing w:line="276" w:lineRule="auto"/>
        <w:rPr>
          <w:rFonts w:ascii="Arial" w:hAnsi="Arial" w:cs="Arial"/>
          <w:noProof/>
          <w:sz w:val="22"/>
          <w:szCs w:val="22"/>
        </w:rPr>
      </w:pPr>
      <w:r w:rsidRPr="00F16347">
        <w:rPr>
          <w:rFonts w:ascii="Arial" w:hAnsi="Arial" w:cs="Arial"/>
          <w:noProof/>
          <w:sz w:val="22"/>
          <w:szCs w:val="22"/>
        </w:rPr>
        <w:lastRenderedPageBreak/>
        <w:drawing>
          <wp:inline distT="0" distB="0" distL="0" distR="0" wp14:anchorId="6BE20A57" wp14:editId="1FF2A68C">
            <wp:extent cx="2779059" cy="2280745"/>
            <wp:effectExtent l="0" t="0" r="2540" b="5715"/>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192"/>
                    <a:stretch>
                      <a:fillRect/>
                    </a:stretch>
                  </pic:blipFill>
                  <pic:spPr>
                    <a:xfrm>
                      <a:off x="0" y="0"/>
                      <a:ext cx="2787033" cy="2287289"/>
                    </a:xfrm>
                    <a:prstGeom prst="rect">
                      <a:avLst/>
                    </a:prstGeom>
                  </pic:spPr>
                </pic:pic>
              </a:graphicData>
            </a:graphic>
          </wp:inline>
        </w:drawing>
      </w:r>
    </w:p>
    <w:p w14:paraId="7446480E" w14:textId="77777777" w:rsidR="00C84C67" w:rsidRPr="00F16347" w:rsidRDefault="00C84C67" w:rsidP="00176D32">
      <w:pPr>
        <w:spacing w:line="276" w:lineRule="auto"/>
        <w:rPr>
          <w:rFonts w:ascii="Arial" w:hAnsi="Arial" w:cs="Arial"/>
          <w:noProof/>
          <w:sz w:val="22"/>
          <w:szCs w:val="22"/>
        </w:rPr>
      </w:pPr>
    </w:p>
    <w:p w14:paraId="7C089715" w14:textId="178AC1CC" w:rsidR="008701C2" w:rsidRPr="00F16347" w:rsidRDefault="008701C2" w:rsidP="00176D32">
      <w:pPr>
        <w:spacing w:line="276" w:lineRule="auto"/>
        <w:rPr>
          <w:rFonts w:ascii="Arial" w:hAnsi="Arial" w:cs="Arial"/>
          <w:noProof/>
          <w:sz w:val="22"/>
          <w:szCs w:val="22"/>
        </w:rPr>
      </w:pPr>
      <w:r w:rsidRPr="00F16347">
        <w:rPr>
          <w:rFonts w:ascii="Arial" w:hAnsi="Arial" w:cs="Arial"/>
          <w:noProof/>
          <w:sz w:val="22"/>
          <w:szCs w:val="22"/>
        </w:rPr>
        <w:t>3.5.1.2.2) Males only infection counts Chi-Square</w:t>
      </w:r>
    </w:p>
    <w:p w14:paraId="592BC724" w14:textId="375911A9" w:rsidR="008701C2" w:rsidRPr="00F16347" w:rsidRDefault="008701C2" w:rsidP="00176D32">
      <w:pPr>
        <w:spacing w:line="276" w:lineRule="auto"/>
        <w:rPr>
          <w:rFonts w:ascii="Arial" w:hAnsi="Arial" w:cs="Arial"/>
          <w:noProof/>
          <w:sz w:val="22"/>
          <w:szCs w:val="22"/>
        </w:rPr>
      </w:pPr>
    </w:p>
    <w:p w14:paraId="2119239E" w14:textId="77777777" w:rsidR="000722DC" w:rsidRPr="00F16347" w:rsidRDefault="000722DC" w:rsidP="000722DC">
      <w:pPr>
        <w:spacing w:line="276" w:lineRule="auto"/>
        <w:rPr>
          <w:rFonts w:ascii="Arial" w:hAnsi="Arial" w:cs="Arial"/>
          <w:noProof/>
          <w:sz w:val="22"/>
          <w:szCs w:val="22"/>
        </w:rPr>
      </w:pPr>
    </w:p>
    <w:p w14:paraId="5C782CB4"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 (Gemma, Watts, ZIRC)</w:t>
      </w:r>
    </w:p>
    <w:p w14:paraId="0957DA19"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p &lt;- c( 6, 9, 18)  # Positive</w:t>
      </w:r>
    </w:p>
    <w:p w14:paraId="0A56A95B"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n &lt;- c( 9, 19, 5 )  # Negative</w:t>
      </w:r>
    </w:p>
    <w:p w14:paraId="39ABCB58" w14:textId="77777777" w:rsidR="000722DC" w:rsidRPr="00F16347" w:rsidRDefault="000722DC" w:rsidP="000722DC">
      <w:pPr>
        <w:spacing w:line="276" w:lineRule="auto"/>
        <w:rPr>
          <w:rFonts w:ascii="Arial" w:hAnsi="Arial" w:cs="Arial"/>
          <w:noProof/>
          <w:sz w:val="22"/>
          <w:szCs w:val="22"/>
        </w:rPr>
      </w:pPr>
    </w:p>
    <w:p w14:paraId="0EA4CD28"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rbind( p, n)</w:t>
      </w:r>
    </w:p>
    <w:p w14:paraId="635F375E"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as.table(d)</w:t>
      </w:r>
    </w:p>
    <w:p w14:paraId="6F07597B" w14:textId="56DC080F"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coin::chisq_test(d)</w:t>
      </w:r>
    </w:p>
    <w:p w14:paraId="7DEA2D3D" w14:textId="77777777" w:rsidR="008701C2" w:rsidRPr="00F16347" w:rsidRDefault="008701C2" w:rsidP="00176D32">
      <w:pPr>
        <w:spacing w:line="276" w:lineRule="auto"/>
        <w:rPr>
          <w:rFonts w:ascii="Arial" w:hAnsi="Arial" w:cs="Arial"/>
          <w:noProof/>
          <w:sz w:val="22"/>
          <w:szCs w:val="22"/>
        </w:rPr>
      </w:pPr>
    </w:p>
    <w:p w14:paraId="3AB01228" w14:textId="5C6D777C"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0FB565F9" w14:textId="77777777" w:rsidR="000722DC" w:rsidRPr="00F16347" w:rsidRDefault="000722DC" w:rsidP="000722DC">
      <w:pPr>
        <w:spacing w:line="276" w:lineRule="auto"/>
        <w:rPr>
          <w:rFonts w:ascii="Arial" w:eastAsia="Arial" w:hAnsi="Arial" w:cs="Arial"/>
          <w:noProof/>
          <w:sz w:val="22"/>
          <w:szCs w:val="22"/>
        </w:rPr>
      </w:pPr>
    </w:p>
    <w:p w14:paraId="3D15B8FB" w14:textId="77777777"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771ED288" w14:textId="05663F84" w:rsidR="00176D32"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399C667E" w14:textId="1C2B713A" w:rsidR="00176D32" w:rsidRDefault="00176D32" w:rsidP="00FB0816">
      <w:pPr>
        <w:spacing w:line="276" w:lineRule="auto"/>
        <w:rPr>
          <w:ins w:id="206" w:author="Sieler Jr, Michael James" w:date="2022-12-20T11:42:00Z"/>
          <w:rFonts w:ascii="Arial" w:eastAsia="Arial" w:hAnsi="Arial" w:cs="Arial"/>
          <w:noProof/>
          <w:sz w:val="22"/>
          <w:szCs w:val="22"/>
        </w:rPr>
      </w:pPr>
    </w:p>
    <w:p w14:paraId="49A370A6" w14:textId="3F375EED" w:rsidR="007649D7" w:rsidRDefault="007649D7" w:rsidP="00FB0816">
      <w:pPr>
        <w:spacing w:line="276" w:lineRule="auto"/>
        <w:rPr>
          <w:ins w:id="207" w:author="Sieler Jr, Michael James" w:date="2022-12-20T11:42:00Z"/>
          <w:rFonts w:ascii="Arial" w:eastAsia="Arial" w:hAnsi="Arial" w:cs="Arial"/>
          <w:noProof/>
          <w:sz w:val="22"/>
          <w:szCs w:val="22"/>
        </w:rPr>
      </w:pPr>
      <w:ins w:id="208" w:author="Sieler Jr, Michael James" w:date="2022-12-20T11:42:00Z">
        <w:r>
          <w:rPr>
            <w:rFonts w:ascii="Arial" w:eastAsia="Arial" w:hAnsi="Arial" w:cs="Arial"/>
            <w:noProof/>
            <w:sz w:val="22"/>
            <w:szCs w:val="22"/>
          </w:rPr>
          <w:t>3.5.1.3) Microbiome sample subset</w:t>
        </w:r>
      </w:ins>
    </w:p>
    <w:p w14:paraId="3DAE4AF0" w14:textId="77777777" w:rsidR="007649D7" w:rsidRPr="00F16347" w:rsidRDefault="007649D7" w:rsidP="00FB0816">
      <w:pPr>
        <w:spacing w:line="276" w:lineRule="auto"/>
        <w:rPr>
          <w:rFonts w:ascii="Arial" w:eastAsia="Arial" w:hAnsi="Arial" w:cs="Arial"/>
          <w:noProof/>
          <w:sz w:val="22"/>
          <w:szCs w:val="22"/>
        </w:rPr>
      </w:pPr>
    </w:p>
    <w:p w14:paraId="094FFB2B" w14:textId="47DB41B5" w:rsidR="00331F4C" w:rsidRDefault="007649D7" w:rsidP="68AD4ADE">
      <w:pPr>
        <w:spacing w:line="276" w:lineRule="auto"/>
        <w:rPr>
          <w:ins w:id="209" w:author="Sieler Jr, Michael James" w:date="2022-12-20T11:42:00Z"/>
          <w:rFonts w:ascii="Arial" w:eastAsia="Arial" w:hAnsi="Arial" w:cs="Arial"/>
          <w:noProof/>
          <w:sz w:val="22"/>
          <w:szCs w:val="22"/>
        </w:rPr>
      </w:pPr>
      <w:ins w:id="210" w:author="Sieler Jr, Michael James" w:date="2022-12-20T11:42:00Z">
        <w:r>
          <w:rPr>
            <w:rFonts w:ascii="Arial" w:eastAsia="Arial" w:hAnsi="Arial" w:cs="Arial"/>
            <w:noProof/>
            <w:sz w:val="22"/>
            <w:szCs w:val="22"/>
          </w:rPr>
          <w:t>3.5.1.3.1)</w:t>
        </w:r>
      </w:ins>
      <w:ins w:id="211" w:author="Sieler Jr, Michael James" w:date="2022-12-20T11:43:00Z">
        <w:r w:rsidR="00373482">
          <w:rPr>
            <w:rFonts w:ascii="Arial" w:eastAsia="Arial" w:hAnsi="Arial" w:cs="Arial"/>
            <w:noProof/>
            <w:sz w:val="22"/>
            <w:szCs w:val="22"/>
          </w:rPr>
          <w:t xml:space="preserve"> Infection counts table</w:t>
        </w:r>
      </w:ins>
    </w:p>
    <w:p w14:paraId="1FD2BD26" w14:textId="61D703F0" w:rsidR="007649D7" w:rsidRDefault="007649D7" w:rsidP="68AD4ADE">
      <w:pPr>
        <w:spacing w:line="276" w:lineRule="auto"/>
        <w:rPr>
          <w:ins w:id="212" w:author="Sieler Jr, Michael James" w:date="2022-12-20T11:42:00Z"/>
          <w:rFonts w:ascii="Arial" w:eastAsia="Arial" w:hAnsi="Arial" w:cs="Arial"/>
          <w:noProof/>
          <w:sz w:val="22"/>
          <w:szCs w:val="22"/>
        </w:rPr>
      </w:pPr>
    </w:p>
    <w:p w14:paraId="10BF0301" w14:textId="0CE65933" w:rsidR="007649D7" w:rsidRDefault="007649D7" w:rsidP="68AD4ADE">
      <w:pPr>
        <w:spacing w:line="276" w:lineRule="auto"/>
        <w:rPr>
          <w:ins w:id="213" w:author="Sieler Jr, Michael James" w:date="2022-12-20T11:42:00Z"/>
          <w:rFonts w:ascii="Arial" w:eastAsia="Arial" w:hAnsi="Arial" w:cs="Arial"/>
          <w:noProof/>
          <w:sz w:val="22"/>
          <w:szCs w:val="22"/>
        </w:rPr>
      </w:pPr>
      <w:ins w:id="214" w:author="Sieler Jr, Michael James" w:date="2022-12-20T11:43:00Z">
        <w:r w:rsidRPr="007649D7">
          <w:rPr>
            <w:rFonts w:ascii="Arial" w:eastAsia="Arial" w:hAnsi="Arial" w:cs="Arial"/>
            <w:noProof/>
            <w:sz w:val="22"/>
            <w:szCs w:val="22"/>
          </w:rPr>
          <w:drawing>
            <wp:inline distT="0" distB="0" distL="0" distR="0" wp14:anchorId="7BF8AEF3" wp14:editId="67CAABE2">
              <wp:extent cx="2259106" cy="2001356"/>
              <wp:effectExtent l="0" t="0" r="190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64899" cy="2006488"/>
                      </a:xfrm>
                      <a:prstGeom prst="rect">
                        <a:avLst/>
                      </a:prstGeom>
                    </pic:spPr>
                  </pic:pic>
                </a:graphicData>
              </a:graphic>
            </wp:inline>
          </w:drawing>
        </w:r>
      </w:ins>
    </w:p>
    <w:p w14:paraId="09D9250A" w14:textId="08961609" w:rsidR="007649D7" w:rsidRDefault="007649D7" w:rsidP="68AD4ADE">
      <w:pPr>
        <w:spacing w:line="276" w:lineRule="auto"/>
        <w:rPr>
          <w:ins w:id="215" w:author="Sieler Jr, Michael James" w:date="2022-12-20T11:42:00Z"/>
          <w:rFonts w:ascii="Arial" w:eastAsia="Arial" w:hAnsi="Arial" w:cs="Arial"/>
          <w:noProof/>
          <w:sz w:val="22"/>
          <w:szCs w:val="22"/>
        </w:rPr>
      </w:pPr>
    </w:p>
    <w:p w14:paraId="00D7FD43" w14:textId="59957E3D" w:rsidR="007649D7" w:rsidRDefault="007649D7" w:rsidP="68AD4ADE">
      <w:pPr>
        <w:spacing w:line="276" w:lineRule="auto"/>
        <w:rPr>
          <w:ins w:id="216" w:author="Sieler Jr, Michael James" w:date="2022-12-20T11:42:00Z"/>
          <w:rFonts w:ascii="Arial" w:eastAsia="Arial" w:hAnsi="Arial" w:cs="Arial"/>
          <w:noProof/>
          <w:sz w:val="22"/>
          <w:szCs w:val="22"/>
        </w:rPr>
      </w:pPr>
      <w:ins w:id="217" w:author="Sieler Jr, Michael James" w:date="2022-12-20T11:42:00Z">
        <w:r>
          <w:rPr>
            <w:rFonts w:ascii="Arial" w:eastAsia="Arial" w:hAnsi="Arial" w:cs="Arial"/>
            <w:noProof/>
            <w:sz w:val="22"/>
            <w:szCs w:val="22"/>
          </w:rPr>
          <w:t>3.5.1.3.2)</w:t>
        </w:r>
      </w:ins>
      <w:ins w:id="218" w:author="Sieler Jr, Michael James" w:date="2022-12-20T11:43:00Z">
        <w:r w:rsidR="00373482">
          <w:rPr>
            <w:rFonts w:ascii="Arial" w:eastAsia="Arial" w:hAnsi="Arial" w:cs="Arial"/>
            <w:noProof/>
            <w:sz w:val="22"/>
            <w:szCs w:val="22"/>
          </w:rPr>
          <w:t xml:space="preserve"> Chi-Square T</w:t>
        </w:r>
      </w:ins>
      <w:ins w:id="219" w:author="Sieler Jr, Michael James" w:date="2022-12-20T11:44:00Z">
        <w:r w:rsidR="00373482">
          <w:rPr>
            <w:rFonts w:ascii="Arial" w:eastAsia="Arial" w:hAnsi="Arial" w:cs="Arial"/>
            <w:noProof/>
            <w:sz w:val="22"/>
            <w:szCs w:val="22"/>
          </w:rPr>
          <w:t>est</w:t>
        </w:r>
      </w:ins>
    </w:p>
    <w:p w14:paraId="30D81318" w14:textId="4BAB1080" w:rsidR="007649D7" w:rsidRDefault="007649D7" w:rsidP="68AD4ADE">
      <w:pPr>
        <w:spacing w:line="276" w:lineRule="auto"/>
        <w:rPr>
          <w:ins w:id="220" w:author="Sieler Jr, Michael James" w:date="2022-12-20T11:42:00Z"/>
          <w:rFonts w:ascii="Arial" w:eastAsia="Arial" w:hAnsi="Arial" w:cs="Arial"/>
          <w:noProof/>
          <w:sz w:val="22"/>
          <w:szCs w:val="22"/>
        </w:rPr>
      </w:pPr>
    </w:p>
    <w:p w14:paraId="22996DDA" w14:textId="77777777" w:rsidR="007649D7" w:rsidRPr="007649D7" w:rsidRDefault="007649D7" w:rsidP="007649D7">
      <w:pPr>
        <w:spacing w:line="276" w:lineRule="auto"/>
        <w:rPr>
          <w:ins w:id="221" w:author="Sieler Jr, Michael James" w:date="2022-12-20T11:42:00Z"/>
          <w:rFonts w:ascii="Arial" w:eastAsia="Arial" w:hAnsi="Arial" w:cs="Arial"/>
          <w:noProof/>
          <w:sz w:val="22"/>
          <w:szCs w:val="22"/>
        </w:rPr>
      </w:pPr>
      <w:ins w:id="222" w:author="Sieler Jr, Michael James" w:date="2022-12-20T11:42:00Z">
        <w:r w:rsidRPr="007649D7">
          <w:rPr>
            <w:rFonts w:ascii="Arial" w:eastAsia="Arial" w:hAnsi="Arial" w:cs="Arial"/>
            <w:noProof/>
            <w:sz w:val="22"/>
            <w:szCs w:val="22"/>
          </w:rPr>
          <w:lastRenderedPageBreak/>
          <w:t># (Gemma, Watts, ZIRC)</w:t>
        </w:r>
      </w:ins>
    </w:p>
    <w:p w14:paraId="73181A5C" w14:textId="77777777" w:rsidR="007649D7" w:rsidRPr="007649D7" w:rsidRDefault="007649D7" w:rsidP="007649D7">
      <w:pPr>
        <w:spacing w:line="276" w:lineRule="auto"/>
        <w:rPr>
          <w:ins w:id="223" w:author="Sieler Jr, Michael James" w:date="2022-12-20T11:42:00Z"/>
          <w:rFonts w:ascii="Arial" w:eastAsia="Arial" w:hAnsi="Arial" w:cs="Arial"/>
          <w:noProof/>
          <w:sz w:val="22"/>
          <w:szCs w:val="22"/>
        </w:rPr>
      </w:pPr>
      <w:ins w:id="224" w:author="Sieler Jr, Michael James" w:date="2022-12-20T11:42:00Z">
        <w:r w:rsidRPr="007649D7">
          <w:rPr>
            <w:rFonts w:ascii="Arial" w:eastAsia="Arial" w:hAnsi="Arial" w:cs="Arial"/>
            <w:noProof/>
            <w:sz w:val="22"/>
            <w:szCs w:val="22"/>
          </w:rPr>
          <w:t>p &lt;- c( 6, 6, 11)  # Positive</w:t>
        </w:r>
      </w:ins>
    </w:p>
    <w:p w14:paraId="7EB83746" w14:textId="77777777" w:rsidR="007649D7" w:rsidRPr="007649D7" w:rsidRDefault="007649D7" w:rsidP="007649D7">
      <w:pPr>
        <w:spacing w:line="276" w:lineRule="auto"/>
        <w:rPr>
          <w:ins w:id="225" w:author="Sieler Jr, Michael James" w:date="2022-12-20T11:42:00Z"/>
          <w:rFonts w:ascii="Arial" w:eastAsia="Arial" w:hAnsi="Arial" w:cs="Arial"/>
          <w:noProof/>
          <w:sz w:val="22"/>
          <w:szCs w:val="22"/>
        </w:rPr>
      </w:pPr>
      <w:ins w:id="226" w:author="Sieler Jr, Michael James" w:date="2022-12-20T11:42:00Z">
        <w:r w:rsidRPr="007649D7">
          <w:rPr>
            <w:rFonts w:ascii="Arial" w:eastAsia="Arial" w:hAnsi="Arial" w:cs="Arial"/>
            <w:noProof/>
            <w:sz w:val="22"/>
            <w:szCs w:val="22"/>
          </w:rPr>
          <w:t>n &lt;- c( 8, 9, 4 )  # Negative</w:t>
        </w:r>
      </w:ins>
    </w:p>
    <w:p w14:paraId="7C2D825F" w14:textId="77777777" w:rsidR="007649D7" w:rsidRPr="007649D7" w:rsidRDefault="007649D7" w:rsidP="007649D7">
      <w:pPr>
        <w:spacing w:line="276" w:lineRule="auto"/>
        <w:rPr>
          <w:ins w:id="227" w:author="Sieler Jr, Michael James" w:date="2022-12-20T11:42:00Z"/>
          <w:rFonts w:ascii="Arial" w:eastAsia="Arial" w:hAnsi="Arial" w:cs="Arial"/>
          <w:noProof/>
          <w:sz w:val="22"/>
          <w:szCs w:val="22"/>
        </w:rPr>
      </w:pPr>
    </w:p>
    <w:p w14:paraId="78EF5FC8" w14:textId="77777777" w:rsidR="007649D7" w:rsidRPr="007649D7" w:rsidRDefault="007649D7" w:rsidP="007649D7">
      <w:pPr>
        <w:spacing w:line="276" w:lineRule="auto"/>
        <w:rPr>
          <w:ins w:id="228" w:author="Sieler Jr, Michael James" w:date="2022-12-20T11:42:00Z"/>
          <w:rFonts w:ascii="Arial" w:eastAsia="Arial" w:hAnsi="Arial" w:cs="Arial"/>
          <w:noProof/>
          <w:sz w:val="22"/>
          <w:szCs w:val="22"/>
        </w:rPr>
      </w:pPr>
      <w:ins w:id="229" w:author="Sieler Jr, Michael James" w:date="2022-12-20T11:42:00Z">
        <w:r w:rsidRPr="007649D7">
          <w:rPr>
            <w:rFonts w:ascii="Arial" w:eastAsia="Arial" w:hAnsi="Arial" w:cs="Arial"/>
            <w:noProof/>
            <w:sz w:val="22"/>
            <w:szCs w:val="22"/>
          </w:rPr>
          <w:t>d &lt;- rbind( p, n)</w:t>
        </w:r>
      </w:ins>
    </w:p>
    <w:p w14:paraId="123A83CE" w14:textId="77777777" w:rsidR="007649D7" w:rsidRPr="007649D7" w:rsidRDefault="007649D7" w:rsidP="007649D7">
      <w:pPr>
        <w:spacing w:line="276" w:lineRule="auto"/>
        <w:rPr>
          <w:ins w:id="230" w:author="Sieler Jr, Michael James" w:date="2022-12-20T11:42:00Z"/>
          <w:rFonts w:ascii="Arial" w:eastAsia="Arial" w:hAnsi="Arial" w:cs="Arial"/>
          <w:noProof/>
          <w:sz w:val="22"/>
          <w:szCs w:val="22"/>
        </w:rPr>
      </w:pPr>
      <w:ins w:id="231" w:author="Sieler Jr, Michael James" w:date="2022-12-20T11:42:00Z">
        <w:r w:rsidRPr="007649D7">
          <w:rPr>
            <w:rFonts w:ascii="Arial" w:eastAsia="Arial" w:hAnsi="Arial" w:cs="Arial"/>
            <w:noProof/>
            <w:sz w:val="22"/>
            <w:szCs w:val="22"/>
          </w:rPr>
          <w:t>d &lt;- as.table(d)</w:t>
        </w:r>
      </w:ins>
    </w:p>
    <w:p w14:paraId="7CA4EE97" w14:textId="7D8F7F2F" w:rsidR="007649D7" w:rsidRDefault="007649D7" w:rsidP="007649D7">
      <w:pPr>
        <w:spacing w:line="276" w:lineRule="auto"/>
        <w:rPr>
          <w:ins w:id="232" w:author="Sieler Jr, Michael James" w:date="2022-12-20T11:42:00Z"/>
          <w:rFonts w:ascii="Arial" w:eastAsia="Arial" w:hAnsi="Arial" w:cs="Arial"/>
          <w:noProof/>
          <w:sz w:val="22"/>
          <w:szCs w:val="22"/>
        </w:rPr>
      </w:pPr>
      <w:ins w:id="233" w:author="Sieler Jr, Michael James" w:date="2022-12-20T11:42:00Z">
        <w:r w:rsidRPr="007649D7">
          <w:rPr>
            <w:rFonts w:ascii="Arial" w:eastAsia="Arial" w:hAnsi="Arial" w:cs="Arial"/>
            <w:noProof/>
            <w:sz w:val="22"/>
            <w:szCs w:val="22"/>
          </w:rPr>
          <w:t>coin::chisq_test(d)</w:t>
        </w:r>
      </w:ins>
    </w:p>
    <w:p w14:paraId="050F1B66" w14:textId="2F67EDFA" w:rsidR="007649D7" w:rsidRDefault="007649D7" w:rsidP="007649D7">
      <w:pPr>
        <w:spacing w:line="276" w:lineRule="auto"/>
        <w:rPr>
          <w:ins w:id="234" w:author="Sieler Jr, Michael James" w:date="2022-12-20T11:42:00Z"/>
          <w:rFonts w:ascii="Arial" w:eastAsia="Arial" w:hAnsi="Arial" w:cs="Arial"/>
          <w:noProof/>
          <w:sz w:val="22"/>
          <w:szCs w:val="22"/>
        </w:rPr>
      </w:pPr>
    </w:p>
    <w:p w14:paraId="484174DA" w14:textId="52762821" w:rsidR="007649D7" w:rsidRPr="007649D7" w:rsidRDefault="007649D7" w:rsidP="007649D7">
      <w:pPr>
        <w:spacing w:line="276" w:lineRule="auto"/>
        <w:rPr>
          <w:ins w:id="235" w:author="Sieler Jr, Michael James" w:date="2022-12-20T11:43:00Z"/>
          <w:rFonts w:ascii="Arial" w:eastAsia="Arial" w:hAnsi="Arial" w:cs="Arial"/>
          <w:noProof/>
          <w:sz w:val="22"/>
          <w:szCs w:val="22"/>
        </w:rPr>
      </w:pPr>
      <w:ins w:id="236" w:author="Sieler Jr, Michael James" w:date="2022-12-20T11:43:00Z">
        <w:r w:rsidRPr="007649D7">
          <w:rPr>
            <w:rFonts w:ascii="Arial" w:eastAsia="Arial" w:hAnsi="Arial" w:cs="Arial"/>
            <w:noProof/>
            <w:sz w:val="22"/>
            <w:szCs w:val="22"/>
          </w:rPr>
          <w:t>Asymptotic Pearson Chi-Squared Test</w:t>
        </w:r>
      </w:ins>
    </w:p>
    <w:p w14:paraId="122CB4F3" w14:textId="77777777" w:rsidR="007649D7" w:rsidRPr="007649D7" w:rsidRDefault="007649D7" w:rsidP="007649D7">
      <w:pPr>
        <w:spacing w:line="276" w:lineRule="auto"/>
        <w:rPr>
          <w:ins w:id="237" w:author="Sieler Jr, Michael James" w:date="2022-12-20T11:43:00Z"/>
          <w:rFonts w:ascii="Arial" w:eastAsia="Arial" w:hAnsi="Arial" w:cs="Arial"/>
          <w:noProof/>
          <w:sz w:val="22"/>
          <w:szCs w:val="22"/>
        </w:rPr>
      </w:pPr>
    </w:p>
    <w:p w14:paraId="58269B61" w14:textId="77777777" w:rsidR="007649D7" w:rsidRPr="007649D7" w:rsidRDefault="007649D7" w:rsidP="007649D7">
      <w:pPr>
        <w:spacing w:line="276" w:lineRule="auto"/>
        <w:rPr>
          <w:ins w:id="238" w:author="Sieler Jr, Michael James" w:date="2022-12-20T11:43:00Z"/>
          <w:rFonts w:ascii="Arial" w:eastAsia="Arial" w:hAnsi="Arial" w:cs="Arial"/>
          <w:noProof/>
          <w:sz w:val="22"/>
          <w:szCs w:val="22"/>
        </w:rPr>
      </w:pPr>
      <w:ins w:id="239" w:author="Sieler Jr, Michael James" w:date="2022-12-20T11:43:00Z">
        <w:r w:rsidRPr="007649D7">
          <w:rPr>
            <w:rFonts w:ascii="Arial" w:eastAsia="Arial" w:hAnsi="Arial" w:cs="Arial"/>
            <w:noProof/>
            <w:sz w:val="22"/>
            <w:szCs w:val="22"/>
          </w:rPr>
          <w:t>data:  Var2 by Var1 (p, n)</w:t>
        </w:r>
      </w:ins>
    </w:p>
    <w:p w14:paraId="41215A86" w14:textId="3C9A871A" w:rsidR="007649D7" w:rsidRDefault="007649D7" w:rsidP="007649D7">
      <w:pPr>
        <w:spacing w:line="276" w:lineRule="auto"/>
        <w:rPr>
          <w:ins w:id="240" w:author="Sieler Jr, Michael James" w:date="2023-01-19T08:14:00Z"/>
          <w:rFonts w:ascii="Arial" w:eastAsia="Arial" w:hAnsi="Arial" w:cs="Arial"/>
          <w:noProof/>
          <w:sz w:val="22"/>
          <w:szCs w:val="22"/>
        </w:rPr>
      </w:pPr>
      <w:ins w:id="241" w:author="Sieler Jr, Michael James" w:date="2022-12-20T11:43:00Z">
        <w:r w:rsidRPr="007649D7">
          <w:rPr>
            <w:rFonts w:ascii="Arial" w:eastAsia="Arial" w:hAnsi="Arial" w:cs="Arial"/>
            <w:noProof/>
            <w:sz w:val="22"/>
            <w:szCs w:val="22"/>
          </w:rPr>
          <w:t>chi-squared = 4.0699, df = 2, p-value = 0.1307</w:t>
        </w:r>
      </w:ins>
    </w:p>
    <w:p w14:paraId="0F3DB7A1" w14:textId="3E018D1F" w:rsidR="002113BA" w:rsidRDefault="002113BA" w:rsidP="007649D7">
      <w:pPr>
        <w:spacing w:line="276" w:lineRule="auto"/>
        <w:rPr>
          <w:ins w:id="242" w:author="Sieler Jr, Michael James" w:date="2023-01-19T08:14:00Z"/>
          <w:rFonts w:ascii="Arial" w:eastAsia="Arial" w:hAnsi="Arial" w:cs="Arial"/>
          <w:noProof/>
          <w:sz w:val="22"/>
          <w:szCs w:val="22"/>
        </w:rPr>
      </w:pPr>
    </w:p>
    <w:p w14:paraId="12EFF29F" w14:textId="77777777" w:rsidR="002113BA" w:rsidRDefault="002113BA" w:rsidP="002113BA">
      <w:pPr>
        <w:spacing w:line="360" w:lineRule="auto"/>
        <w:rPr>
          <w:ins w:id="243" w:author="Sieler Jr, Michael James" w:date="2023-01-19T08:14:00Z"/>
          <w:rFonts w:ascii="Arial" w:hAnsi="Arial" w:cs="Arial"/>
          <w:sz w:val="22"/>
          <w:szCs w:val="22"/>
        </w:rPr>
      </w:pPr>
      <w:ins w:id="244" w:author="Sieler Jr, Michael James" w:date="2023-01-19T08:14:00Z">
        <w:r>
          <w:rPr>
            <w:rFonts w:ascii="Arial" w:eastAsia="Arial" w:hAnsi="Arial" w:cs="Arial"/>
            <w:noProof/>
            <w:sz w:val="22"/>
            <w:szCs w:val="22"/>
          </w:rPr>
          <w:t>3.5.1.4)</w:t>
        </w:r>
        <w:r>
          <w:rPr>
            <w:rFonts w:ascii="Arial" w:eastAsia="Arial" w:hAnsi="Arial" w:cs="Arial"/>
            <w:noProof/>
            <w:sz w:val="22"/>
            <w:szCs w:val="22"/>
          </w:rPr>
          <w:br/>
        </w:r>
        <w:r>
          <w:rPr>
            <w:rFonts w:ascii="Arial" w:eastAsia="Arial" w:hAnsi="Arial" w:cs="Arial"/>
            <w:noProof/>
            <w:sz w:val="22"/>
            <w:szCs w:val="22"/>
          </w:rPr>
          <w:br/>
        </w:r>
        <w:commentRangeStart w:id="245"/>
        <w:commentRangeStart w:id="246"/>
        <w:r>
          <w:rPr>
            <w:rFonts w:ascii="Arial" w:hAnsi="Arial" w:cs="Arial"/>
            <w:sz w:val="22"/>
            <w:szCs w:val="22"/>
          </w:rPr>
          <w:tab/>
        </w:r>
        <w:r w:rsidRPr="00812A09">
          <w:rPr>
            <w:rFonts w:ascii="Arial" w:hAnsi="Arial" w:cs="Arial"/>
            <w:sz w:val="22"/>
            <w:szCs w:val="22"/>
            <w:highlight w:val="yellow"/>
            <w:rPrChange w:id="247" w:author="Kent, Michael" w:date="2022-12-23T10:00:00Z">
              <w:rPr>
                <w:rFonts w:ascii="Arial" w:hAnsi="Arial" w:cs="Arial"/>
                <w:sz w:val="22"/>
                <w:szCs w:val="22"/>
              </w:rPr>
            </w:rPrChange>
          </w:rPr>
          <w:t>Lumen mycobacteri</w:t>
        </w:r>
        <w:r>
          <w:rPr>
            <w:rFonts w:ascii="Arial" w:hAnsi="Arial" w:cs="Arial"/>
            <w:sz w:val="22"/>
            <w:szCs w:val="22"/>
          </w:rPr>
          <w:t xml:space="preserve">:  17 exposed and 7 control fish examined by histology exhibited colonization of the intestinal lumen by acid fast bacteria.  This phenomenon was reported by Peterson et al. (2013) and we frequently see this in diagnostic cases in the absence of extra-intestinal infections.  Microbiome analysis also revealed </w:t>
        </w:r>
        <w:r w:rsidRPr="00F75CA5">
          <w:rPr>
            <w:rFonts w:ascii="Arial" w:hAnsi="Arial" w:cs="Arial"/>
            <w:i/>
            <w:sz w:val="22"/>
            <w:szCs w:val="22"/>
            <w:rPrChange w:id="248" w:author="Kent, Michael" w:date="2022-12-23T10:05:00Z">
              <w:rPr>
                <w:rFonts w:ascii="Arial" w:hAnsi="Arial" w:cs="Arial"/>
                <w:sz w:val="22"/>
                <w:szCs w:val="22"/>
              </w:rPr>
            </w:rPrChange>
          </w:rPr>
          <w:t>Mycobacterium</w:t>
        </w:r>
        <w:r>
          <w:rPr>
            <w:rFonts w:ascii="Arial" w:hAnsi="Arial" w:cs="Arial"/>
            <w:sz w:val="22"/>
            <w:szCs w:val="22"/>
          </w:rPr>
          <w:t xml:space="preserve"> genus in unexposed fish, and hence it is possible that these represent natural colonization of the intestine by </w:t>
        </w:r>
        <w:r w:rsidRPr="00812A09">
          <w:rPr>
            <w:rFonts w:ascii="Arial" w:hAnsi="Arial" w:cs="Arial"/>
            <w:i/>
            <w:sz w:val="22"/>
            <w:szCs w:val="22"/>
            <w:rPrChange w:id="249" w:author="Kent, Michael" w:date="2022-12-23T10:04:00Z">
              <w:rPr>
                <w:rFonts w:ascii="Arial" w:hAnsi="Arial" w:cs="Arial"/>
                <w:sz w:val="22"/>
                <w:szCs w:val="22"/>
              </w:rPr>
            </w:rPrChange>
          </w:rPr>
          <w:t>M. chelonae</w:t>
        </w:r>
        <w:r>
          <w:rPr>
            <w:rFonts w:ascii="Arial" w:hAnsi="Arial" w:cs="Arial"/>
            <w:sz w:val="22"/>
            <w:szCs w:val="22"/>
          </w:rPr>
          <w:t xml:space="preserve">, which is common in zebrafish water (Whipps et al. 2008), or another environmental </w:t>
        </w:r>
        <w:r w:rsidRPr="00812A09">
          <w:rPr>
            <w:rFonts w:ascii="Arial" w:hAnsi="Arial" w:cs="Arial"/>
            <w:i/>
            <w:sz w:val="22"/>
            <w:szCs w:val="22"/>
            <w:rPrChange w:id="250" w:author="Kent, Michael" w:date="2022-12-23T10:03:00Z">
              <w:rPr>
                <w:rFonts w:ascii="Arial" w:hAnsi="Arial" w:cs="Arial"/>
                <w:sz w:val="22"/>
                <w:szCs w:val="22"/>
              </w:rPr>
            </w:rPrChange>
          </w:rPr>
          <w:t>Mycobacterium</w:t>
        </w:r>
        <w:r>
          <w:rPr>
            <w:rFonts w:ascii="Arial" w:hAnsi="Arial" w:cs="Arial"/>
            <w:sz w:val="22"/>
            <w:szCs w:val="22"/>
          </w:rPr>
          <w:t xml:space="preserve"> species.</w:t>
        </w:r>
        <w:commentRangeEnd w:id="245"/>
        <w:r>
          <w:rPr>
            <w:rStyle w:val="CommentReference"/>
          </w:rPr>
          <w:commentReference w:id="245"/>
        </w:r>
        <w:commentRangeEnd w:id="246"/>
        <w:r>
          <w:rPr>
            <w:rStyle w:val="CommentReference"/>
          </w:rPr>
          <w:commentReference w:id="246"/>
        </w:r>
      </w:ins>
    </w:p>
    <w:p w14:paraId="5C8FAA16" w14:textId="1A3B804D" w:rsidR="002113BA" w:rsidRDefault="002113BA" w:rsidP="007649D7">
      <w:pPr>
        <w:spacing w:line="276" w:lineRule="auto"/>
        <w:rPr>
          <w:ins w:id="251" w:author="Sieler Jr, Michael James" w:date="2022-12-20T11:42:00Z"/>
          <w:rFonts w:ascii="Arial" w:eastAsia="Arial" w:hAnsi="Arial" w:cs="Arial"/>
          <w:noProof/>
          <w:sz w:val="22"/>
          <w:szCs w:val="22"/>
        </w:rPr>
      </w:pPr>
    </w:p>
    <w:p w14:paraId="5AF24D22" w14:textId="77777777" w:rsidR="007649D7" w:rsidRPr="00F16347" w:rsidRDefault="007649D7" w:rsidP="68AD4ADE">
      <w:pPr>
        <w:spacing w:line="276" w:lineRule="auto"/>
        <w:rPr>
          <w:rFonts w:ascii="Arial" w:eastAsia="Arial" w:hAnsi="Arial" w:cs="Arial"/>
          <w:noProof/>
          <w:sz w:val="22"/>
          <w:szCs w:val="22"/>
        </w:rPr>
      </w:pPr>
    </w:p>
    <w:p w14:paraId="748CF071" w14:textId="3D03D54C"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3.5.2)</w:t>
      </w:r>
      <w:r w:rsidR="00692C9B" w:rsidRPr="00F16347">
        <w:rPr>
          <w:rFonts w:ascii="Arial" w:hAnsi="Arial" w:cs="Arial"/>
          <w:noProof/>
          <w:sz w:val="22"/>
          <w:szCs w:val="22"/>
        </w:rPr>
        <w:drawing>
          <wp:inline distT="0" distB="0" distL="0" distR="0" wp14:anchorId="571A9D40" wp14:editId="35054ED0">
            <wp:extent cx="6858000" cy="212471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858000" cy="2124710"/>
                    </a:xfrm>
                    <a:prstGeom prst="rect">
                      <a:avLst/>
                    </a:prstGeom>
                  </pic:spPr>
                </pic:pic>
              </a:graphicData>
            </a:graphic>
          </wp:inline>
        </w:drawing>
      </w:r>
      <w:r w:rsidRPr="00F16347">
        <w:rPr>
          <w:rFonts w:ascii="Arial" w:eastAsia="Arial" w:hAnsi="Arial" w:cs="Arial"/>
          <w:noProof/>
          <w:sz w:val="22"/>
          <w:szCs w:val="22"/>
        </w:rPr>
        <w:t xml:space="preserve"> </w:t>
      </w:r>
    </w:p>
    <w:p w14:paraId="18438FBB" w14:textId="28519E03"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3.5.3)</w:t>
      </w:r>
      <w:r w:rsidR="00692C9B" w:rsidRPr="00F16347">
        <w:rPr>
          <w:rFonts w:ascii="Arial" w:hAnsi="Arial" w:cs="Arial"/>
          <w:noProof/>
          <w:sz w:val="22"/>
          <w:szCs w:val="22"/>
        </w:rPr>
        <w:drawing>
          <wp:inline distT="0" distB="0" distL="0" distR="0" wp14:anchorId="5E27B3D4" wp14:editId="4045EECD">
            <wp:extent cx="6858000" cy="5568952"/>
            <wp:effectExtent l="0" t="0" r="0"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858000" cy="5568952"/>
                    </a:xfrm>
                    <a:prstGeom prst="rect">
                      <a:avLst/>
                    </a:prstGeom>
                  </pic:spPr>
                </pic:pic>
              </a:graphicData>
            </a:graphic>
          </wp:inline>
        </w:drawing>
      </w:r>
    </w:p>
    <w:p w14:paraId="7DCACFA4" w14:textId="3CBF09D8"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3.5.4) </w:t>
      </w:r>
      <w:r w:rsidR="00692C9B" w:rsidRPr="00F16347">
        <w:rPr>
          <w:rFonts w:ascii="Arial" w:hAnsi="Arial" w:cs="Arial"/>
          <w:noProof/>
          <w:sz w:val="22"/>
          <w:szCs w:val="22"/>
        </w:rPr>
        <w:drawing>
          <wp:inline distT="0" distB="0" distL="0" distR="0" wp14:anchorId="5B6EB1C4" wp14:editId="77617510">
            <wp:extent cx="6858000" cy="4217670"/>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196">
                      <a:extLst>
                        <a:ext uri="{28A0092B-C50C-407E-A947-70E740481C1C}">
                          <a14:useLocalDpi xmlns:a14="http://schemas.microsoft.com/office/drawing/2010/main" val="0"/>
                        </a:ext>
                      </a:extLst>
                    </a:blip>
                    <a:stretch>
                      <a:fillRect/>
                    </a:stretch>
                  </pic:blipFill>
                  <pic:spPr>
                    <a:xfrm>
                      <a:off x="0" y="0"/>
                      <a:ext cx="6858000" cy="4217670"/>
                    </a:xfrm>
                    <a:prstGeom prst="rect">
                      <a:avLst/>
                    </a:prstGeom>
                  </pic:spPr>
                </pic:pic>
              </a:graphicData>
            </a:graphic>
          </wp:inline>
        </w:drawing>
      </w:r>
    </w:p>
    <w:p w14:paraId="4FFD5099" w14:textId="5AA08301"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3.5.5) </w:t>
      </w:r>
      <w:r w:rsidR="00D4068E" w:rsidRPr="00F16347">
        <w:rPr>
          <w:rFonts w:ascii="Arial" w:hAnsi="Arial" w:cs="Arial"/>
          <w:noProof/>
          <w:sz w:val="22"/>
          <w:szCs w:val="22"/>
        </w:rPr>
        <w:drawing>
          <wp:inline distT="0" distB="0" distL="0" distR="0" wp14:anchorId="5ACE9D32" wp14:editId="598D1428">
            <wp:extent cx="6858000" cy="4351655"/>
            <wp:effectExtent l="0" t="0" r="0" b="0"/>
            <wp:docPr id="229" name="Picture 2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858000" cy="4351655"/>
                    </a:xfrm>
                    <a:prstGeom prst="rect">
                      <a:avLst/>
                    </a:prstGeom>
                  </pic:spPr>
                </pic:pic>
              </a:graphicData>
            </a:graphic>
          </wp:inline>
        </w:drawing>
      </w:r>
    </w:p>
    <w:p w14:paraId="483E200B" w14:textId="77777777" w:rsidR="00692C9B" w:rsidRPr="00F16347" w:rsidRDefault="00692C9B" w:rsidP="68AD4ADE">
      <w:pPr>
        <w:spacing w:line="276" w:lineRule="auto"/>
        <w:rPr>
          <w:rFonts w:ascii="Arial" w:eastAsia="Arial" w:hAnsi="Arial" w:cs="Arial"/>
          <w:noProof/>
          <w:sz w:val="22"/>
          <w:szCs w:val="22"/>
        </w:rPr>
      </w:pPr>
    </w:p>
    <w:p w14:paraId="0F24CA39" w14:textId="77777777" w:rsidR="00692C9B" w:rsidRPr="00F16347" w:rsidRDefault="00692C9B" w:rsidP="68AD4ADE">
      <w:pPr>
        <w:rPr>
          <w:rFonts w:ascii="Arial" w:eastAsia="Arial" w:hAnsi="Arial" w:cs="Arial"/>
          <w:noProof/>
          <w:sz w:val="22"/>
          <w:szCs w:val="22"/>
        </w:rPr>
      </w:pPr>
      <w:r w:rsidRPr="00F16347">
        <w:rPr>
          <w:rFonts w:ascii="Arial" w:eastAsia="Arial" w:hAnsi="Arial" w:cs="Arial"/>
          <w:noProof/>
          <w:sz w:val="22"/>
          <w:szCs w:val="22"/>
        </w:rPr>
        <w:br w:type="page"/>
      </w:r>
    </w:p>
    <w:p w14:paraId="680E86BA" w14:textId="1260302C"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3.6) Physiology</w:t>
      </w:r>
    </w:p>
    <w:p w14:paraId="66BF458E" w14:textId="42867B55" w:rsidR="00331F4C" w:rsidRPr="00F16347" w:rsidRDefault="00331F4C" w:rsidP="68AD4ADE">
      <w:pPr>
        <w:spacing w:line="276" w:lineRule="auto"/>
        <w:rPr>
          <w:rFonts w:ascii="Arial" w:eastAsia="Arial" w:hAnsi="Arial" w:cs="Arial"/>
          <w:noProof/>
          <w:sz w:val="22"/>
          <w:szCs w:val="22"/>
        </w:rPr>
      </w:pPr>
    </w:p>
    <w:p w14:paraId="3C364D5C" w14:textId="7BD6B230"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3.6.1) </w:t>
      </w:r>
      <w:r w:rsidR="00331F4C" w:rsidRPr="00F16347">
        <w:rPr>
          <w:rFonts w:ascii="Arial" w:hAnsi="Arial" w:cs="Arial"/>
          <w:noProof/>
          <w:sz w:val="22"/>
          <w:szCs w:val="22"/>
        </w:rPr>
        <w:drawing>
          <wp:inline distT="0" distB="0" distL="0" distR="0" wp14:anchorId="767EE048" wp14:editId="1466F1F6">
            <wp:extent cx="6858000" cy="34290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98">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14:paraId="1C3BFECA" w14:textId="0B40DF15"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3.6.2) </w:t>
      </w:r>
      <w:r w:rsidR="00331F4C" w:rsidRPr="00F16347">
        <w:rPr>
          <w:rFonts w:ascii="Arial" w:hAnsi="Arial" w:cs="Arial"/>
          <w:noProof/>
          <w:sz w:val="22"/>
          <w:szCs w:val="22"/>
        </w:rPr>
        <w:drawing>
          <wp:inline distT="0" distB="0" distL="0" distR="0" wp14:anchorId="5D7562A4" wp14:editId="22BAFC2C">
            <wp:extent cx="6858000" cy="251079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858000" cy="2510790"/>
                    </a:xfrm>
                    <a:prstGeom prst="rect">
                      <a:avLst/>
                    </a:prstGeom>
                  </pic:spPr>
                </pic:pic>
              </a:graphicData>
            </a:graphic>
          </wp:inline>
        </w:drawing>
      </w:r>
    </w:p>
    <w:p w14:paraId="7B3388EB" w14:textId="02044408" w:rsidR="59506F59" w:rsidRPr="00F16347" w:rsidRDefault="59506F59" w:rsidP="68AD4ADE">
      <w:pPr>
        <w:rPr>
          <w:rFonts w:ascii="Arial" w:eastAsia="Arial" w:hAnsi="Arial" w:cs="Arial"/>
          <w:sz w:val="22"/>
          <w:szCs w:val="22"/>
        </w:rPr>
      </w:pPr>
      <w:r w:rsidRPr="007827A4">
        <w:rPr>
          <w:rFonts w:ascii="Arial" w:eastAsia="Arial" w:hAnsi="Arial" w:cs="Arial"/>
          <w:sz w:val="22"/>
          <w:szCs w:val="22"/>
        </w:rPr>
        <w:br w:type="page"/>
      </w:r>
      <w:r w:rsidR="68AD4ADE" w:rsidRPr="007827A4">
        <w:rPr>
          <w:rFonts w:ascii="Arial" w:eastAsia="Arial" w:hAnsi="Arial" w:cs="Arial"/>
          <w:sz w:val="22"/>
          <w:szCs w:val="22"/>
        </w:rPr>
        <w:lastRenderedPageBreak/>
        <w:t>4) Nutritional Composition Information</w:t>
      </w:r>
    </w:p>
    <w:p w14:paraId="7ED98580" w14:textId="5782AC2D" w:rsidR="59506F59" w:rsidRPr="00F16347" w:rsidRDefault="68AD4ADE" w:rsidP="68AD4ADE">
      <w:pPr>
        <w:spacing w:line="276" w:lineRule="auto"/>
        <w:rPr>
          <w:rFonts w:ascii="Arial" w:eastAsia="Arial" w:hAnsi="Arial" w:cs="Arial"/>
          <w:sz w:val="22"/>
          <w:szCs w:val="22"/>
        </w:rPr>
      </w:pPr>
      <w:r w:rsidRPr="007827A4">
        <w:rPr>
          <w:rFonts w:ascii="Arial" w:eastAsia="Arial" w:hAnsi="Arial" w:cs="Arial"/>
          <w:sz w:val="22"/>
          <w:szCs w:val="22"/>
        </w:rPr>
        <w:t>4</w:t>
      </w:r>
      <w:r w:rsidRPr="00F16347">
        <w:rPr>
          <w:rFonts w:ascii="Arial" w:eastAsia="Arial" w:hAnsi="Arial" w:cs="Arial"/>
          <w:sz w:val="22"/>
          <w:szCs w:val="22"/>
        </w:rPr>
        <w:t>.1.1</w:t>
      </w:r>
      <w:r w:rsidRPr="007827A4">
        <w:rPr>
          <w:rFonts w:ascii="Arial" w:eastAsia="Arial" w:hAnsi="Arial" w:cs="Arial"/>
          <w:sz w:val="22"/>
          <w:szCs w:val="22"/>
        </w:rPr>
        <w:t>)</w:t>
      </w:r>
      <w:ins w:id="252" w:author="Sieler Jr, Michael James" w:date="2023-01-11T16:22:00Z">
        <w:r w:rsidR="00801AAC">
          <w:rPr>
            <w:rFonts w:ascii="Arial" w:eastAsia="Arial" w:hAnsi="Arial" w:cs="Arial"/>
            <w:sz w:val="22"/>
            <w:szCs w:val="22"/>
          </w:rPr>
          <w:t xml:space="preserve"> Proximate and elemental analysis</w:t>
        </w:r>
      </w:ins>
    </w:p>
    <w:p w14:paraId="61E02FD8" w14:textId="1F34810A" w:rsidR="0D013BC9" w:rsidRPr="00B04596" w:rsidRDefault="00801AAC" w:rsidP="00B04596">
      <w:pPr>
        <w:spacing w:line="276" w:lineRule="auto"/>
        <w:rPr>
          <w:rFonts w:ascii="Arial" w:eastAsia="Arial" w:hAnsi="Arial" w:cs="Arial"/>
          <w:sz w:val="22"/>
          <w:szCs w:val="22"/>
        </w:rPr>
      </w:pPr>
      <w:ins w:id="253" w:author="Sieler Jr, Michael James" w:date="2023-01-11T16:22:00Z">
        <w:r w:rsidRPr="00801AAC">
          <w:rPr>
            <w:rFonts w:ascii="Arial" w:eastAsia="Arial" w:hAnsi="Arial" w:cs="Arial"/>
            <w:noProof/>
            <w:sz w:val="22"/>
            <w:szCs w:val="22"/>
          </w:rPr>
          <w:drawing>
            <wp:inline distT="0" distB="0" distL="0" distR="0" wp14:anchorId="518A8E04" wp14:editId="4B7722EB">
              <wp:extent cx="4762500" cy="471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2500" cy="4711700"/>
                      </a:xfrm>
                      <a:prstGeom prst="rect">
                        <a:avLst/>
                      </a:prstGeom>
                    </pic:spPr>
                  </pic:pic>
                </a:graphicData>
              </a:graphic>
            </wp:inline>
          </w:drawing>
        </w:r>
      </w:ins>
    </w:p>
    <w:sectPr w:rsidR="0D013BC9" w:rsidRPr="00B04596" w:rsidSect="00061986">
      <w:pgSz w:w="12240" w:h="15840"/>
      <w:pgMar w:top="720" w:right="720" w:bottom="720" w:left="72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harpton, Thomas" w:date="2022-09-28T14:40:00Z" w:initials="ST">
    <w:p w14:paraId="1A3AED03" w14:textId="7A8DFEC9" w:rsidR="00821848" w:rsidRDefault="00821848">
      <w:pPr>
        <w:pStyle w:val="CommentText"/>
      </w:pPr>
      <w:r>
        <w:rPr>
          <w:rStyle w:val="CommentReference"/>
        </w:rPr>
        <w:annotationRef/>
      </w:r>
      <w:r>
        <w:t>Arial 11 is standard point. FYI.</w:t>
      </w:r>
    </w:p>
  </w:comment>
  <w:comment w:id="3" w:author="Sieler Jr, Michael James" w:date="2022-12-20T09:03:00Z" w:initials="SJMJ">
    <w:p w14:paraId="34B33C34" w14:textId="77777777" w:rsidR="00821848" w:rsidRDefault="00821848" w:rsidP="00821848">
      <w:r>
        <w:rPr>
          <w:rStyle w:val="CommentReference"/>
        </w:rPr>
        <w:annotationRef/>
      </w:r>
      <w:r>
        <w:rPr>
          <w:sz w:val="20"/>
          <w:szCs w:val="20"/>
        </w:rPr>
        <w:t>Changed this sentence to be more accurate since we didn't rear 60 fish, we actually reared 90 fish, but we only analyzed 60 gut microbiomes</w:t>
      </w:r>
    </w:p>
  </w:comment>
  <w:comment w:id="6" w:author="Sieler Jr, Michael James" w:date="2022-11-30T12:54:00Z" w:initials="SJMJ">
    <w:p w14:paraId="65727363" w14:textId="49075F56" w:rsidR="00821848" w:rsidRDefault="00821848" w:rsidP="00D25EBF">
      <w:r>
        <w:rPr>
          <w:rStyle w:val="CommentReference"/>
        </w:rPr>
        <w:annotationRef/>
      </w:r>
      <w:r>
        <w:rPr>
          <w:sz w:val="20"/>
          <w:szCs w:val="20"/>
        </w:rPr>
        <w:t>Add citation</w:t>
      </w:r>
    </w:p>
  </w:comment>
  <w:comment w:id="7" w:author="Sieler Jr, Michael James" w:date="2023-01-11T16:33:00Z" w:initials="SJMJ">
    <w:p w14:paraId="196661D3" w14:textId="77777777" w:rsidR="00B05322" w:rsidRDefault="00B05322" w:rsidP="00162913">
      <w:r>
        <w:rPr>
          <w:rStyle w:val="CommentReference"/>
        </w:rPr>
        <w:annotationRef/>
      </w:r>
      <w:r>
        <w:rPr>
          <w:sz w:val="20"/>
          <w:szCs w:val="20"/>
        </w:rPr>
        <w:t>Colleen’s feedback</w:t>
      </w:r>
    </w:p>
  </w:comment>
  <w:comment w:id="16" w:author="Sieler Jr, Michael James" w:date="2023-01-11T16:33:00Z" w:initials="SJMJ">
    <w:p w14:paraId="5C47F53E" w14:textId="77777777" w:rsidR="001E131D" w:rsidRDefault="001E131D" w:rsidP="005C7007">
      <w:r>
        <w:rPr>
          <w:rStyle w:val="CommentReference"/>
        </w:rPr>
        <w:annotationRef/>
      </w:r>
      <w:r>
        <w:rPr>
          <w:sz w:val="20"/>
          <w:szCs w:val="20"/>
        </w:rPr>
        <w:t>Colleen’s feedback</w:t>
      </w:r>
    </w:p>
  </w:comment>
  <w:comment w:id="17" w:author="Sieler Jr, Michael James" w:date="2023-01-11T16:33:00Z" w:initials="SJMJ">
    <w:p w14:paraId="5491188F" w14:textId="3923CDE2" w:rsidR="00B05322" w:rsidRDefault="00B05322" w:rsidP="00F85312">
      <w:r>
        <w:rPr>
          <w:rStyle w:val="CommentReference"/>
        </w:rPr>
        <w:annotationRef/>
      </w:r>
      <w:r>
        <w:rPr>
          <w:sz w:val="20"/>
          <w:szCs w:val="20"/>
        </w:rPr>
        <w:t>Colleen’s feedback</w:t>
      </w:r>
    </w:p>
  </w:comment>
  <w:comment w:id="22" w:author="Kent, Michael" w:date="2022-12-06T15:51:00Z" w:initials="KM">
    <w:p w14:paraId="13817F1E" w14:textId="764E0AB4" w:rsidR="00821848" w:rsidRDefault="00821848">
      <w:pPr>
        <w:pStyle w:val="CommentText"/>
      </w:pPr>
      <w:r>
        <w:rPr>
          <w:rStyle w:val="CommentReference"/>
        </w:rPr>
        <w:annotationRef/>
      </w:r>
      <w:r>
        <w:t>I believe Zoltan and more information on the Gemma and Ziegler diet make.</w:t>
      </w:r>
    </w:p>
  </w:comment>
  <w:comment w:id="23" w:author="Sieler Jr, Michael James" w:date="2022-12-20T09:04:00Z" w:initials="SJMJ">
    <w:p w14:paraId="0689E3FC" w14:textId="77777777" w:rsidR="00821848" w:rsidRDefault="00821848" w:rsidP="00821848">
      <w:r>
        <w:rPr>
          <w:rStyle w:val="CommentReference"/>
        </w:rPr>
        <w:annotationRef/>
      </w:r>
      <w:r>
        <w:rPr>
          <w:sz w:val="20"/>
          <w:szCs w:val="20"/>
        </w:rPr>
        <w:t>I’ve included all the information Zoltan has provided us in the past. You can find this in supplementary section 4. If there is additional information needed for the paper can you ask Zoltan?</w:t>
      </w:r>
    </w:p>
  </w:comment>
  <w:comment w:id="24" w:author="Thomas Sharpton" w:date="2022-11-08T06:53:00Z" w:initials="TS">
    <w:p w14:paraId="186FCBF2" w14:textId="44DF313F" w:rsidR="00821848" w:rsidRDefault="00821848">
      <w:pPr>
        <w:pStyle w:val="CommentText"/>
      </w:pPr>
      <w:r>
        <w:t>Can you point to a table?</w:t>
      </w:r>
      <w:r>
        <w:rPr>
          <w:rStyle w:val="CommentReference"/>
        </w:rPr>
        <w:annotationRef/>
      </w:r>
    </w:p>
  </w:comment>
  <w:comment w:id="25" w:author="Michael James Sieler Jr" w:date="2022-11-29T18:30:00Z" w:initials="MJ">
    <w:p w14:paraId="365CD2BB" w14:textId="7C54735E" w:rsidR="00821848" w:rsidRDefault="00821848">
      <w:pPr>
        <w:pStyle w:val="CommentText"/>
      </w:pPr>
      <w:r>
        <w:t xml:space="preserve">I've constructed a table myself, but it's a rough estimate based on the information the commercial diets provide. The only diet I have complete information for is the Watts diet. </w:t>
      </w:r>
      <w:r>
        <w:rPr>
          <w:rStyle w:val="CommentReference"/>
        </w:rPr>
        <w:annotationRef/>
      </w:r>
    </w:p>
    <w:p w14:paraId="48AD5B4E" w14:textId="2DC960F7" w:rsidR="00821848" w:rsidRDefault="00821848">
      <w:pPr>
        <w:pStyle w:val="CommentText"/>
      </w:pPr>
    </w:p>
    <w:p w14:paraId="5BB3ABE6" w14:textId="7F8C5BDC" w:rsidR="00821848" w:rsidRDefault="00821848">
      <w:pPr>
        <w:pStyle w:val="CommentText"/>
      </w:pPr>
      <w:r>
        <w:t>Should I include the table I made, and include as much information as I can, noting where information is missing?</w:t>
      </w:r>
    </w:p>
  </w:comment>
  <w:comment w:id="26" w:author="Michael James Sieler Jr" w:date="2022-11-30T12:44:00Z" w:initials="MJ">
    <w:p w14:paraId="348BF5BA" w14:textId="646C1E18" w:rsidR="00821848" w:rsidRDefault="00821848">
      <w:pPr>
        <w:pStyle w:val="CommentText"/>
      </w:pPr>
      <w:r>
        <w:t>See Supplementary section 4 for some tables and further information about diets</w:t>
      </w:r>
      <w:r>
        <w:rPr>
          <w:rStyle w:val="CommentReference"/>
        </w:rPr>
        <w:annotationRef/>
      </w:r>
    </w:p>
  </w:comment>
  <w:comment w:id="27" w:author="Michael James Sieler Jr" w:date="2022-11-25T11:26:00Z" w:initials="SJMJ">
    <w:p w14:paraId="00E4A4A5" w14:textId="77777777" w:rsidR="00821848" w:rsidRDefault="00821848" w:rsidP="00D25EBF">
      <w:r>
        <w:rPr>
          <w:rStyle w:val="CommentReference"/>
        </w:rPr>
        <w:annotationRef/>
      </w:r>
      <w:r>
        <w:rPr>
          <w:sz w:val="20"/>
          <w:szCs w:val="20"/>
        </w:rPr>
        <w:t>…across fish diet and development.</w:t>
      </w:r>
      <w:r>
        <w:rPr>
          <w:rStyle w:val="CommentReference"/>
        </w:rPr>
        <w:annotationRef/>
      </w:r>
    </w:p>
  </w:comment>
  <w:comment w:id="28" w:author="Kent, Michael" w:date="2022-12-21T10:33:00Z" w:initials="KM">
    <w:p w14:paraId="6E99699D" w14:textId="0904CBAB" w:rsidR="00821848" w:rsidRDefault="00821848">
      <w:pPr>
        <w:pStyle w:val="CommentText"/>
      </w:pPr>
      <w:r>
        <w:rPr>
          <w:rStyle w:val="CommentReference"/>
        </w:rPr>
        <w:annotationRef/>
      </w:r>
      <w:r>
        <w:t>Mike will look up AF+ lumen references – one is Peterson et al. (2013) and I can also state, if needed, that I frequently see AF+ bacteria in the intestines of fish by histology in our ZIRC diagnostic service in without infections in other locations in the fish</w:t>
      </w:r>
    </w:p>
  </w:comment>
  <w:comment w:id="30" w:author="Thomas Sharpton" w:date="2022-11-15T11:37:00Z" w:initials="TS">
    <w:p w14:paraId="75DAEB98" w14:textId="7079A6AC" w:rsidR="00821848" w:rsidRDefault="00821848">
      <w:pPr>
        <w:pStyle w:val="CommentText"/>
      </w:pPr>
      <w:r>
        <w:t>In general or in 3mpf fish?</w:t>
      </w:r>
      <w:r>
        <w:rPr>
          <w:rStyle w:val="CommentReference"/>
        </w:rPr>
        <w:annotationRef/>
      </w:r>
      <w:r>
        <w:rPr>
          <w:rStyle w:val="CommentReference"/>
        </w:rPr>
        <w:annotationRef/>
      </w:r>
    </w:p>
  </w:comment>
  <w:comment w:id="31" w:author="Thomas Sharpton" w:date="2022-11-15T11:27:00Z" w:initials="TS">
    <w:p w14:paraId="07E33CB9" w14:textId="07A94007" w:rsidR="00821848" w:rsidRDefault="00821848">
      <w:pPr>
        <w:pStyle w:val="CommentText"/>
      </w:pPr>
      <w:r>
        <w:t>You need to be clear about what group of fish you are referring to.</w:t>
      </w:r>
      <w:r>
        <w:rPr>
          <w:rStyle w:val="CommentReference"/>
        </w:rPr>
        <w:annotationRef/>
      </w:r>
      <w:r>
        <w:rPr>
          <w:rStyle w:val="CommentReference"/>
        </w:rPr>
        <w:annotationRef/>
      </w:r>
    </w:p>
  </w:comment>
  <w:comment w:id="32" w:author="Sieler Jr, Michael James" w:date="2022-08-31T17:02:00Z" w:initials="SJMJ">
    <w:p w14:paraId="4B6344EB" w14:textId="205C111E" w:rsidR="00821848" w:rsidRDefault="00821848" w:rsidP="009F7EC7">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33" w:author="Sharpton, Thomas" w:date="2022-09-28T14:51:00Z" w:initials="ST">
    <w:p w14:paraId="79AEAB0C" w14:textId="4667ED2E" w:rsidR="00821848" w:rsidRDefault="00821848">
      <w:pPr>
        <w:pStyle w:val="CommentText"/>
      </w:pPr>
      <w:r>
        <w:rPr>
          <w:rStyle w:val="CommentReference"/>
        </w:rPr>
        <w:annotationRef/>
      </w:r>
      <w:r>
        <w:t>This is OK, just be prepared to discuss in review.</w:t>
      </w:r>
    </w:p>
  </w:comment>
  <w:comment w:id="34" w:author="Thomas Sharpton" w:date="2022-11-15T10:26:00Z" w:initials="TS">
    <w:p w14:paraId="4CB9D915" w14:textId="0BD16636" w:rsidR="00821848" w:rsidRDefault="00821848" w:rsidP="315B2B79">
      <w:pPr>
        <w:pStyle w:val="CommentText"/>
      </w:pPr>
      <w:r>
        <w:t>What happened up to 1 mpf?</w:t>
      </w:r>
      <w:r>
        <w:rPr>
          <w:rStyle w:val="CommentReference"/>
        </w:rPr>
        <w:annotationRef/>
      </w:r>
      <w:r>
        <w:rPr>
          <w:rStyle w:val="CommentReference"/>
        </w:rPr>
        <w:annotationRef/>
      </w:r>
    </w:p>
  </w:comment>
  <w:comment w:id="35" w:author="Sharpton, Thomas" w:date="2022-09-28T14:56:00Z" w:initials="ST">
    <w:p w14:paraId="0B8059FD" w14:textId="77777777" w:rsidR="00821848" w:rsidRDefault="00821848">
      <w:pPr>
        <w:pStyle w:val="CommentText"/>
      </w:pPr>
      <w:r>
        <w:rPr>
          <w:rStyle w:val="CommentReference"/>
        </w:rPr>
        <w:annotationRef/>
      </w:r>
      <w:r>
        <w:t>This change is important and needs to be reflected throughout, unless you clarify somewhere that ZIRC, Gemma and Watts mean diets.</w:t>
      </w:r>
      <w:r>
        <w:rPr>
          <w:rStyle w:val="CommentReference"/>
        </w:rPr>
        <w:annotationRef/>
      </w:r>
    </w:p>
  </w:comment>
  <w:comment w:id="36" w:author="Sieler Jr, Michael James" w:date="2022-09-29T09:03:00Z" w:initials="SJMJ">
    <w:p w14:paraId="5608EAE4" w14:textId="77777777" w:rsidR="00821848" w:rsidRDefault="00821848" w:rsidP="009F7EC7">
      <w:r>
        <w:rPr>
          <w:rStyle w:val="CommentReference"/>
        </w:rPr>
        <w:annotationRef/>
      </w:r>
      <w:r>
        <w:rPr>
          <w:sz w:val="20"/>
          <w:szCs w:val="20"/>
        </w:rPr>
        <w:t>Got it.</w:t>
      </w:r>
      <w:r>
        <w:rPr>
          <w:rStyle w:val="CommentReference"/>
        </w:rPr>
        <w:annotationRef/>
      </w:r>
    </w:p>
  </w:comment>
  <w:comment w:id="37" w:author="Sharpton, Thomas" w:date="2022-09-28T15:07:00Z" w:initials="ST">
    <w:p w14:paraId="2F281E92" w14:textId="77777777" w:rsidR="00821848" w:rsidRDefault="00821848">
      <w:pPr>
        <w:pStyle w:val="CommentText"/>
      </w:pPr>
      <w:r>
        <w:rPr>
          <w:rStyle w:val="CommentReference"/>
        </w:rPr>
        <w:annotationRef/>
      </w:r>
      <w:r>
        <w:t>Spending a lot of time here on these results. What are you learning through these comparisons that advances the story?</w:t>
      </w:r>
    </w:p>
  </w:comment>
  <w:comment w:id="38" w:author="Sieler Jr, Michael James" w:date="2022-11-03T12:36:00Z" w:initials="SJMJ">
    <w:p w14:paraId="2AE0C746" w14:textId="77777777" w:rsidR="00821848" w:rsidRDefault="00821848" w:rsidP="00D25EBF">
      <w:r>
        <w:rPr>
          <w:rStyle w:val="CommentReference"/>
        </w:rPr>
        <w:annotationRef/>
      </w:r>
      <w:r>
        <w:rPr>
          <w:sz w:val="20"/>
          <w:szCs w:val="20"/>
        </w:rPr>
        <w:t>I’m not sure where or how to justify this assertion in the second half of this sentence.</w:t>
      </w:r>
      <w:r>
        <w:rPr>
          <w:rStyle w:val="CommentReference"/>
        </w:rPr>
        <w:annotationRef/>
      </w:r>
    </w:p>
  </w:comment>
  <w:comment w:id="39" w:author="Thomas Sharpton" w:date="2022-11-15T11:53:00Z" w:initials="TS">
    <w:p w14:paraId="060D6E5A" w14:textId="7A6A477E" w:rsidR="00821848" w:rsidRDefault="00821848">
      <w:pPr>
        <w:pStyle w:val="CommentText"/>
      </w:pPr>
      <w:r>
        <w:t>What about microbiome by BCS? Didn't you do that too? Should report that result.</w:t>
      </w:r>
      <w:r>
        <w:rPr>
          <w:rStyle w:val="CommentReference"/>
        </w:rPr>
        <w:annotationRef/>
      </w:r>
    </w:p>
  </w:comment>
  <w:comment w:id="40" w:author="Michael James Sieler Jr" w:date="2022-11-30T08:50:00Z" w:initials="MJ">
    <w:p w14:paraId="5F122B72" w14:textId="2EACC5CF" w:rsidR="00821848" w:rsidRDefault="00821848">
      <w:pPr>
        <w:pStyle w:val="CommentText"/>
      </w:pPr>
      <w:r>
        <w:t xml:space="preserve">I report this in Section 3 because it encapsulates both 4mo and 7mo time points, and shows the BCS ~ Alpha diversity connection with ZIRC-diet fed fish. </w:t>
      </w:r>
      <w:r>
        <w:rPr>
          <w:rStyle w:val="CommentReference"/>
        </w:rPr>
        <w:annotationRef/>
      </w:r>
    </w:p>
    <w:p w14:paraId="278ABA17" w14:textId="1D871FBB" w:rsidR="00821848" w:rsidRDefault="00821848">
      <w:pPr>
        <w:pStyle w:val="CommentText"/>
      </w:pPr>
    </w:p>
    <w:p w14:paraId="3AA35995" w14:textId="70EEB002" w:rsidR="00821848" w:rsidRDefault="00821848">
      <w:pPr>
        <w:pStyle w:val="CommentText"/>
      </w:pPr>
      <w:r>
        <w:t xml:space="preserve">Do you think its worth including here too. I don't think there's much of a story at 4mo, tbh. </w:t>
      </w:r>
    </w:p>
  </w:comment>
  <w:comment w:id="46" w:author="Thomas Sharpton" w:date="2022-11-15T12:05:00Z" w:initials="TS">
    <w:p w14:paraId="2EA4645F" w14:textId="59556CB9" w:rsidR="00821848" w:rsidRDefault="00821848">
      <w:pPr>
        <w:pStyle w:val="CommentText"/>
      </w:pPr>
      <w:r>
        <w:t>can you restate for clarity? I'm not sure what you mean by this.</w:t>
      </w:r>
      <w:r>
        <w:rPr>
          <w:rStyle w:val="CommentReference"/>
        </w:rPr>
        <w:annotationRef/>
      </w:r>
      <w:r>
        <w:rPr>
          <w:rStyle w:val="CommentReference"/>
        </w:rPr>
        <w:annotationRef/>
      </w:r>
    </w:p>
  </w:comment>
  <w:comment w:id="47" w:author="Thomas Sharpton" w:date="2022-11-15T12:03:00Z" w:initials="TS">
    <w:p w14:paraId="60D8F3D1" w14:textId="34050637" w:rsidR="00821848" w:rsidRDefault="00821848">
      <w:pPr>
        <w:pStyle w:val="CommentText"/>
      </w:pPr>
      <w:r>
        <w:t>be explicit</w:t>
      </w:r>
      <w:r>
        <w:rPr>
          <w:rStyle w:val="CommentReference"/>
        </w:rPr>
        <w:annotationRef/>
      </w:r>
      <w:r>
        <w:rPr>
          <w:rStyle w:val="CommentReference"/>
        </w:rPr>
        <w:annotationRef/>
      </w:r>
    </w:p>
  </w:comment>
  <w:comment w:id="48" w:author="Thomas Sharpton" w:date="2022-11-15T12:01:00Z" w:initials="TS">
    <w:p w14:paraId="2732AD3B" w14:textId="2B2E0771" w:rsidR="00821848" w:rsidRDefault="00821848">
      <w:pPr>
        <w:pStyle w:val="CommentText"/>
      </w:pPr>
      <w:r>
        <w:t>dispersion?</w:t>
      </w:r>
      <w:r>
        <w:rPr>
          <w:rStyle w:val="CommentReference"/>
        </w:rPr>
        <w:annotationRef/>
      </w:r>
      <w:r>
        <w:rPr>
          <w:rStyle w:val="CommentReference"/>
        </w:rPr>
        <w:annotationRef/>
      </w:r>
    </w:p>
  </w:comment>
  <w:comment w:id="49" w:author="Thomas Sharpton" w:date="2022-09-29T05:45:00Z" w:initials="TS">
    <w:p w14:paraId="374C11D4" w14:textId="77777777" w:rsidR="00821848" w:rsidRDefault="00821848">
      <w:pPr>
        <w:pStyle w:val="CommentText"/>
      </w:pPr>
      <w:r>
        <w:t>This is awkward.</w:t>
      </w:r>
      <w:r>
        <w:rPr>
          <w:rStyle w:val="CommentReference"/>
        </w:rPr>
        <w:annotationRef/>
      </w:r>
    </w:p>
  </w:comment>
  <w:comment w:id="50" w:author="Thomas Sharpton" w:date="2022-09-29T05:49:00Z" w:initials="TS">
    <w:p w14:paraId="7C54BE5D" w14:textId="77777777" w:rsidR="00821848" w:rsidRDefault="00821848">
      <w:pPr>
        <w:pStyle w:val="CommentText"/>
      </w:pPr>
      <w:r>
        <w:t>It's important to use all of the words necessary to ensure accurate grammar. Else you will be accused of being a lazy writer.</w:t>
      </w:r>
      <w:r>
        <w:rPr>
          <w:rStyle w:val="CommentReference"/>
        </w:rPr>
        <w:annotationRef/>
      </w:r>
    </w:p>
  </w:comment>
  <w:comment w:id="51" w:author="Thomas Sharpton" w:date="2022-11-15T12:18:00Z" w:initials="TS">
    <w:p w14:paraId="216D2996" w14:textId="0EAAF5ED" w:rsidR="00821848" w:rsidRDefault="00821848">
      <w:pPr>
        <w:pStyle w:val="CommentText"/>
      </w:pPr>
      <w:r>
        <w:t>What does this mean?</w:t>
      </w:r>
      <w:r>
        <w:rPr>
          <w:rStyle w:val="CommentReference"/>
        </w:rPr>
        <w:annotationRef/>
      </w:r>
      <w:r>
        <w:rPr>
          <w:rStyle w:val="CommentReference"/>
        </w:rPr>
        <w:annotationRef/>
      </w:r>
      <w:r>
        <w:rPr>
          <w:rStyle w:val="CommentReference"/>
        </w:rPr>
        <w:annotationRef/>
      </w:r>
    </w:p>
  </w:comment>
  <w:comment w:id="52" w:author="Thomas Sharpton" w:date="2022-11-15T12:34:00Z" w:initials="TS">
    <w:p w14:paraId="42C4EA10" w14:textId="55E9DCF0" w:rsidR="00821848" w:rsidRDefault="00821848">
      <w:pPr>
        <w:pStyle w:val="CommentText"/>
      </w:pPr>
      <w:r>
        <w:t>awkward</w:t>
      </w:r>
      <w:r>
        <w:rPr>
          <w:rStyle w:val="CommentReference"/>
        </w:rPr>
        <w:annotationRef/>
      </w:r>
      <w:r>
        <w:rPr>
          <w:rStyle w:val="CommentReference"/>
        </w:rPr>
        <w:annotationRef/>
      </w:r>
      <w:r>
        <w:rPr>
          <w:rStyle w:val="CommentReference"/>
        </w:rPr>
        <w:annotationRef/>
      </w:r>
    </w:p>
  </w:comment>
  <w:comment w:id="53" w:author="Thomas Sharpton" w:date="2022-11-15T12:35:00Z" w:initials="TS">
    <w:p w14:paraId="3248438F" w14:textId="75717103" w:rsidR="00821848" w:rsidRDefault="00821848">
      <w:pPr>
        <w:pStyle w:val="CommentText"/>
      </w:pPr>
      <w:r>
        <w:t>hard for me to revise given the lack of details, but rather than saying "were some that were enriched", revise to say something like "the taxa that were more abundant included..."</w:t>
      </w:r>
      <w:r>
        <w:rPr>
          <w:rStyle w:val="CommentReference"/>
        </w:rPr>
        <w:annotationRef/>
      </w:r>
      <w:r>
        <w:rPr>
          <w:rStyle w:val="CommentReference"/>
        </w:rPr>
        <w:annotationRef/>
      </w:r>
      <w:r>
        <w:rPr>
          <w:rStyle w:val="CommentReference"/>
        </w:rPr>
        <w:annotationRef/>
      </w:r>
    </w:p>
  </w:comment>
  <w:comment w:id="54" w:author="Thomas Sharpton" w:date="2022-11-15T12:18:00Z" w:initials="TS">
    <w:p w14:paraId="164D4A6D" w14:textId="1604401E" w:rsidR="00821848" w:rsidRDefault="00821848">
      <w:pPr>
        <w:pStyle w:val="CommentText"/>
      </w:pPr>
      <w:r>
        <w:t>enriched in what?</w:t>
      </w:r>
      <w:r>
        <w:rPr>
          <w:rStyle w:val="CommentReference"/>
        </w:rPr>
        <w:annotationRef/>
      </w:r>
      <w:r>
        <w:rPr>
          <w:rStyle w:val="CommentReference"/>
        </w:rPr>
        <w:annotationRef/>
      </w:r>
      <w:r>
        <w:rPr>
          <w:rStyle w:val="CommentReference"/>
        </w:rPr>
        <w:annotationRef/>
      </w:r>
    </w:p>
  </w:comment>
  <w:comment w:id="55" w:author="Thomas Sharpton" w:date="2022-11-15T12:35:00Z" w:initials="TS">
    <w:p w14:paraId="4D6ECFCF" w14:textId="6B30F8A2" w:rsidR="00821848" w:rsidRDefault="00821848">
      <w:pPr>
        <w:pStyle w:val="CommentText"/>
      </w:pPr>
      <w:r>
        <w:t>awkward. I'm not sure I follow you here.</w:t>
      </w:r>
      <w:r>
        <w:rPr>
          <w:rStyle w:val="CommentReference"/>
        </w:rPr>
        <w:annotationRef/>
      </w:r>
      <w:r>
        <w:rPr>
          <w:rStyle w:val="CommentReference"/>
        </w:rPr>
        <w:annotationRef/>
      </w:r>
      <w:r>
        <w:rPr>
          <w:rStyle w:val="CommentReference"/>
        </w:rPr>
        <w:annotationRef/>
      </w:r>
    </w:p>
  </w:comment>
  <w:comment w:id="56" w:author="Thomas Sharpton" w:date="2022-11-15T12:36:00Z" w:initials="TS">
    <w:p w14:paraId="4C846E35" w14:textId="4BE53F64" w:rsidR="00821848" w:rsidRDefault="00821848">
      <w:pPr>
        <w:pStyle w:val="CommentText"/>
      </w:pPr>
      <w:r>
        <w:t>why is this interesting? are they also linked to weight?</w:t>
      </w:r>
      <w:r>
        <w:rPr>
          <w:rStyle w:val="CommentReference"/>
        </w:rPr>
        <w:annotationRef/>
      </w:r>
      <w:r>
        <w:rPr>
          <w:rStyle w:val="CommentReference"/>
        </w:rPr>
        <w:annotationRef/>
      </w:r>
      <w:r>
        <w:rPr>
          <w:rStyle w:val="CommentReference"/>
        </w:rPr>
        <w:annotationRef/>
      </w:r>
    </w:p>
  </w:comment>
  <w:comment w:id="57" w:author="Thomas Sharpton" w:date="2022-11-15T12:39:00Z" w:initials="TS">
    <w:p w14:paraId="3A196A16" w14:textId="0E3B29BF" w:rsidR="00821848" w:rsidRDefault="00821848">
      <w:pPr>
        <w:pStyle w:val="CommentText"/>
      </w:pPr>
      <w:r>
        <w:t>This might be a stretch. Just point to what is known here, not the speculation, unless you have clearer cut evidence.</w:t>
      </w:r>
      <w:r>
        <w:rPr>
          <w:rStyle w:val="CommentReference"/>
        </w:rPr>
        <w:annotationRef/>
      </w:r>
      <w:r>
        <w:rPr>
          <w:rStyle w:val="CommentReference"/>
        </w:rPr>
        <w:annotationRef/>
      </w:r>
      <w:r>
        <w:rPr>
          <w:rStyle w:val="CommentReference"/>
        </w:rPr>
        <w:annotationRef/>
      </w:r>
    </w:p>
  </w:comment>
  <w:comment w:id="58" w:author="Thomas Sharpton" w:date="2022-11-15T12:40:00Z" w:initials="TS">
    <w:p w14:paraId="32D9517F" w14:textId="107D47A9" w:rsidR="00821848" w:rsidRDefault="00821848">
      <w:pPr>
        <w:pStyle w:val="CommentText"/>
      </w:pPr>
      <w:r>
        <w:t>awkward. Maybe associated with?</w:t>
      </w:r>
      <w:r>
        <w:rPr>
          <w:rStyle w:val="CommentReference"/>
        </w:rPr>
        <w:annotationRef/>
      </w:r>
      <w:r>
        <w:rPr>
          <w:rStyle w:val="CommentReference"/>
        </w:rPr>
        <w:annotationRef/>
      </w:r>
    </w:p>
  </w:comment>
  <w:comment w:id="59" w:author="Thomas Sharpton" w:date="2022-09-29T05:58:00Z" w:initials="TS">
    <w:p w14:paraId="38BEF4FB" w14:textId="69EBE4EA" w:rsidR="00821848" w:rsidRDefault="00821848">
      <w:pPr>
        <w:pStyle w:val="CommentText"/>
      </w:pPr>
      <w:r>
        <w:t>Variation in BCS between fish 129 and 214 days old? It's not clear what is being discussed here.</w:t>
      </w:r>
      <w:r>
        <w:rPr>
          <w:rStyle w:val="CommentReference"/>
        </w:rPr>
        <w:annotationRef/>
      </w:r>
      <w:r>
        <w:rPr>
          <w:rStyle w:val="CommentReference"/>
        </w:rPr>
        <w:annotationRef/>
      </w:r>
    </w:p>
  </w:comment>
  <w:comment w:id="60" w:author="Kent, Michael" w:date="2022-12-06T20:23:00Z" w:initials="KM">
    <w:p w14:paraId="0ADCDE7C" w14:textId="7D5C8EDB" w:rsidR="00821848" w:rsidRDefault="00821848">
      <w:pPr>
        <w:pStyle w:val="CommentText"/>
      </w:pPr>
      <w:r>
        <w:rPr>
          <w:rStyle w:val="CommentReference"/>
        </w:rPr>
        <w:annotationRef/>
      </w:r>
      <w:r>
        <w:t>Michael and Tom, Shouldn’t we include the actual P values?</w:t>
      </w:r>
    </w:p>
  </w:comment>
  <w:comment w:id="61" w:author="Thomas Sharpton" w:date="2022-11-15T12:43:00Z" w:initials="TS">
    <w:p w14:paraId="45E5EF45" w14:textId="17CC5ACB" w:rsidR="00821848" w:rsidRDefault="00821848">
      <w:pPr>
        <w:pStyle w:val="CommentText"/>
      </w:pPr>
      <w:r>
        <w:t>Is this accurate? or is it just saying that the differences in body condition score across diets are not impacted by time?</w:t>
      </w:r>
      <w:r>
        <w:rPr>
          <w:rStyle w:val="CommentReference"/>
        </w:rPr>
        <w:annotationRef/>
      </w:r>
    </w:p>
  </w:comment>
  <w:comment w:id="62" w:author="Thomas Sharpton" w:date="2022-11-15T12:44:00Z" w:initials="TS">
    <w:p w14:paraId="4836F959" w14:textId="629BCD90" w:rsidR="00821848" w:rsidRDefault="00821848">
      <w:pPr>
        <w:pStyle w:val="CommentText"/>
      </w:pPr>
      <w:r>
        <w:t>I guess you know that BCS is actually different between 4 and 7 mpf, so it can't simply be what I'm saying above. I think you should add that observation to clarify the rationale for your statement about rate.</w:t>
      </w:r>
      <w:r>
        <w:rPr>
          <w:rStyle w:val="CommentReference"/>
        </w:rPr>
        <w:annotationRef/>
      </w:r>
    </w:p>
  </w:comment>
  <w:comment w:id="67" w:author="Sharpton, Thomas" w:date="2022-12-05T13:18:00Z" w:initials="ST">
    <w:p w14:paraId="6616E131" w14:textId="5E1C1FDC" w:rsidR="00821848" w:rsidRDefault="00821848">
      <w:pPr>
        <w:pStyle w:val="CommentText"/>
      </w:pPr>
      <w:r>
        <w:rPr>
          <w:rStyle w:val="CommentReference"/>
        </w:rPr>
        <w:annotationRef/>
      </w:r>
      <w:r>
        <w:t>I’m not sure it’s worth including this, as it’s very hard to interpret given that we don’t know if it’s M. chelonae or not that we are observing here.</w:t>
      </w:r>
    </w:p>
  </w:comment>
  <w:comment w:id="69" w:author="Kent, Michael" w:date="2022-12-23T09:41:00Z" w:initials="KM">
    <w:p w14:paraId="19CBBD9B" w14:textId="3835B030" w:rsidR="00882681" w:rsidRDefault="00882681">
      <w:pPr>
        <w:pStyle w:val="CommentText"/>
      </w:pPr>
      <w:r>
        <w:rPr>
          <w:rStyle w:val="CommentReference"/>
        </w:rPr>
        <w:annotationRef/>
      </w:r>
    </w:p>
  </w:comment>
  <w:comment w:id="70" w:author="Sieler Jr, Michael James" w:date="2022-12-23T14:54:00Z" w:initials="SJMJ">
    <w:p w14:paraId="16488A25" w14:textId="77777777" w:rsidR="00A026BF" w:rsidRDefault="00A026BF" w:rsidP="00FE3064">
      <w:r>
        <w:rPr>
          <w:rStyle w:val="CommentReference"/>
        </w:rPr>
        <w:annotationRef/>
      </w:r>
      <w:r>
        <w:rPr>
          <w:sz w:val="20"/>
          <w:szCs w:val="20"/>
        </w:rPr>
        <w:t>Kent, M.L., Sanders, J.L., Spagnoli, S., Al-Samarrie, C.E. Murray, K.M. 2020.  Review of diseases and health management in zebrafish Danio rerio (Hamilton 1822) in research facilities. J. Fish Dis 43:637-650.doi: 10.1111/jfd.13165.</w:t>
      </w:r>
    </w:p>
    <w:p w14:paraId="1EFDCCB1" w14:textId="77777777" w:rsidR="00A026BF" w:rsidRDefault="00A026BF" w:rsidP="00FE3064"/>
  </w:comment>
  <w:comment w:id="75" w:author="Sieler Jr, Michael James" w:date="2023-01-11T16:35:00Z" w:initials="SJMJ">
    <w:p w14:paraId="18D367B7" w14:textId="77777777" w:rsidR="002B16BA" w:rsidRDefault="002B16BA" w:rsidP="00C428A6">
      <w:r>
        <w:rPr>
          <w:rStyle w:val="CommentReference"/>
        </w:rPr>
        <w:annotationRef/>
      </w:r>
      <w:r>
        <w:rPr>
          <w:sz w:val="20"/>
          <w:szCs w:val="20"/>
        </w:rPr>
        <w:t>Colleen feedback</w:t>
      </w:r>
    </w:p>
  </w:comment>
  <w:comment w:id="80" w:author="Michael James Sieler Jr" w:date="2022-11-17T17:14:00Z" w:initials="MJ">
    <w:p w14:paraId="5B2BB37C" w14:textId="5D5EE389" w:rsidR="00821848" w:rsidRDefault="00821848">
      <w:pPr>
        <w:pStyle w:val="CommentText"/>
      </w:pPr>
      <w:r>
        <w:t>Add sentence</w:t>
      </w:r>
      <w:r>
        <w:rPr>
          <w:rStyle w:val="CommentReference"/>
        </w:rPr>
        <w:annotationRef/>
      </w:r>
      <w:r>
        <w:rPr>
          <w:rStyle w:val="CommentReference"/>
        </w:rPr>
        <w:annotationRef/>
      </w:r>
      <w:r>
        <w:rPr>
          <w:rStyle w:val="CommentReference"/>
        </w:rPr>
        <w:annotationRef/>
      </w:r>
    </w:p>
  </w:comment>
  <w:comment w:id="81" w:author="Sieler Jr, Michael James" w:date="2022-12-23T14:57:00Z" w:initials="SJMJ">
    <w:p w14:paraId="2A8CDA6B" w14:textId="77777777" w:rsidR="00A026BF" w:rsidRDefault="00A026BF" w:rsidP="003C0425">
      <w:r>
        <w:rPr>
          <w:rStyle w:val="CommentReference"/>
        </w:rPr>
        <w:annotationRef/>
      </w:r>
      <w:r>
        <w:rPr>
          <w:sz w:val="20"/>
          <w:szCs w:val="20"/>
        </w:rPr>
        <w:t>Mike will send</w:t>
      </w:r>
    </w:p>
  </w:comment>
  <w:comment w:id="82" w:author="Kent, Michael" w:date="2022-12-23T08:03:00Z" w:initials="KM">
    <w:p w14:paraId="57A90D6D" w14:textId="24A03696" w:rsidR="00821848" w:rsidRDefault="00821848">
      <w:pPr>
        <w:pStyle w:val="CommentText"/>
      </w:pPr>
      <w:r>
        <w:rPr>
          <w:rStyle w:val="CommentReference"/>
        </w:rPr>
        <w:annotationRef/>
      </w:r>
      <w:r>
        <w:t>How about I prepare a histologic plate for the supplement. I already have the images. Could include lumen</w:t>
      </w:r>
    </w:p>
  </w:comment>
  <w:comment w:id="83" w:author="Kent, Michael" w:date="2022-12-23T08:11:00Z" w:initials="KM">
    <w:p w14:paraId="018D2E36" w14:textId="685E5025" w:rsidR="00821848" w:rsidRDefault="00821848">
      <w:pPr>
        <w:pStyle w:val="CommentText"/>
      </w:pPr>
      <w:r>
        <w:rPr>
          <w:rStyle w:val="CommentReference"/>
        </w:rPr>
        <w:annotationRef/>
      </w:r>
      <w:r>
        <w:t>I suggest including this, I can show a lumen colonization in the plate.  And we can Discuss the concept of background mycobacteria colonizing the lumen, could be M. chelonae or other myco species.  I have references that M. chelonae is common in fish tanks even without infections.  Goes along with your microbiome findings of the genus Mycobacterium in unexposed fish..</w:t>
      </w:r>
    </w:p>
  </w:comment>
  <w:comment w:id="85" w:author="Thomas Sharpton" w:date="2022-11-16T13:56:00Z" w:initials="TS">
    <w:p w14:paraId="1559DB5F" w14:textId="2AB33352" w:rsidR="00821848" w:rsidRDefault="00821848">
      <w:pPr>
        <w:pStyle w:val="CommentText"/>
      </w:pPr>
      <w:r>
        <w:t>What test?</w:t>
      </w:r>
      <w:r>
        <w:rPr>
          <w:rStyle w:val="CommentReference"/>
        </w:rPr>
        <w:annotationRef/>
      </w:r>
      <w:r>
        <w:rPr>
          <w:rStyle w:val="CommentReference"/>
        </w:rPr>
        <w:annotationRef/>
      </w:r>
    </w:p>
  </w:comment>
  <w:comment w:id="86" w:author="Thomas Sharpton" w:date="2022-09-29T06:19:00Z" w:initials="TS">
    <w:p w14:paraId="076E5BE9" w14:textId="77777777" w:rsidR="00821848" w:rsidRDefault="00821848">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r>
        <w:rPr>
          <w:rStyle w:val="CommentReference"/>
        </w:rPr>
        <w:annotationRef/>
      </w:r>
      <w:r>
        <w:rPr>
          <w:rStyle w:val="CommentReference"/>
        </w:rPr>
        <w:annotationRef/>
      </w:r>
    </w:p>
  </w:comment>
  <w:comment w:id="87" w:author="Thomas Sharpton" w:date="2022-11-16T13:58:00Z" w:initials="TS">
    <w:p w14:paraId="00BB7565" w14:textId="4C2AB7FA" w:rsidR="00821848" w:rsidRDefault="00821848">
      <w:pPr>
        <w:pStyle w:val="CommentText"/>
      </w:pPr>
      <w:r>
        <w:t>I'm confused - are you saying gemma fed fish are not? If so, be explicit.</w:t>
      </w:r>
      <w:r>
        <w:rPr>
          <w:rStyle w:val="CommentReference"/>
        </w:rPr>
        <w:annotationRef/>
      </w:r>
      <w:r>
        <w:rPr>
          <w:rStyle w:val="CommentReference"/>
        </w:rPr>
        <w:annotationRef/>
      </w:r>
    </w:p>
  </w:comment>
  <w:comment w:id="88" w:author="Thomas Sharpton" w:date="2022-11-16T13:59:00Z" w:initials="TS">
    <w:p w14:paraId="5CBE5CF2" w14:textId="0863D6D5" w:rsidR="00821848" w:rsidRDefault="00821848">
      <w:pPr>
        <w:pStyle w:val="CommentText"/>
      </w:pPr>
      <w:r>
        <w:t xml:space="preserve">Awkward - not entirely sure what you are saying here. Based on the above, it also sounds like diet does mediate this sensitivity to exposure, at least based on the magnitude of the effect. I would try to clarify the findings in this section, because they currently read as being a bit contradictory. </w:t>
      </w:r>
      <w:r>
        <w:rPr>
          <w:rStyle w:val="CommentReference"/>
        </w:rPr>
        <w:annotationRef/>
      </w:r>
      <w:r>
        <w:rPr>
          <w:rStyle w:val="CommentReference"/>
        </w:rPr>
        <w:annotationRef/>
      </w:r>
    </w:p>
  </w:comment>
  <w:comment w:id="89" w:author="Thomas Sharpton" w:date="2022-11-16T14:01:00Z" w:initials="TS">
    <w:p w14:paraId="66E53826" w14:textId="4CF66FF8" w:rsidR="00821848" w:rsidRDefault="00821848">
      <w:pPr>
        <w:pStyle w:val="CommentText"/>
      </w:pPr>
      <w:r>
        <w:t>Just a heads up, you tend to forget including this word in your writing. Remember, don't be a lazy writer! Use the words required to communicate the ideas you intend (this one is a VERY common habit).</w:t>
      </w:r>
      <w:r>
        <w:rPr>
          <w:rStyle w:val="CommentReference"/>
        </w:rPr>
        <w:annotationRef/>
      </w:r>
      <w:r>
        <w:rPr>
          <w:rStyle w:val="CommentReference"/>
        </w:rPr>
        <w:annotationRef/>
      </w:r>
    </w:p>
  </w:comment>
  <w:comment w:id="90" w:author="Thomas Sharpton" w:date="2022-11-16T14:03:00Z" w:initials="TS">
    <w:p w14:paraId="01F62F45" w14:textId="1C33625E" w:rsidR="00821848" w:rsidRDefault="00821848">
      <w:pPr>
        <w:pStyle w:val="CommentText"/>
      </w:pPr>
      <w:r>
        <w:t>This is a little confusing to follow, as it reads as being a bit contradictory...</w:t>
      </w:r>
      <w:r>
        <w:rPr>
          <w:rStyle w:val="CommentReference"/>
        </w:rPr>
        <w:annotationRef/>
      </w:r>
      <w:r>
        <w:rPr>
          <w:rStyle w:val="CommentReference"/>
        </w:rPr>
        <w:annotationRef/>
      </w:r>
    </w:p>
  </w:comment>
  <w:comment w:id="91" w:author="Thomas Sharpton" w:date="2022-11-16T14:04:00Z" w:initials="TS">
    <w:p w14:paraId="71B77857" w14:textId="1F4BB4FB" w:rsidR="00821848" w:rsidRDefault="00821848">
      <w:pPr>
        <w:pStyle w:val="CommentText"/>
      </w:pPr>
      <w:r>
        <w:t>This is a good observation to support the claim below that efforts to integrate data across studies MUST consider diet effects, as they may overwhelm experimental (here infection) effects.</w:t>
      </w:r>
      <w:r>
        <w:rPr>
          <w:rStyle w:val="CommentReference"/>
        </w:rPr>
        <w:annotationRef/>
      </w:r>
      <w:r>
        <w:rPr>
          <w:rStyle w:val="CommentReference"/>
        </w:rPr>
        <w:annotationRef/>
      </w:r>
    </w:p>
  </w:comment>
  <w:comment w:id="92" w:author="Kent, Michael" w:date="2022-12-21T10:28:00Z" w:initials="KM">
    <w:p w14:paraId="75B6DDDF" w14:textId="7A593B8E" w:rsidR="00821848" w:rsidRDefault="00821848">
      <w:pPr>
        <w:pStyle w:val="CommentText"/>
      </w:pPr>
      <w:r>
        <w:rPr>
          <w:rStyle w:val="CommentReference"/>
        </w:rPr>
        <w:annotationRef/>
      </w:r>
      <w:r>
        <w:t xml:space="preserve">This is interesting – should we add to the Discussion that as seen in other studies (Peterson et al. /Whipps 2008 – need to check) AF+ bacteria were observed in the intestinal contents in histologic sections in both exposed and control fish (7 fish, comprising fish from all three diets). </w:t>
      </w:r>
    </w:p>
  </w:comment>
  <w:comment w:id="96" w:author="Sieler Jr, Michael James" w:date="2023-01-11T16:35:00Z" w:initials="SJMJ">
    <w:p w14:paraId="20758E65" w14:textId="77777777" w:rsidR="002B16BA" w:rsidRDefault="002B16BA" w:rsidP="00834C87">
      <w:r>
        <w:rPr>
          <w:rStyle w:val="CommentReference"/>
        </w:rPr>
        <w:annotationRef/>
      </w:r>
      <w:r>
        <w:rPr>
          <w:sz w:val="20"/>
          <w:szCs w:val="20"/>
        </w:rPr>
        <w:t>Colleen feedback</w:t>
      </w:r>
    </w:p>
  </w:comment>
  <w:comment w:id="94" w:author="Thomas Sharpton" w:date="2022-11-16T14:06:00Z" w:initials="TS">
    <w:p w14:paraId="3BA4C586" w14:textId="4CABF87A" w:rsidR="00821848" w:rsidRDefault="00821848">
      <w:pPr>
        <w:pStyle w:val="CommentText"/>
      </w:pPr>
      <w:r>
        <w:t>I think there are words missing here...</w:t>
      </w:r>
      <w:r>
        <w:rPr>
          <w:rStyle w:val="CommentReference"/>
        </w:rPr>
        <w:annotationRef/>
      </w:r>
      <w:r>
        <w:rPr>
          <w:rStyle w:val="CommentReference"/>
        </w:rPr>
        <w:annotationRef/>
      </w:r>
    </w:p>
  </w:comment>
  <w:comment w:id="98" w:author="Thomas Sharpton" w:date="2022-11-16T14:06:00Z" w:initials="TS">
    <w:p w14:paraId="2D4A2858" w14:textId="7057A27D" w:rsidR="00821848" w:rsidRDefault="00821848">
      <w:pPr>
        <w:pStyle w:val="CommentText"/>
      </w:pPr>
      <w:r>
        <w:t>Same - words missing?</w:t>
      </w:r>
      <w:r>
        <w:rPr>
          <w:rStyle w:val="CommentReference"/>
        </w:rPr>
        <w:annotationRef/>
      </w:r>
      <w:r>
        <w:rPr>
          <w:rStyle w:val="CommentReference"/>
        </w:rPr>
        <w:annotationRef/>
      </w:r>
    </w:p>
  </w:comment>
  <w:comment w:id="99" w:author="Kent, Michael" w:date="2022-12-21T10:31:00Z" w:initials="KM">
    <w:p w14:paraId="183279B1" w14:textId="7A09A62D" w:rsidR="00821848" w:rsidRDefault="00821848">
      <w:pPr>
        <w:pStyle w:val="CommentText"/>
      </w:pPr>
      <w:r>
        <w:rPr>
          <w:rStyle w:val="CommentReference"/>
        </w:rPr>
        <w:annotationRef/>
      </w:r>
      <w:r>
        <w:t>Again,  All this is interesting and I think we should bring up the AF positive lumen story</w:t>
      </w:r>
    </w:p>
  </w:comment>
  <w:comment w:id="100" w:author="Sieler Jr, Michael James" w:date="2022-11-30T12:57:00Z" w:initials="SJMJ">
    <w:p w14:paraId="31386329" w14:textId="77777777" w:rsidR="00821848" w:rsidRDefault="00821848" w:rsidP="00D25EBF">
      <w:r>
        <w:rPr>
          <w:rStyle w:val="CommentReference"/>
        </w:rPr>
        <w:annotationRef/>
      </w:r>
      <w:r>
        <w:rPr>
          <w:sz w:val="20"/>
          <w:szCs w:val="20"/>
        </w:rPr>
        <w:t>Add citations</w:t>
      </w:r>
    </w:p>
  </w:comment>
  <w:comment w:id="102" w:author="Sieler Jr, Michael James" w:date="2022-12-19T17:13:00Z" w:initials="SJMJ">
    <w:p w14:paraId="2A04BDFF" w14:textId="77777777" w:rsidR="00821848" w:rsidRDefault="00821848" w:rsidP="00821848">
      <w:r>
        <w:rPr>
          <w:rStyle w:val="CommentReference"/>
        </w:rPr>
        <w:annotationRef/>
      </w:r>
      <w:r>
        <w:rPr>
          <w:sz w:val="20"/>
          <w:szCs w:val="20"/>
        </w:rPr>
        <w:t>Update section to discuss infection results</w:t>
      </w:r>
    </w:p>
  </w:comment>
  <w:comment w:id="103" w:author="Sharpton, Thomas" w:date="2022-12-05T13:45:00Z" w:initials="ST">
    <w:p w14:paraId="27347180" w14:textId="58B297D5" w:rsidR="00821848" w:rsidRDefault="00821848">
      <w:pPr>
        <w:pStyle w:val="CommentText"/>
      </w:pPr>
      <w:r>
        <w:rPr>
          <w:rStyle w:val="CommentReference"/>
        </w:rPr>
        <w:annotationRef/>
      </w:r>
      <w:r>
        <w:t>Main driver of what?</w:t>
      </w:r>
    </w:p>
  </w:comment>
  <w:comment w:id="104" w:author="Sieler Jr, Michael James" w:date="2022-12-23T14:58:00Z" w:initials="SJMJ">
    <w:p w14:paraId="59694FC3" w14:textId="77777777" w:rsidR="00A77570" w:rsidRDefault="00A77570" w:rsidP="00A77570">
      <w:r>
        <w:rPr>
          <w:rStyle w:val="CommentReference"/>
        </w:rPr>
        <w:annotationRef/>
      </w:r>
      <w:r>
        <w:rPr>
          <w:sz w:val="20"/>
          <w:szCs w:val="20"/>
        </w:rPr>
        <w:t>Mike, which reference?</w:t>
      </w:r>
    </w:p>
  </w:comment>
  <w:comment w:id="105" w:author="Sieler Jr, Michael James" w:date="2022-12-23T15:02:00Z" w:initials="SJMJ">
    <w:p w14:paraId="6AC662E5" w14:textId="77777777" w:rsidR="00A77570" w:rsidRDefault="00A77570" w:rsidP="00F20D98">
      <w:r>
        <w:rPr>
          <w:rStyle w:val="CommentReference"/>
        </w:rPr>
        <w:annotationRef/>
      </w:r>
      <w:r>
        <w:rPr>
          <w:sz w:val="20"/>
          <w:szCs w:val="20"/>
        </w:rPr>
        <w:t>This one?</w:t>
      </w:r>
    </w:p>
    <w:p w14:paraId="57CCD24B" w14:textId="77777777" w:rsidR="00A77570" w:rsidRDefault="00A77570" w:rsidP="00F20D98"/>
    <w:p w14:paraId="0DC27638" w14:textId="77777777" w:rsidR="00A77570" w:rsidRDefault="00A77570" w:rsidP="00F20D98">
      <w:r>
        <w:rPr>
          <w:sz w:val="20"/>
          <w:szCs w:val="20"/>
        </w:rPr>
        <w:t>Whipps, C.M., Matthews, J.L., Kent, M.L. 2008. Distribution and genetic characterization of Mycobacterium chelonae in laboratory zebrafish (Danio rerio). Dis Aquat. Org. 82: 45-54.</w:t>
      </w:r>
    </w:p>
  </w:comment>
  <w:comment w:id="106" w:author="Sieler Jr, Michael James" w:date="2022-12-23T14:58:00Z" w:initials="SJMJ">
    <w:p w14:paraId="6B757545" w14:textId="5AB95ECD" w:rsidR="00A77570" w:rsidRDefault="00A77570" w:rsidP="004A263E">
      <w:r>
        <w:rPr>
          <w:rStyle w:val="CommentReference"/>
        </w:rPr>
        <w:annotationRef/>
      </w:r>
      <w:r>
        <w:rPr>
          <w:sz w:val="20"/>
          <w:szCs w:val="20"/>
        </w:rPr>
        <w:t>Mike, which reference?</w:t>
      </w:r>
    </w:p>
  </w:comment>
  <w:comment w:id="107" w:author="Sieler Jr, Michael James" w:date="2022-12-23T15:02:00Z" w:initials="SJMJ">
    <w:p w14:paraId="6C25B0CD" w14:textId="77777777" w:rsidR="00A77570" w:rsidRDefault="00A77570" w:rsidP="00A16C91">
      <w:r>
        <w:rPr>
          <w:rStyle w:val="CommentReference"/>
        </w:rPr>
        <w:annotationRef/>
      </w:r>
      <w:r>
        <w:rPr>
          <w:sz w:val="20"/>
          <w:szCs w:val="20"/>
        </w:rPr>
        <w:t>This one?</w:t>
      </w:r>
    </w:p>
    <w:p w14:paraId="7CFC94AA" w14:textId="77777777" w:rsidR="00A77570" w:rsidRDefault="00A77570" w:rsidP="00A16C91"/>
    <w:p w14:paraId="056B4736" w14:textId="77777777" w:rsidR="00A77570" w:rsidRDefault="00A77570" w:rsidP="00A16C91">
      <w:r>
        <w:rPr>
          <w:sz w:val="20"/>
          <w:szCs w:val="20"/>
        </w:rPr>
        <w:t>Whipps, C.M., Matthews, J.L., Kent, M.L. 2008. Distribution and genetic characterization of Mycobacterium chelonae in laboratory zebrafish (Danio rerio). Dis Aquat. Org. 82: 45-54.</w:t>
      </w:r>
    </w:p>
  </w:comment>
  <w:comment w:id="108" w:author="Sieler Jr, Michael James" w:date="2022-12-23T14:58:00Z" w:initials="SJMJ">
    <w:p w14:paraId="2EE3A6A1" w14:textId="375F44F9" w:rsidR="00A77570" w:rsidRDefault="00A77570" w:rsidP="0095010A">
      <w:r>
        <w:rPr>
          <w:rStyle w:val="CommentReference"/>
        </w:rPr>
        <w:annotationRef/>
      </w:r>
      <w:r>
        <w:rPr>
          <w:sz w:val="20"/>
          <w:szCs w:val="20"/>
        </w:rPr>
        <w:t>Mike, which reference?</w:t>
      </w:r>
    </w:p>
  </w:comment>
  <w:comment w:id="109" w:author="Sieler Jr, Michael James" w:date="2022-12-23T15:01:00Z" w:initials="SJMJ">
    <w:p w14:paraId="2F3C0333" w14:textId="77777777" w:rsidR="00A77570" w:rsidRDefault="00A77570" w:rsidP="00D24875">
      <w:r>
        <w:rPr>
          <w:rStyle w:val="CommentReference"/>
        </w:rPr>
        <w:annotationRef/>
      </w:r>
      <w:r>
        <w:rPr>
          <w:sz w:val="20"/>
          <w:szCs w:val="20"/>
        </w:rPr>
        <w:t>This one?</w:t>
      </w:r>
      <w:r>
        <w:rPr>
          <w:sz w:val="20"/>
          <w:szCs w:val="20"/>
        </w:rPr>
        <w:cr/>
      </w:r>
      <w:r>
        <w:rPr>
          <w:sz w:val="20"/>
          <w:szCs w:val="20"/>
        </w:rPr>
        <w:cr/>
      </w:r>
    </w:p>
    <w:p w14:paraId="45A897F3" w14:textId="77777777" w:rsidR="00A77570" w:rsidRDefault="00A77570" w:rsidP="00D24875">
      <w:r>
        <w:rPr>
          <w:sz w:val="20"/>
          <w:szCs w:val="20"/>
        </w:rPr>
        <w:t>Peterson, T.S., Ferguson, J. A. Watral, V.G., Mutoji, K.N., Ennis, D.G., Kent, M.L. 2013. Paramecium caudatum enhances transmission and infectivity of Mycobacterium marinum and Mycobacterium chelonae in zebrafish (Danio rerio) Dis Aquat Org. 106:229-239.</w:t>
      </w:r>
    </w:p>
  </w:comment>
  <w:comment w:id="112" w:author="Sieler Jr, Michael James" w:date="2022-12-23T15:03:00Z" w:initials="SJMJ">
    <w:p w14:paraId="5BC29B46" w14:textId="77777777" w:rsidR="00A77570" w:rsidRDefault="00A77570" w:rsidP="004A369A">
      <w:r>
        <w:rPr>
          <w:rStyle w:val="CommentReference"/>
        </w:rPr>
        <w:annotationRef/>
      </w:r>
      <w:r>
        <w:rPr>
          <w:sz w:val="20"/>
          <w:szCs w:val="20"/>
        </w:rPr>
        <w:t>This still needs to be incorporated into the text.</w:t>
      </w:r>
    </w:p>
  </w:comment>
  <w:comment w:id="113" w:author="Sieler Jr, Michael James" w:date="2023-01-13T09:13:00Z" w:initials="MS">
    <w:p w14:paraId="19401D50" w14:textId="77777777" w:rsidR="004258CD" w:rsidRDefault="004258CD" w:rsidP="00EE12BA">
      <w:r>
        <w:rPr>
          <w:rStyle w:val="CommentReference"/>
        </w:rPr>
        <w:annotationRef/>
      </w:r>
      <w:r>
        <w:rPr>
          <w:sz w:val="20"/>
          <w:szCs w:val="20"/>
        </w:rPr>
        <w:t>Where does Mike think this story fits into the discussion?</w:t>
      </w:r>
    </w:p>
  </w:comment>
  <w:comment w:id="114" w:author="Sieler Jr, Michael James" w:date="2023-01-19T08:15:00Z" w:initials="MS">
    <w:p w14:paraId="158272AC" w14:textId="77777777" w:rsidR="00102F31" w:rsidRDefault="00102F31" w:rsidP="00A047B1">
      <w:r>
        <w:rPr>
          <w:rStyle w:val="CommentReference"/>
        </w:rPr>
        <w:annotationRef/>
      </w:r>
      <w:r>
        <w:rPr>
          <w:sz w:val="20"/>
          <w:szCs w:val="20"/>
        </w:rPr>
        <w:t>Moved this to supplementary section. Can always reincorporate to main text after submission</w:t>
      </w:r>
    </w:p>
  </w:comment>
  <w:comment w:id="151" w:author="Sieler Jr, Michael James" w:date="2022-10-13T10:57:00Z" w:initials="SJMJ">
    <w:p w14:paraId="1ED1C658" w14:textId="2C361DC0" w:rsidR="00821848" w:rsidRDefault="00821848" w:rsidP="009F7EC7">
      <w:r>
        <w:rPr>
          <w:rStyle w:val="CommentReference"/>
        </w:rPr>
        <w:annotationRef/>
      </w:r>
      <w:r>
        <w:rPr>
          <w:sz w:val="20"/>
          <w:szCs w:val="20"/>
        </w:rPr>
        <w:t>Need Mike to review zebrafish methods</w:t>
      </w:r>
    </w:p>
  </w:comment>
  <w:comment w:id="152" w:author="Sieler Jr, Michael James" w:date="2022-11-03T15:56:00Z" w:initials="SJMJ">
    <w:p w14:paraId="57A9A6DF" w14:textId="77777777" w:rsidR="00821848" w:rsidRDefault="00821848" w:rsidP="00D25EBF">
      <w:r>
        <w:rPr>
          <w:rStyle w:val="CommentReference"/>
        </w:rPr>
        <w:annotationRef/>
      </w:r>
      <w:r>
        <w:rPr>
          <w:sz w:val="20"/>
          <w:szCs w:val="20"/>
        </w:rPr>
        <w:t>Some of these will need updating since we subset fish from the larger experiment</w:t>
      </w:r>
    </w:p>
  </w:comment>
  <w:comment w:id="153" w:author="Sieler Jr, Michael James" w:date="2022-12-20T12:45:00Z" w:initials="SJMJ">
    <w:p w14:paraId="7481C652" w14:textId="77777777" w:rsidR="00821848" w:rsidRDefault="00821848" w:rsidP="00821848">
      <w:r>
        <w:rPr>
          <w:rStyle w:val="CommentReference"/>
        </w:rPr>
        <w:annotationRef/>
      </w:r>
      <w:r>
        <w:rPr>
          <w:sz w:val="20"/>
          <w:szCs w:val="20"/>
        </w:rPr>
        <w:t>Colleen, please review</w:t>
      </w:r>
    </w:p>
  </w:comment>
  <w:comment w:id="156" w:author="Sieler Jr, Michael James" w:date="2023-01-11T16:38:00Z" w:initials="SJMJ">
    <w:p w14:paraId="02CAF73D" w14:textId="77777777" w:rsidR="005D3820" w:rsidRDefault="005D3820" w:rsidP="00721FD6">
      <w:r>
        <w:rPr>
          <w:rStyle w:val="CommentReference"/>
        </w:rPr>
        <w:annotationRef/>
      </w:r>
      <w:r>
        <w:rPr>
          <w:sz w:val="20"/>
          <w:szCs w:val="20"/>
        </w:rPr>
        <w:t>Colleen feedback</w:t>
      </w:r>
    </w:p>
  </w:comment>
  <w:comment w:id="172" w:author="Sieler Jr, Michael James" w:date="2022-12-20T12:46:00Z" w:initials="SJMJ">
    <w:p w14:paraId="07ADFCC0" w14:textId="3A80627A" w:rsidR="00821848" w:rsidRDefault="00821848" w:rsidP="00821848">
      <w:r>
        <w:rPr>
          <w:rStyle w:val="CommentReference"/>
        </w:rPr>
        <w:annotationRef/>
      </w:r>
      <w:r>
        <w:rPr>
          <w:sz w:val="20"/>
          <w:szCs w:val="20"/>
        </w:rPr>
        <w:t>Colleen, please review</w:t>
      </w:r>
    </w:p>
  </w:comment>
  <w:comment w:id="184" w:author="Sieler Jr, Michael James" w:date="2022-12-20T12:46:00Z" w:initials="SJMJ">
    <w:p w14:paraId="50329133" w14:textId="77777777" w:rsidR="00821848" w:rsidRDefault="00821848" w:rsidP="00821848">
      <w:r>
        <w:rPr>
          <w:rStyle w:val="CommentReference"/>
        </w:rPr>
        <w:annotationRef/>
      </w:r>
      <w:r>
        <w:rPr>
          <w:sz w:val="20"/>
          <w:szCs w:val="20"/>
        </w:rPr>
        <w:t>Colleen, please review</w:t>
      </w:r>
    </w:p>
  </w:comment>
  <w:comment w:id="186" w:author="Sieler Jr, Michael James" w:date="2022-12-20T12:46:00Z" w:initials="SJMJ">
    <w:p w14:paraId="58F3B612" w14:textId="77777777" w:rsidR="00821848" w:rsidRDefault="00821848" w:rsidP="00821848">
      <w:r>
        <w:rPr>
          <w:rStyle w:val="CommentReference"/>
        </w:rPr>
        <w:annotationRef/>
      </w:r>
      <w:r>
        <w:rPr>
          <w:sz w:val="20"/>
          <w:szCs w:val="20"/>
        </w:rPr>
        <w:t>Colleen, please review</w:t>
      </w:r>
    </w:p>
  </w:comment>
  <w:comment w:id="194" w:author="Sieler Jr, Michael James" w:date="2022-12-20T12:46:00Z" w:initials="SJMJ">
    <w:p w14:paraId="560C1E96" w14:textId="77777777" w:rsidR="00821848" w:rsidRDefault="00821848" w:rsidP="00821848">
      <w:r>
        <w:rPr>
          <w:rStyle w:val="CommentReference"/>
        </w:rPr>
        <w:annotationRef/>
      </w:r>
      <w:r>
        <w:rPr>
          <w:sz w:val="20"/>
          <w:szCs w:val="20"/>
        </w:rPr>
        <w:t>Colleen, please review</w:t>
      </w:r>
    </w:p>
  </w:comment>
  <w:comment w:id="199" w:author="Sieler Jr, Michael James" w:date="2022-12-20T12:45:00Z" w:initials="SJMJ">
    <w:p w14:paraId="39317E89" w14:textId="60378F2C" w:rsidR="00821848" w:rsidRDefault="00821848" w:rsidP="00821848">
      <w:r>
        <w:rPr>
          <w:rStyle w:val="CommentReference"/>
        </w:rPr>
        <w:annotationRef/>
      </w:r>
      <w:r>
        <w:rPr>
          <w:sz w:val="20"/>
          <w:szCs w:val="20"/>
        </w:rPr>
        <w:t>Kristin, please review.</w:t>
      </w:r>
    </w:p>
  </w:comment>
  <w:comment w:id="200" w:author="Sieler Jr, Michael James" w:date="2022-10-13T10:56:00Z" w:initials="SJMJ">
    <w:p w14:paraId="4D1AE61C" w14:textId="28DFC2BD" w:rsidR="00821848" w:rsidRDefault="00821848" w:rsidP="009F7EC7">
      <w:r>
        <w:rPr>
          <w:rStyle w:val="CommentReference"/>
        </w:rPr>
        <w:annotationRef/>
      </w:r>
      <w:r>
        <w:rPr>
          <w:sz w:val="20"/>
          <w:szCs w:val="20"/>
        </w:rPr>
        <w:t>Need to review versions, citations, and packages.</w:t>
      </w:r>
    </w:p>
  </w:comment>
  <w:comment w:id="201" w:author="Sieler Jr, Michael James" w:date="2023-01-12T15:05:00Z" w:initials="MS">
    <w:p w14:paraId="2B0775B5" w14:textId="77777777" w:rsidR="00F224BF" w:rsidRDefault="00F224BF" w:rsidP="00F356B3">
      <w:r>
        <w:rPr>
          <w:rStyle w:val="CommentReference"/>
        </w:rPr>
        <w:annotationRef/>
      </w:r>
      <w:r>
        <w:rPr>
          <w:sz w:val="20"/>
          <w:szCs w:val="20"/>
        </w:rPr>
        <w:t>Validate this</w:t>
      </w:r>
    </w:p>
  </w:comment>
  <w:comment w:id="202" w:author="Sharpton, Thomas" w:date="2022-09-28T14:52:00Z" w:initials="ST">
    <w:p w14:paraId="78201C32" w14:textId="1C5FC581" w:rsidR="00821848" w:rsidRDefault="00821848" w:rsidP="00B2096E">
      <w:pPr>
        <w:pStyle w:val="CommentText"/>
      </w:pPr>
      <w:r>
        <w:rPr>
          <w:rStyle w:val="CommentReference"/>
        </w:rPr>
        <w:annotationRef/>
      </w:r>
      <w:r>
        <w:t>Methods.</w:t>
      </w:r>
      <w:r>
        <w:rPr>
          <w:rStyle w:val="CommentReference"/>
        </w:rPr>
        <w:annotationRef/>
      </w:r>
    </w:p>
  </w:comment>
  <w:comment w:id="245" w:author="Sieler Jr, Michael James" w:date="2022-12-23T15:03:00Z" w:initials="SJMJ">
    <w:p w14:paraId="77B5C8D6" w14:textId="77777777" w:rsidR="002113BA" w:rsidRDefault="002113BA" w:rsidP="002113BA">
      <w:r>
        <w:rPr>
          <w:rStyle w:val="CommentReference"/>
        </w:rPr>
        <w:annotationRef/>
      </w:r>
      <w:r>
        <w:rPr>
          <w:sz w:val="20"/>
          <w:szCs w:val="20"/>
        </w:rPr>
        <w:t>This still needs to be incorporated into the text.</w:t>
      </w:r>
    </w:p>
  </w:comment>
  <w:comment w:id="246" w:author="Sieler Jr, Michael James" w:date="2023-01-13T09:13:00Z" w:initials="MS">
    <w:p w14:paraId="13E6A2CB" w14:textId="77777777" w:rsidR="002113BA" w:rsidRDefault="002113BA" w:rsidP="002113BA">
      <w:r>
        <w:rPr>
          <w:rStyle w:val="CommentReference"/>
        </w:rPr>
        <w:annotationRef/>
      </w:r>
      <w:r>
        <w:rPr>
          <w:sz w:val="20"/>
          <w:szCs w:val="20"/>
        </w:rPr>
        <w:t>Where does Mike think this story fits into the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1"/>
  <w15:commentEx w15:paraId="34B33C34" w15:done="1"/>
  <w15:commentEx w15:paraId="65727363" w15:done="1"/>
  <w15:commentEx w15:paraId="196661D3" w15:done="1"/>
  <w15:commentEx w15:paraId="5C47F53E" w15:done="1"/>
  <w15:commentEx w15:paraId="5491188F" w15:done="1"/>
  <w15:commentEx w15:paraId="13817F1E" w15:done="1"/>
  <w15:commentEx w15:paraId="0689E3FC" w15:paraIdParent="13817F1E" w15:done="1"/>
  <w15:commentEx w15:paraId="186FCBF2" w15:done="1"/>
  <w15:commentEx w15:paraId="5BB3ABE6" w15:paraIdParent="186FCBF2" w15:done="1"/>
  <w15:commentEx w15:paraId="348BF5BA" w15:paraIdParent="186FCBF2" w15:done="1"/>
  <w15:commentEx w15:paraId="00E4A4A5" w15:done="1"/>
  <w15:commentEx w15:paraId="6E99699D" w15:done="1"/>
  <w15:commentEx w15:paraId="75DAEB98" w15:done="1"/>
  <w15:commentEx w15:paraId="07E33CB9" w15:done="1"/>
  <w15:commentEx w15:paraId="4B6344EB" w15:done="1"/>
  <w15:commentEx w15:paraId="79AEAB0C" w15:paraIdParent="4B6344EB" w15:done="1"/>
  <w15:commentEx w15:paraId="4CB9D915" w15:done="1"/>
  <w15:commentEx w15:paraId="0B8059FD" w15:done="1"/>
  <w15:commentEx w15:paraId="5608EAE4" w15:paraIdParent="0B8059FD" w15:done="1"/>
  <w15:commentEx w15:paraId="2F281E92" w15:done="1"/>
  <w15:commentEx w15:paraId="2AE0C746" w15:done="1"/>
  <w15:commentEx w15:paraId="060D6E5A" w15:done="1"/>
  <w15:commentEx w15:paraId="3AA35995" w15:paraIdParent="060D6E5A" w15:done="1"/>
  <w15:commentEx w15:paraId="2EA4645F" w15:done="1"/>
  <w15:commentEx w15:paraId="60D8F3D1" w15:done="1"/>
  <w15:commentEx w15:paraId="2732AD3B" w15:done="1"/>
  <w15:commentEx w15:paraId="374C11D4" w15:done="1"/>
  <w15:commentEx w15:paraId="7C54BE5D" w15:done="1"/>
  <w15:commentEx w15:paraId="216D2996" w15:done="1"/>
  <w15:commentEx w15:paraId="42C4EA10" w15:done="1"/>
  <w15:commentEx w15:paraId="3248438F" w15:done="1"/>
  <w15:commentEx w15:paraId="164D4A6D" w15:done="1"/>
  <w15:commentEx w15:paraId="4D6ECFCF" w15:done="1"/>
  <w15:commentEx w15:paraId="4C846E35" w15:done="1"/>
  <w15:commentEx w15:paraId="3A196A16" w15:done="1"/>
  <w15:commentEx w15:paraId="32D9517F" w15:done="1"/>
  <w15:commentEx w15:paraId="38BEF4FB" w15:done="1"/>
  <w15:commentEx w15:paraId="0ADCDE7C" w15:done="1"/>
  <w15:commentEx w15:paraId="45E5EF45" w15:done="1"/>
  <w15:commentEx w15:paraId="4836F959" w15:paraIdParent="45E5EF45" w15:done="1"/>
  <w15:commentEx w15:paraId="6616E131" w15:done="0"/>
  <w15:commentEx w15:paraId="19CBBD9B" w15:done="0"/>
  <w15:commentEx w15:paraId="1EFDCCB1" w15:paraIdParent="19CBBD9B" w15:done="0"/>
  <w15:commentEx w15:paraId="18D367B7" w15:done="1"/>
  <w15:commentEx w15:paraId="5B2BB37C" w15:done="1"/>
  <w15:commentEx w15:paraId="2A8CDA6B" w15:done="0"/>
  <w15:commentEx w15:paraId="57A90D6D" w15:done="0"/>
  <w15:commentEx w15:paraId="018D2E36" w15:done="0"/>
  <w15:commentEx w15:paraId="1559DB5F" w15:done="1"/>
  <w15:commentEx w15:paraId="076E5BE9" w15:done="1"/>
  <w15:commentEx w15:paraId="00BB7565" w15:done="1"/>
  <w15:commentEx w15:paraId="5CBE5CF2" w15:done="1"/>
  <w15:commentEx w15:paraId="66E53826" w15:done="1"/>
  <w15:commentEx w15:paraId="01F62F45" w15:done="1"/>
  <w15:commentEx w15:paraId="71B77857" w15:done="1"/>
  <w15:commentEx w15:paraId="75B6DDDF" w15:done="1"/>
  <w15:commentEx w15:paraId="20758E65" w15:done="1"/>
  <w15:commentEx w15:paraId="3BA4C586" w15:done="1"/>
  <w15:commentEx w15:paraId="2D4A2858" w15:done="1"/>
  <w15:commentEx w15:paraId="183279B1" w15:done="0"/>
  <w15:commentEx w15:paraId="31386329" w15:done="0"/>
  <w15:commentEx w15:paraId="2A04BDFF" w15:done="1"/>
  <w15:commentEx w15:paraId="27347180" w15:done="1"/>
  <w15:commentEx w15:paraId="59694FC3" w15:done="0"/>
  <w15:commentEx w15:paraId="0DC27638" w15:paraIdParent="59694FC3" w15:done="0"/>
  <w15:commentEx w15:paraId="6B757545" w15:done="0"/>
  <w15:commentEx w15:paraId="056B4736" w15:paraIdParent="6B757545" w15:done="0"/>
  <w15:commentEx w15:paraId="2EE3A6A1" w15:done="0"/>
  <w15:commentEx w15:paraId="45A897F3" w15:paraIdParent="2EE3A6A1" w15:done="0"/>
  <w15:commentEx w15:paraId="5BC29B46" w15:done="1"/>
  <w15:commentEx w15:paraId="19401D50" w15:paraIdParent="5BC29B46" w15:done="1"/>
  <w15:commentEx w15:paraId="158272AC" w15:paraIdParent="5BC29B46" w15:done="1"/>
  <w15:commentEx w15:paraId="1ED1C658" w15:done="1"/>
  <w15:commentEx w15:paraId="57A9A6DF" w15:paraIdParent="1ED1C658" w15:done="1"/>
  <w15:commentEx w15:paraId="7481C652" w15:done="1"/>
  <w15:commentEx w15:paraId="02CAF73D" w15:done="1"/>
  <w15:commentEx w15:paraId="07ADFCC0" w15:done="1"/>
  <w15:commentEx w15:paraId="50329133" w15:done="1"/>
  <w15:commentEx w15:paraId="58F3B612" w15:done="1"/>
  <w15:commentEx w15:paraId="560C1E96" w15:done="1"/>
  <w15:commentEx w15:paraId="39317E89" w15:done="0"/>
  <w15:commentEx w15:paraId="4D1AE61C" w15:done="0"/>
  <w15:commentEx w15:paraId="2B0775B5" w15:done="0"/>
  <w15:commentEx w15:paraId="78201C32" w15:done="1"/>
  <w15:commentEx w15:paraId="77B5C8D6" w15:done="0"/>
  <w15:commentEx w15:paraId="13E6A2CB" w15:paraIdParent="77B5C8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BF8DD" w16cex:dateUtc="2022-12-20T17:03:00Z"/>
  <w16cex:commentExtensible w16cex:durableId="2731D103" w16cex:dateUtc="2022-11-30T20:54:00Z"/>
  <w16cex:commentExtensible w16cex:durableId="27696352" w16cex:dateUtc="2023-01-12T00:33:00Z"/>
  <w16cex:commentExtensible w16cex:durableId="27696362" w16cex:dateUtc="2023-01-12T00:33:00Z"/>
  <w16cex:commentExtensible w16cex:durableId="27696346" w16cex:dateUtc="2023-01-12T00:33:00Z"/>
  <w16cex:commentExtensible w16cex:durableId="274BF905" w16cex:dateUtc="2022-12-20T17:04:00Z"/>
  <w16cex:commentExtensible w16cex:durableId="48C3FCB6" w16cex:dateUtc="2022-11-08T14:53:00Z"/>
  <w16cex:commentExtensible w16cex:durableId="4CBC385B" w16cex:dateUtc="2022-11-30T02:30:00Z"/>
  <w16cex:commentExtensible w16cex:durableId="4A6C4A05" w16cex:dateUtc="2022-11-30T20:44:00Z"/>
  <w16cex:commentExtensible w16cex:durableId="272B2502" w16cex:dateUtc="2022-11-25T19:26:00Z"/>
  <w16cex:commentExtensible w16cex:durableId="2F4EE959" w16cex:dateUtc="2022-11-15T19:37:00Z"/>
  <w16cex:commentExtensible w16cex:durableId="03218200" w16cex:dateUtc="2022-11-15T19:27:00Z"/>
  <w16cex:commentExtensible w16cex:durableId="26BA1299" w16cex:dateUtc="2022-09-01T00:02:00Z"/>
  <w16cex:commentExtensible w16cex:durableId="3D6C58CD" w16cex:dateUtc="2022-11-15T18:26:00Z"/>
  <w16cex:commentExtensible w16cex:durableId="270D6D1A" w16cex:dateUtc="2022-09-29T16:03:00Z"/>
  <w16cex:commentExtensible w16cex:durableId="270E3441" w16cex:dateUtc="2022-11-03T19:36:00Z"/>
  <w16cex:commentExtensible w16cex:durableId="4359F5AB" w16cex:dateUtc="2022-11-15T19:53:00Z"/>
  <w16cex:commentExtensible w16cex:durableId="2BF3AFE6" w16cex:dateUtc="2022-11-30T16:50:00Z"/>
  <w16cex:commentExtensible w16cex:durableId="2B7917E6" w16cex:dateUtc="2022-11-15T20:05:00Z"/>
  <w16cex:commentExtensible w16cex:durableId="4F574CEA" w16cex:dateUtc="2022-11-15T20:03:00Z"/>
  <w16cex:commentExtensible w16cex:durableId="347BB0C9" w16cex:dateUtc="2022-11-15T20:01:00Z"/>
  <w16cex:commentExtensible w16cex:durableId="270D6D1D" w16cex:dateUtc="2022-09-29T12:45:00Z"/>
  <w16cex:commentExtensible w16cex:durableId="270D6D1E" w16cex:dateUtc="2022-09-29T12:49:00Z"/>
  <w16cex:commentExtensible w16cex:durableId="59A91838" w16cex:dateUtc="2022-11-15T20:18:00Z"/>
  <w16cex:commentExtensible w16cex:durableId="60DC29C0" w16cex:dateUtc="2022-11-15T20:34:00Z"/>
  <w16cex:commentExtensible w16cex:durableId="46A92D4F" w16cex:dateUtc="2022-11-15T20:35:00Z"/>
  <w16cex:commentExtensible w16cex:durableId="0EF90B5D" w16cex:dateUtc="2022-11-15T20:18:00Z"/>
  <w16cex:commentExtensible w16cex:durableId="773C289A" w16cex:dateUtc="2022-11-15T20:35:00Z"/>
  <w16cex:commentExtensible w16cex:durableId="36BA2988" w16cex:dateUtc="2022-11-15T20:36:00Z"/>
  <w16cex:commentExtensible w16cex:durableId="6B303D42" w16cex:dateUtc="2022-11-15T20:39:00Z"/>
  <w16cex:commentExtensible w16cex:durableId="76DBB9CB" w16cex:dateUtc="2022-11-15T20:40:00Z"/>
  <w16cex:commentExtensible w16cex:durableId="078E386C" w16cex:dateUtc="2022-09-29T12:58:00Z"/>
  <w16cex:commentExtensible w16cex:durableId="37AAD66F" w16cex:dateUtc="2022-11-15T20:43:00Z"/>
  <w16cex:commentExtensible w16cex:durableId="62EB067A" w16cex:dateUtc="2022-11-15T20:44:00Z"/>
  <w16cex:commentExtensible w16cex:durableId="27503FBB" w16cex:dateUtc="2022-12-23T22:54:00Z"/>
  <w16cex:commentExtensible w16cex:durableId="276963CD" w16cex:dateUtc="2023-01-12T00:35:00Z"/>
  <w16cex:commentExtensible w16cex:durableId="6ABEC102" w16cex:dateUtc="2022-11-18T01:14:00Z"/>
  <w16cex:commentExtensible w16cex:durableId="27504049" w16cex:dateUtc="2022-12-23T22:57:00Z"/>
  <w16cex:commentExtensible w16cex:durableId="1720B4BE" w16cex:dateUtc="2022-11-16T21:56:00Z"/>
  <w16cex:commentExtensible w16cex:durableId="270D6D1F" w16cex:dateUtc="2022-09-29T13:19:00Z"/>
  <w16cex:commentExtensible w16cex:durableId="31A5F39E" w16cex:dateUtc="2022-11-16T21:58:00Z"/>
  <w16cex:commentExtensible w16cex:durableId="3ED34E0B" w16cex:dateUtc="2022-11-16T21:59:00Z"/>
  <w16cex:commentExtensible w16cex:durableId="51FB622F" w16cex:dateUtc="2022-11-16T22:01:00Z"/>
  <w16cex:commentExtensible w16cex:durableId="333F7232" w16cex:dateUtc="2022-11-16T22:03:00Z"/>
  <w16cex:commentExtensible w16cex:durableId="137C8E46" w16cex:dateUtc="2022-11-16T22:04:00Z"/>
  <w16cex:commentExtensible w16cex:durableId="276963EE" w16cex:dateUtc="2023-01-12T00:35:00Z"/>
  <w16cex:commentExtensible w16cex:durableId="407B6E3D" w16cex:dateUtc="2022-11-16T22:06:00Z"/>
  <w16cex:commentExtensible w16cex:durableId="63907AF4" w16cex:dateUtc="2022-11-16T22:06:00Z"/>
  <w16cex:commentExtensible w16cex:durableId="2731D19D" w16cex:dateUtc="2022-11-30T20:57:00Z"/>
  <w16cex:commentExtensible w16cex:durableId="274B1A52" w16cex:dateUtc="2022-12-20T01:13:00Z"/>
  <w16cex:commentExtensible w16cex:durableId="27504120" w16cex:dateUtc="2022-12-23T22:58:00Z"/>
  <w16cex:commentExtensible w16cex:durableId="2750417D" w16cex:dateUtc="2022-12-23T23:02:00Z"/>
  <w16cex:commentExtensible w16cex:durableId="27504094" w16cex:dateUtc="2022-12-23T22:58:00Z"/>
  <w16cex:commentExtensible w16cex:durableId="27504177" w16cex:dateUtc="2022-12-23T23:02:00Z"/>
  <w16cex:commentExtensible w16cex:durableId="275040A5" w16cex:dateUtc="2022-12-23T22:58:00Z"/>
  <w16cex:commentExtensible w16cex:durableId="27504153" w16cex:dateUtc="2022-12-23T23:01:00Z"/>
  <w16cex:commentExtensible w16cex:durableId="275041AC" w16cex:dateUtc="2022-12-23T23:03:00Z"/>
  <w16cex:commentExtensible w16cex:durableId="276B9F46" w16cex:dateUtc="2023-01-13T17:13:00Z"/>
  <w16cex:commentExtensible w16cex:durableId="27737A8D" w16cex:dateUtc="2023-01-19T16:15:00Z"/>
  <w16cex:commentExtensible w16cex:durableId="26F26D90" w16cex:dateUtc="2022-10-13T17:57:00Z"/>
  <w16cex:commentExtensible w16cex:durableId="270E6331" w16cex:dateUtc="2022-11-03T22:56:00Z"/>
  <w16cex:commentExtensible w16cex:durableId="274C2D05" w16cex:dateUtc="2022-12-20T20:45:00Z"/>
  <w16cex:commentExtensible w16cex:durableId="2769646C" w16cex:dateUtc="2023-01-12T00:38:00Z"/>
  <w16cex:commentExtensible w16cex:durableId="274C2D0A" w16cex:dateUtc="2022-12-20T20:46:00Z"/>
  <w16cex:commentExtensible w16cex:durableId="274C2D10" w16cex:dateUtc="2022-12-20T20:46:00Z"/>
  <w16cex:commentExtensible w16cex:durableId="274C2D15" w16cex:dateUtc="2022-12-20T20:46:00Z"/>
  <w16cex:commentExtensible w16cex:durableId="274C2D1A" w16cex:dateUtc="2022-12-20T20:46:00Z"/>
  <w16cex:commentExtensible w16cex:durableId="274C2CF4" w16cex:dateUtc="2022-12-20T20:45:00Z"/>
  <w16cex:commentExtensible w16cex:durableId="26F26D7B" w16cex:dateUtc="2022-10-13T17:56:00Z"/>
  <w16cex:commentExtensible w16cex:durableId="276AA057" w16cex:dateUtc="2023-01-12T23:05:00Z"/>
  <w16cex:commentExtensible w16cex:durableId="27737A67" w16cex:dateUtc="2022-12-23T23:03:00Z"/>
  <w16cex:commentExtensible w16cex:durableId="27737A66" w16cex:dateUtc="2023-01-13T17: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34B33C34" w16cid:durableId="274BF8DD"/>
  <w16cid:commentId w16cid:paraId="65727363" w16cid:durableId="2731D103"/>
  <w16cid:commentId w16cid:paraId="196661D3" w16cid:durableId="27696352"/>
  <w16cid:commentId w16cid:paraId="5C47F53E" w16cid:durableId="27696362"/>
  <w16cid:commentId w16cid:paraId="5491188F" w16cid:durableId="27696346"/>
  <w16cid:commentId w16cid:paraId="13817F1E" w16cid:durableId="273C8A01"/>
  <w16cid:commentId w16cid:paraId="0689E3FC" w16cid:durableId="274BF905"/>
  <w16cid:commentId w16cid:paraId="186FCBF2" w16cid:durableId="48C3FCB6"/>
  <w16cid:commentId w16cid:paraId="5BB3ABE6" w16cid:durableId="4CBC385B"/>
  <w16cid:commentId w16cid:paraId="348BF5BA" w16cid:durableId="4A6C4A05"/>
  <w16cid:commentId w16cid:paraId="00E4A4A5" w16cid:durableId="272B2502"/>
  <w16cid:commentId w16cid:paraId="6E99699D" w16cid:durableId="27500E50"/>
  <w16cid:commentId w16cid:paraId="75DAEB98" w16cid:durableId="2F4EE959"/>
  <w16cid:commentId w16cid:paraId="07E33CB9" w16cid:durableId="03218200"/>
  <w16cid:commentId w16cid:paraId="4B6344EB" w16cid:durableId="26BA1299"/>
  <w16cid:commentId w16cid:paraId="79AEAB0C" w16cid:durableId="752471CE"/>
  <w16cid:commentId w16cid:paraId="4CB9D915" w16cid:durableId="3D6C58CD"/>
  <w16cid:commentId w16cid:paraId="0B8059FD" w16cid:durableId="270D6D1B"/>
  <w16cid:commentId w16cid:paraId="5608EAE4" w16cid:durableId="270D6D1A"/>
  <w16cid:commentId w16cid:paraId="2F281E92" w16cid:durableId="270D6D1C"/>
  <w16cid:commentId w16cid:paraId="2AE0C746" w16cid:durableId="270E3441"/>
  <w16cid:commentId w16cid:paraId="060D6E5A" w16cid:durableId="4359F5AB"/>
  <w16cid:commentId w16cid:paraId="3AA35995" w16cid:durableId="2BF3AFE6"/>
  <w16cid:commentId w16cid:paraId="2EA4645F" w16cid:durableId="2B7917E6"/>
  <w16cid:commentId w16cid:paraId="60D8F3D1" w16cid:durableId="4F574CEA"/>
  <w16cid:commentId w16cid:paraId="2732AD3B" w16cid:durableId="347BB0C9"/>
  <w16cid:commentId w16cid:paraId="374C11D4" w16cid:durableId="270D6D1D"/>
  <w16cid:commentId w16cid:paraId="7C54BE5D" w16cid:durableId="270D6D1E"/>
  <w16cid:commentId w16cid:paraId="216D2996" w16cid:durableId="59A91838"/>
  <w16cid:commentId w16cid:paraId="42C4EA10" w16cid:durableId="60DC29C0"/>
  <w16cid:commentId w16cid:paraId="3248438F" w16cid:durableId="46A92D4F"/>
  <w16cid:commentId w16cid:paraId="164D4A6D" w16cid:durableId="0EF90B5D"/>
  <w16cid:commentId w16cid:paraId="4D6ECFCF" w16cid:durableId="773C289A"/>
  <w16cid:commentId w16cid:paraId="4C846E35" w16cid:durableId="36BA2988"/>
  <w16cid:commentId w16cid:paraId="3A196A16" w16cid:durableId="6B303D42"/>
  <w16cid:commentId w16cid:paraId="32D9517F" w16cid:durableId="76DBB9CB"/>
  <w16cid:commentId w16cid:paraId="38BEF4FB" w16cid:durableId="078E386C"/>
  <w16cid:commentId w16cid:paraId="0ADCDE7C" w16cid:durableId="273C8A1F"/>
  <w16cid:commentId w16cid:paraId="45E5EF45" w16cid:durableId="37AAD66F"/>
  <w16cid:commentId w16cid:paraId="4836F959" w16cid:durableId="62EB067A"/>
  <w16cid:commentId w16cid:paraId="6616E131" w16cid:durableId="273C8A23"/>
  <w16cid:commentId w16cid:paraId="19CBBD9B" w16cid:durableId="27500E6F"/>
  <w16cid:commentId w16cid:paraId="1EFDCCB1" w16cid:durableId="27503FBB"/>
  <w16cid:commentId w16cid:paraId="18D367B7" w16cid:durableId="276963CD"/>
  <w16cid:commentId w16cid:paraId="5B2BB37C" w16cid:durableId="6ABEC102"/>
  <w16cid:commentId w16cid:paraId="2A8CDA6B" w16cid:durableId="27504049"/>
  <w16cid:commentId w16cid:paraId="57A90D6D" w16cid:durableId="27500E71"/>
  <w16cid:commentId w16cid:paraId="018D2E36" w16cid:durableId="27500E72"/>
  <w16cid:commentId w16cid:paraId="1559DB5F" w16cid:durableId="1720B4BE"/>
  <w16cid:commentId w16cid:paraId="076E5BE9" w16cid:durableId="270D6D1F"/>
  <w16cid:commentId w16cid:paraId="00BB7565" w16cid:durableId="31A5F39E"/>
  <w16cid:commentId w16cid:paraId="5CBE5CF2" w16cid:durableId="3ED34E0B"/>
  <w16cid:commentId w16cid:paraId="66E53826" w16cid:durableId="51FB622F"/>
  <w16cid:commentId w16cid:paraId="01F62F45" w16cid:durableId="333F7232"/>
  <w16cid:commentId w16cid:paraId="71B77857" w16cid:durableId="137C8E46"/>
  <w16cid:commentId w16cid:paraId="75B6DDDF" w16cid:durableId="27500E7A"/>
  <w16cid:commentId w16cid:paraId="20758E65" w16cid:durableId="276963EE"/>
  <w16cid:commentId w16cid:paraId="3BA4C586" w16cid:durableId="407B6E3D"/>
  <w16cid:commentId w16cid:paraId="2D4A2858" w16cid:durableId="63907AF4"/>
  <w16cid:commentId w16cid:paraId="183279B1" w16cid:durableId="27500E7D"/>
  <w16cid:commentId w16cid:paraId="31386329" w16cid:durableId="2731D19D"/>
  <w16cid:commentId w16cid:paraId="2A04BDFF" w16cid:durableId="274B1A52"/>
  <w16cid:commentId w16cid:paraId="27347180" w16cid:durableId="273C8A30"/>
  <w16cid:commentId w16cid:paraId="59694FC3" w16cid:durableId="27504120"/>
  <w16cid:commentId w16cid:paraId="0DC27638" w16cid:durableId="2750417D"/>
  <w16cid:commentId w16cid:paraId="6B757545" w16cid:durableId="27504094"/>
  <w16cid:commentId w16cid:paraId="056B4736" w16cid:durableId="27504177"/>
  <w16cid:commentId w16cid:paraId="2EE3A6A1" w16cid:durableId="275040A5"/>
  <w16cid:commentId w16cid:paraId="45A897F3" w16cid:durableId="27504153"/>
  <w16cid:commentId w16cid:paraId="5BC29B46" w16cid:durableId="275041AC"/>
  <w16cid:commentId w16cid:paraId="19401D50" w16cid:durableId="276B9F46"/>
  <w16cid:commentId w16cid:paraId="158272AC" w16cid:durableId="27737A8D"/>
  <w16cid:commentId w16cid:paraId="1ED1C658" w16cid:durableId="26F26D90"/>
  <w16cid:commentId w16cid:paraId="57A9A6DF" w16cid:durableId="270E6331"/>
  <w16cid:commentId w16cid:paraId="7481C652" w16cid:durableId="274C2D05"/>
  <w16cid:commentId w16cid:paraId="02CAF73D" w16cid:durableId="2769646C"/>
  <w16cid:commentId w16cid:paraId="07ADFCC0" w16cid:durableId="274C2D0A"/>
  <w16cid:commentId w16cid:paraId="50329133" w16cid:durableId="274C2D10"/>
  <w16cid:commentId w16cid:paraId="58F3B612" w16cid:durableId="274C2D15"/>
  <w16cid:commentId w16cid:paraId="560C1E96" w16cid:durableId="274C2D1A"/>
  <w16cid:commentId w16cid:paraId="39317E89" w16cid:durableId="274C2CF4"/>
  <w16cid:commentId w16cid:paraId="4D1AE61C" w16cid:durableId="26F26D7B"/>
  <w16cid:commentId w16cid:paraId="2B0775B5" w16cid:durableId="276AA057"/>
  <w16cid:commentId w16cid:paraId="78201C32" w16cid:durableId="26F40788"/>
  <w16cid:commentId w16cid:paraId="77B5C8D6" w16cid:durableId="27737A67"/>
  <w16cid:commentId w16cid:paraId="13E6A2CB" w16cid:durableId="27737A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F7A44" w14:textId="77777777" w:rsidR="00B365D6" w:rsidRDefault="00B365D6" w:rsidP="000213B4">
      <w:r>
        <w:separator/>
      </w:r>
    </w:p>
  </w:endnote>
  <w:endnote w:type="continuationSeparator" w:id="0">
    <w:p w14:paraId="558B3795" w14:textId="77777777" w:rsidR="00B365D6" w:rsidRDefault="00B365D6" w:rsidP="00021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259EC" w14:textId="77777777" w:rsidR="00B365D6" w:rsidRDefault="00B365D6" w:rsidP="000213B4">
      <w:r>
        <w:separator/>
      </w:r>
    </w:p>
  </w:footnote>
  <w:footnote w:type="continuationSeparator" w:id="0">
    <w:p w14:paraId="5C8A5D13" w14:textId="77777777" w:rsidR="00B365D6" w:rsidRDefault="00B365D6" w:rsidP="000213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1" w:author="Kent, Michael" w:date="2022-12-06T15:14:00Z"/>
  <w:sdt>
    <w:sdtPr>
      <w:id w:val="-2084519394"/>
      <w:docPartObj>
        <w:docPartGallery w:val="Page Numbers (Top of Page)"/>
        <w:docPartUnique/>
      </w:docPartObj>
    </w:sdtPr>
    <w:sdtEndPr>
      <w:rPr>
        <w:noProof/>
      </w:rPr>
    </w:sdtEndPr>
    <w:sdtContent>
      <w:customXmlInsRangeEnd w:id="41"/>
      <w:p w14:paraId="4C2051B5" w14:textId="403A2B14" w:rsidR="00821848" w:rsidRDefault="00821848">
        <w:pPr>
          <w:pStyle w:val="Header"/>
          <w:jc w:val="right"/>
          <w:rPr>
            <w:ins w:id="42" w:author="Kent, Michael" w:date="2022-12-06T15:14:00Z"/>
          </w:rPr>
        </w:pPr>
        <w:ins w:id="43" w:author="Kent, Michael" w:date="2022-12-06T15:14:00Z">
          <w:r>
            <w:fldChar w:fldCharType="begin"/>
          </w:r>
          <w:r>
            <w:instrText xml:space="preserve"> PAGE   \* MERGEFORMAT </w:instrText>
          </w:r>
          <w:r>
            <w:fldChar w:fldCharType="separate"/>
          </w:r>
        </w:ins>
        <w:r w:rsidR="00F75CA5">
          <w:rPr>
            <w:noProof/>
          </w:rPr>
          <w:t>26</w:t>
        </w:r>
        <w:ins w:id="44" w:author="Kent, Michael" w:date="2022-12-06T15:14:00Z">
          <w:r>
            <w:rPr>
              <w:noProof/>
            </w:rPr>
            <w:fldChar w:fldCharType="end"/>
          </w:r>
        </w:ins>
      </w:p>
      <w:customXmlInsRangeStart w:id="45" w:author="Kent, Michael" w:date="2022-12-06T15:14:00Z"/>
    </w:sdtContent>
  </w:sdt>
  <w:customXmlInsRangeEnd w:id="45"/>
  <w:p w14:paraId="1F424D54" w14:textId="77777777" w:rsidR="00821848" w:rsidRDefault="00821848">
    <w:pPr>
      <w:pStyle w:val="Header"/>
    </w:pPr>
  </w:p>
</w:hdr>
</file>

<file path=word/intelligence2.xml><?xml version="1.0" encoding="utf-8"?>
<int2:intelligence xmlns:int2="http://schemas.microsoft.com/office/intelligence/2020/intelligence" xmlns:oel="http://schemas.microsoft.com/office/2019/extlst">
  <int2:observations>
    <int2:textHash int2:hashCode="ypDsK3Sxv29Dl9" int2:id="SIYVqPzM">
      <int2:state int2:value="Rejected" int2:type="LegacyProofing"/>
    </int2:textHash>
    <int2:textHash int2:hashCode="Sw6wDwhqty12VI" int2:id="jdfxBpCe">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F232C"/>
    <w:multiLevelType w:val="hybridMultilevel"/>
    <w:tmpl w:val="B06CA70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36959"/>
    <w:multiLevelType w:val="hybridMultilevel"/>
    <w:tmpl w:val="A2BC8B44"/>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469AE"/>
    <w:multiLevelType w:val="hybridMultilevel"/>
    <w:tmpl w:val="B70CB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1E9A68"/>
    <w:multiLevelType w:val="hybridMultilevel"/>
    <w:tmpl w:val="0D8060FA"/>
    <w:lvl w:ilvl="0" w:tplc="DC426D38">
      <w:start w:val="1"/>
      <w:numFmt w:val="bullet"/>
      <w:lvlText w:val=""/>
      <w:lvlJc w:val="left"/>
      <w:pPr>
        <w:ind w:left="720" w:hanging="360"/>
      </w:pPr>
      <w:rPr>
        <w:rFonts w:ascii="Symbol" w:hAnsi="Symbol" w:hint="default"/>
      </w:rPr>
    </w:lvl>
    <w:lvl w:ilvl="1" w:tplc="7B30491A">
      <w:start w:val="1"/>
      <w:numFmt w:val="bullet"/>
      <w:lvlText w:val="o"/>
      <w:lvlJc w:val="left"/>
      <w:pPr>
        <w:ind w:left="1440" w:hanging="360"/>
      </w:pPr>
      <w:rPr>
        <w:rFonts w:ascii="Courier New" w:hAnsi="Courier New" w:hint="default"/>
      </w:rPr>
    </w:lvl>
    <w:lvl w:ilvl="2" w:tplc="C00659F0">
      <w:start w:val="1"/>
      <w:numFmt w:val="bullet"/>
      <w:lvlText w:val=""/>
      <w:lvlJc w:val="left"/>
      <w:pPr>
        <w:ind w:left="2160" w:hanging="360"/>
      </w:pPr>
      <w:rPr>
        <w:rFonts w:ascii="Wingdings" w:hAnsi="Wingdings" w:hint="default"/>
      </w:rPr>
    </w:lvl>
    <w:lvl w:ilvl="3" w:tplc="E2406780">
      <w:start w:val="1"/>
      <w:numFmt w:val="bullet"/>
      <w:lvlText w:val=""/>
      <w:lvlJc w:val="left"/>
      <w:pPr>
        <w:ind w:left="2880" w:hanging="360"/>
      </w:pPr>
      <w:rPr>
        <w:rFonts w:ascii="Symbol" w:hAnsi="Symbol" w:hint="default"/>
      </w:rPr>
    </w:lvl>
    <w:lvl w:ilvl="4" w:tplc="FC107396">
      <w:start w:val="1"/>
      <w:numFmt w:val="bullet"/>
      <w:lvlText w:val="o"/>
      <w:lvlJc w:val="left"/>
      <w:pPr>
        <w:ind w:left="3600" w:hanging="360"/>
      </w:pPr>
      <w:rPr>
        <w:rFonts w:ascii="Courier New" w:hAnsi="Courier New" w:hint="default"/>
      </w:rPr>
    </w:lvl>
    <w:lvl w:ilvl="5" w:tplc="D91C8E22">
      <w:start w:val="1"/>
      <w:numFmt w:val="bullet"/>
      <w:lvlText w:val=""/>
      <w:lvlJc w:val="left"/>
      <w:pPr>
        <w:ind w:left="4320" w:hanging="360"/>
      </w:pPr>
      <w:rPr>
        <w:rFonts w:ascii="Wingdings" w:hAnsi="Wingdings" w:hint="default"/>
      </w:rPr>
    </w:lvl>
    <w:lvl w:ilvl="6" w:tplc="516897B2">
      <w:start w:val="1"/>
      <w:numFmt w:val="bullet"/>
      <w:lvlText w:val=""/>
      <w:lvlJc w:val="left"/>
      <w:pPr>
        <w:ind w:left="5040" w:hanging="360"/>
      </w:pPr>
      <w:rPr>
        <w:rFonts w:ascii="Symbol" w:hAnsi="Symbol" w:hint="default"/>
      </w:rPr>
    </w:lvl>
    <w:lvl w:ilvl="7" w:tplc="F73E9CB8">
      <w:start w:val="1"/>
      <w:numFmt w:val="bullet"/>
      <w:lvlText w:val="o"/>
      <w:lvlJc w:val="left"/>
      <w:pPr>
        <w:ind w:left="5760" w:hanging="360"/>
      </w:pPr>
      <w:rPr>
        <w:rFonts w:ascii="Courier New" w:hAnsi="Courier New" w:hint="default"/>
      </w:rPr>
    </w:lvl>
    <w:lvl w:ilvl="8" w:tplc="C40A5FC8">
      <w:start w:val="1"/>
      <w:numFmt w:val="bullet"/>
      <w:lvlText w:val=""/>
      <w:lvlJc w:val="left"/>
      <w:pPr>
        <w:ind w:left="6480" w:hanging="360"/>
      </w:pPr>
      <w:rPr>
        <w:rFonts w:ascii="Wingdings" w:hAnsi="Wingdings" w:hint="default"/>
      </w:rPr>
    </w:lvl>
  </w:abstractNum>
  <w:abstractNum w:abstractNumId="9" w15:restartNumberingAfterBreak="0">
    <w:nsid w:val="4717E33F"/>
    <w:multiLevelType w:val="hybridMultilevel"/>
    <w:tmpl w:val="7BF84FB8"/>
    <w:lvl w:ilvl="0" w:tplc="9BEC4E18">
      <w:start w:val="1"/>
      <w:numFmt w:val="bullet"/>
      <w:lvlText w:val=""/>
      <w:lvlJc w:val="left"/>
      <w:pPr>
        <w:ind w:left="720" w:hanging="360"/>
      </w:pPr>
      <w:rPr>
        <w:rFonts w:ascii="Symbol" w:hAnsi="Symbol" w:hint="default"/>
      </w:rPr>
    </w:lvl>
    <w:lvl w:ilvl="1" w:tplc="643267F6">
      <w:start w:val="1"/>
      <w:numFmt w:val="bullet"/>
      <w:lvlText w:val="o"/>
      <w:lvlJc w:val="left"/>
      <w:pPr>
        <w:ind w:left="1440" w:hanging="360"/>
      </w:pPr>
      <w:rPr>
        <w:rFonts w:ascii="Courier New" w:hAnsi="Courier New" w:hint="default"/>
      </w:rPr>
    </w:lvl>
    <w:lvl w:ilvl="2" w:tplc="CFDEFF74">
      <w:start w:val="1"/>
      <w:numFmt w:val="bullet"/>
      <w:lvlText w:val=""/>
      <w:lvlJc w:val="left"/>
      <w:pPr>
        <w:ind w:left="2160" w:hanging="360"/>
      </w:pPr>
      <w:rPr>
        <w:rFonts w:ascii="Wingdings" w:hAnsi="Wingdings" w:hint="default"/>
      </w:rPr>
    </w:lvl>
    <w:lvl w:ilvl="3" w:tplc="9B7E9F88">
      <w:start w:val="1"/>
      <w:numFmt w:val="bullet"/>
      <w:lvlText w:val=""/>
      <w:lvlJc w:val="left"/>
      <w:pPr>
        <w:ind w:left="2880" w:hanging="360"/>
      </w:pPr>
      <w:rPr>
        <w:rFonts w:ascii="Symbol" w:hAnsi="Symbol" w:hint="default"/>
      </w:rPr>
    </w:lvl>
    <w:lvl w:ilvl="4" w:tplc="C9D0E860">
      <w:start w:val="1"/>
      <w:numFmt w:val="bullet"/>
      <w:lvlText w:val="o"/>
      <w:lvlJc w:val="left"/>
      <w:pPr>
        <w:ind w:left="3600" w:hanging="360"/>
      </w:pPr>
      <w:rPr>
        <w:rFonts w:ascii="Courier New" w:hAnsi="Courier New" w:hint="default"/>
      </w:rPr>
    </w:lvl>
    <w:lvl w:ilvl="5" w:tplc="5902FB4C">
      <w:start w:val="1"/>
      <w:numFmt w:val="bullet"/>
      <w:lvlText w:val=""/>
      <w:lvlJc w:val="left"/>
      <w:pPr>
        <w:ind w:left="4320" w:hanging="360"/>
      </w:pPr>
      <w:rPr>
        <w:rFonts w:ascii="Wingdings" w:hAnsi="Wingdings" w:hint="default"/>
      </w:rPr>
    </w:lvl>
    <w:lvl w:ilvl="6" w:tplc="3B9E9FEA">
      <w:start w:val="1"/>
      <w:numFmt w:val="bullet"/>
      <w:lvlText w:val=""/>
      <w:lvlJc w:val="left"/>
      <w:pPr>
        <w:ind w:left="5040" w:hanging="360"/>
      </w:pPr>
      <w:rPr>
        <w:rFonts w:ascii="Symbol" w:hAnsi="Symbol" w:hint="default"/>
      </w:rPr>
    </w:lvl>
    <w:lvl w:ilvl="7" w:tplc="819EE9AE">
      <w:start w:val="1"/>
      <w:numFmt w:val="bullet"/>
      <w:lvlText w:val="o"/>
      <w:lvlJc w:val="left"/>
      <w:pPr>
        <w:ind w:left="5760" w:hanging="360"/>
      </w:pPr>
      <w:rPr>
        <w:rFonts w:ascii="Courier New" w:hAnsi="Courier New" w:hint="default"/>
      </w:rPr>
    </w:lvl>
    <w:lvl w:ilvl="8" w:tplc="4F0E4C3C">
      <w:start w:val="1"/>
      <w:numFmt w:val="bullet"/>
      <w:lvlText w:val=""/>
      <w:lvlJc w:val="left"/>
      <w:pPr>
        <w:ind w:left="6480" w:hanging="360"/>
      </w:pPr>
      <w:rPr>
        <w:rFonts w:ascii="Wingdings" w:hAnsi="Wingdings" w:hint="default"/>
      </w:rPr>
    </w:lvl>
  </w:abstractNum>
  <w:abstractNum w:abstractNumId="10"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F2046"/>
    <w:multiLevelType w:val="hybridMultilevel"/>
    <w:tmpl w:val="A1FA9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E85ABF"/>
    <w:multiLevelType w:val="hybridMultilevel"/>
    <w:tmpl w:val="3224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3A3C33"/>
    <w:multiLevelType w:val="hybridMultilevel"/>
    <w:tmpl w:val="49F4A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C9952BF"/>
    <w:multiLevelType w:val="hybridMultilevel"/>
    <w:tmpl w:val="2148212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71981039">
    <w:abstractNumId w:val="9"/>
  </w:num>
  <w:num w:numId="2" w16cid:durableId="1298562592">
    <w:abstractNumId w:val="8"/>
  </w:num>
  <w:num w:numId="3" w16cid:durableId="1897008089">
    <w:abstractNumId w:val="15"/>
  </w:num>
  <w:num w:numId="4" w16cid:durableId="1236670172">
    <w:abstractNumId w:val="7"/>
  </w:num>
  <w:num w:numId="5" w16cid:durableId="383021865">
    <w:abstractNumId w:val="3"/>
  </w:num>
  <w:num w:numId="6" w16cid:durableId="1729721261">
    <w:abstractNumId w:val="5"/>
  </w:num>
  <w:num w:numId="7" w16cid:durableId="1833712446">
    <w:abstractNumId w:val="10"/>
  </w:num>
  <w:num w:numId="8" w16cid:durableId="2027713385">
    <w:abstractNumId w:val="11"/>
  </w:num>
  <w:num w:numId="9" w16cid:durableId="321467309">
    <w:abstractNumId w:val="0"/>
  </w:num>
  <w:num w:numId="10" w16cid:durableId="808014389">
    <w:abstractNumId w:val="1"/>
  </w:num>
  <w:num w:numId="11" w16cid:durableId="152450376">
    <w:abstractNumId w:val="2"/>
  </w:num>
  <w:num w:numId="12" w16cid:durableId="1421752199">
    <w:abstractNumId w:val="6"/>
  </w:num>
  <w:num w:numId="13" w16cid:durableId="160852940">
    <w:abstractNumId w:val="14"/>
  </w:num>
  <w:num w:numId="14" w16cid:durableId="1507936144">
    <w:abstractNumId w:val="4"/>
  </w:num>
  <w:num w:numId="15" w16cid:durableId="79108784">
    <w:abstractNumId w:val="16"/>
  </w:num>
  <w:num w:numId="16" w16cid:durableId="514078991">
    <w:abstractNumId w:val="13"/>
  </w:num>
  <w:num w:numId="17" w16cid:durableId="176633846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ler Jr, Michael James">
    <w15:presenceInfo w15:providerId="AD" w15:userId="S::sielerjm@oregonstate.edu::7edeff3c-38ab-4ac3-a485-a5fc2ee9f54a"/>
  </w15:person>
  <w15:person w15:author="Sharpton, Thomas">
    <w15:presenceInfo w15:providerId="None" w15:userId="Sharpton, Thomas"/>
  </w15:person>
  <w15:person w15:author="Kent, Michael">
    <w15:presenceInfo w15:providerId="AD" w15:userId="S-1-5-21-828376571-1197701538-1844936127-313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0BB4"/>
    <w:rsid w:val="00001769"/>
    <w:rsid w:val="00002737"/>
    <w:rsid w:val="000028D5"/>
    <w:rsid w:val="0000336D"/>
    <w:rsid w:val="00003769"/>
    <w:rsid w:val="00003C59"/>
    <w:rsid w:val="00003EF6"/>
    <w:rsid w:val="00004393"/>
    <w:rsid w:val="0000453E"/>
    <w:rsid w:val="0000474D"/>
    <w:rsid w:val="000047AB"/>
    <w:rsid w:val="00004B5A"/>
    <w:rsid w:val="00005AF5"/>
    <w:rsid w:val="00007382"/>
    <w:rsid w:val="00007466"/>
    <w:rsid w:val="0000758D"/>
    <w:rsid w:val="00010C55"/>
    <w:rsid w:val="00010F57"/>
    <w:rsid w:val="00011221"/>
    <w:rsid w:val="00011256"/>
    <w:rsid w:val="000114D0"/>
    <w:rsid w:val="00011E4E"/>
    <w:rsid w:val="000124FA"/>
    <w:rsid w:val="00012F9D"/>
    <w:rsid w:val="00013161"/>
    <w:rsid w:val="00013366"/>
    <w:rsid w:val="00013868"/>
    <w:rsid w:val="000139A7"/>
    <w:rsid w:val="000151F2"/>
    <w:rsid w:val="000158A8"/>
    <w:rsid w:val="000159DA"/>
    <w:rsid w:val="00015EDC"/>
    <w:rsid w:val="000163B2"/>
    <w:rsid w:val="000168F8"/>
    <w:rsid w:val="00016EF9"/>
    <w:rsid w:val="000171D2"/>
    <w:rsid w:val="00017767"/>
    <w:rsid w:val="000177A2"/>
    <w:rsid w:val="00020095"/>
    <w:rsid w:val="00020FA3"/>
    <w:rsid w:val="00021346"/>
    <w:rsid w:val="000213B4"/>
    <w:rsid w:val="000213EE"/>
    <w:rsid w:val="0002203D"/>
    <w:rsid w:val="00022689"/>
    <w:rsid w:val="000235C2"/>
    <w:rsid w:val="00023796"/>
    <w:rsid w:val="0002491D"/>
    <w:rsid w:val="00024ADD"/>
    <w:rsid w:val="000252E1"/>
    <w:rsid w:val="00026416"/>
    <w:rsid w:val="00026648"/>
    <w:rsid w:val="00026763"/>
    <w:rsid w:val="00026BC0"/>
    <w:rsid w:val="000270AF"/>
    <w:rsid w:val="00030222"/>
    <w:rsid w:val="00030E02"/>
    <w:rsid w:val="00033095"/>
    <w:rsid w:val="000333DD"/>
    <w:rsid w:val="000338AA"/>
    <w:rsid w:val="0003411E"/>
    <w:rsid w:val="000344B8"/>
    <w:rsid w:val="00034865"/>
    <w:rsid w:val="00034D03"/>
    <w:rsid w:val="00036CEF"/>
    <w:rsid w:val="00036EF5"/>
    <w:rsid w:val="0003756D"/>
    <w:rsid w:val="000378AA"/>
    <w:rsid w:val="00037D44"/>
    <w:rsid w:val="0004024A"/>
    <w:rsid w:val="00040CB4"/>
    <w:rsid w:val="000423DE"/>
    <w:rsid w:val="00042B3F"/>
    <w:rsid w:val="00042BB7"/>
    <w:rsid w:val="00044402"/>
    <w:rsid w:val="0004448E"/>
    <w:rsid w:val="00044CED"/>
    <w:rsid w:val="00044F5F"/>
    <w:rsid w:val="0004609B"/>
    <w:rsid w:val="0004629C"/>
    <w:rsid w:val="00046344"/>
    <w:rsid w:val="00046988"/>
    <w:rsid w:val="00050123"/>
    <w:rsid w:val="00050647"/>
    <w:rsid w:val="00050744"/>
    <w:rsid w:val="00052B45"/>
    <w:rsid w:val="00053BBF"/>
    <w:rsid w:val="00054119"/>
    <w:rsid w:val="0005487A"/>
    <w:rsid w:val="0005524A"/>
    <w:rsid w:val="00055851"/>
    <w:rsid w:val="00056099"/>
    <w:rsid w:val="00056BA2"/>
    <w:rsid w:val="000614FF"/>
    <w:rsid w:val="00061986"/>
    <w:rsid w:val="00061CDD"/>
    <w:rsid w:val="00061D1D"/>
    <w:rsid w:val="00063522"/>
    <w:rsid w:val="00063CDC"/>
    <w:rsid w:val="00064052"/>
    <w:rsid w:val="0006491F"/>
    <w:rsid w:val="00064AB0"/>
    <w:rsid w:val="000655B5"/>
    <w:rsid w:val="00065748"/>
    <w:rsid w:val="00065E28"/>
    <w:rsid w:val="00066F12"/>
    <w:rsid w:val="000673A6"/>
    <w:rsid w:val="0006759E"/>
    <w:rsid w:val="00067C38"/>
    <w:rsid w:val="000704C9"/>
    <w:rsid w:val="00070EBD"/>
    <w:rsid w:val="0007118C"/>
    <w:rsid w:val="000722DC"/>
    <w:rsid w:val="00072827"/>
    <w:rsid w:val="000752D6"/>
    <w:rsid w:val="000769ED"/>
    <w:rsid w:val="00077052"/>
    <w:rsid w:val="00077646"/>
    <w:rsid w:val="0008048F"/>
    <w:rsid w:val="00080A50"/>
    <w:rsid w:val="00080C28"/>
    <w:rsid w:val="0008140B"/>
    <w:rsid w:val="0008251E"/>
    <w:rsid w:val="00083F74"/>
    <w:rsid w:val="00085C60"/>
    <w:rsid w:val="0008657B"/>
    <w:rsid w:val="000866BB"/>
    <w:rsid w:val="00086CA3"/>
    <w:rsid w:val="000871F7"/>
    <w:rsid w:val="00087414"/>
    <w:rsid w:val="00091405"/>
    <w:rsid w:val="0009274B"/>
    <w:rsid w:val="00095EAA"/>
    <w:rsid w:val="000961FD"/>
    <w:rsid w:val="00097E5F"/>
    <w:rsid w:val="000A02A9"/>
    <w:rsid w:val="000A044E"/>
    <w:rsid w:val="000A0C48"/>
    <w:rsid w:val="000A1BE8"/>
    <w:rsid w:val="000A255C"/>
    <w:rsid w:val="000A384C"/>
    <w:rsid w:val="000A3EDF"/>
    <w:rsid w:val="000A47D1"/>
    <w:rsid w:val="000A5CA8"/>
    <w:rsid w:val="000A5EB8"/>
    <w:rsid w:val="000A6381"/>
    <w:rsid w:val="000A6521"/>
    <w:rsid w:val="000A7972"/>
    <w:rsid w:val="000A7D5D"/>
    <w:rsid w:val="000B10CB"/>
    <w:rsid w:val="000B1306"/>
    <w:rsid w:val="000B143B"/>
    <w:rsid w:val="000B2CEA"/>
    <w:rsid w:val="000B2F7A"/>
    <w:rsid w:val="000B3AED"/>
    <w:rsid w:val="000B4485"/>
    <w:rsid w:val="000B5170"/>
    <w:rsid w:val="000B55E9"/>
    <w:rsid w:val="000B70DC"/>
    <w:rsid w:val="000C1954"/>
    <w:rsid w:val="000C2995"/>
    <w:rsid w:val="000C375F"/>
    <w:rsid w:val="000C3BB7"/>
    <w:rsid w:val="000C3EF4"/>
    <w:rsid w:val="000C4380"/>
    <w:rsid w:val="000C56B3"/>
    <w:rsid w:val="000C5D03"/>
    <w:rsid w:val="000C5D49"/>
    <w:rsid w:val="000C5D4A"/>
    <w:rsid w:val="000C6289"/>
    <w:rsid w:val="000C6D07"/>
    <w:rsid w:val="000C7BD2"/>
    <w:rsid w:val="000D13A4"/>
    <w:rsid w:val="000D1BC1"/>
    <w:rsid w:val="000D2E8A"/>
    <w:rsid w:val="000D3ECA"/>
    <w:rsid w:val="000D446F"/>
    <w:rsid w:val="000D4654"/>
    <w:rsid w:val="000D5C05"/>
    <w:rsid w:val="000D70B2"/>
    <w:rsid w:val="000D796A"/>
    <w:rsid w:val="000D797F"/>
    <w:rsid w:val="000D7E48"/>
    <w:rsid w:val="000E00BC"/>
    <w:rsid w:val="000E0229"/>
    <w:rsid w:val="000E0783"/>
    <w:rsid w:val="000E0A20"/>
    <w:rsid w:val="000E0E1E"/>
    <w:rsid w:val="000E1575"/>
    <w:rsid w:val="000E1689"/>
    <w:rsid w:val="000E2444"/>
    <w:rsid w:val="000E279E"/>
    <w:rsid w:val="000E27F1"/>
    <w:rsid w:val="000E28B0"/>
    <w:rsid w:val="000E5148"/>
    <w:rsid w:val="000E518B"/>
    <w:rsid w:val="000E55DE"/>
    <w:rsid w:val="000E6050"/>
    <w:rsid w:val="000E6077"/>
    <w:rsid w:val="000E6545"/>
    <w:rsid w:val="000E691D"/>
    <w:rsid w:val="000E7C41"/>
    <w:rsid w:val="000F0972"/>
    <w:rsid w:val="000F1A4B"/>
    <w:rsid w:val="000F330A"/>
    <w:rsid w:val="000F3925"/>
    <w:rsid w:val="000F392F"/>
    <w:rsid w:val="000F460B"/>
    <w:rsid w:val="000F6A3A"/>
    <w:rsid w:val="000F7EED"/>
    <w:rsid w:val="001020FC"/>
    <w:rsid w:val="0010232C"/>
    <w:rsid w:val="001023CA"/>
    <w:rsid w:val="0010241F"/>
    <w:rsid w:val="001025AE"/>
    <w:rsid w:val="00102F31"/>
    <w:rsid w:val="00103A57"/>
    <w:rsid w:val="00103A7E"/>
    <w:rsid w:val="00104964"/>
    <w:rsid w:val="00105C17"/>
    <w:rsid w:val="00105C53"/>
    <w:rsid w:val="001061AC"/>
    <w:rsid w:val="001079D1"/>
    <w:rsid w:val="00107ED9"/>
    <w:rsid w:val="00111390"/>
    <w:rsid w:val="0011240A"/>
    <w:rsid w:val="001132C5"/>
    <w:rsid w:val="00113BB4"/>
    <w:rsid w:val="00114594"/>
    <w:rsid w:val="00115682"/>
    <w:rsid w:val="00115DB9"/>
    <w:rsid w:val="001168CB"/>
    <w:rsid w:val="00116DC8"/>
    <w:rsid w:val="00117A84"/>
    <w:rsid w:val="00117F16"/>
    <w:rsid w:val="001201FC"/>
    <w:rsid w:val="001205A9"/>
    <w:rsid w:val="001227C4"/>
    <w:rsid w:val="00122805"/>
    <w:rsid w:val="001233EF"/>
    <w:rsid w:val="00123951"/>
    <w:rsid w:val="001303E7"/>
    <w:rsid w:val="00130C7D"/>
    <w:rsid w:val="00131600"/>
    <w:rsid w:val="0013238B"/>
    <w:rsid w:val="0013292F"/>
    <w:rsid w:val="0013381B"/>
    <w:rsid w:val="0013428F"/>
    <w:rsid w:val="00134D60"/>
    <w:rsid w:val="00134D7A"/>
    <w:rsid w:val="001352E3"/>
    <w:rsid w:val="001361EA"/>
    <w:rsid w:val="00136601"/>
    <w:rsid w:val="00137513"/>
    <w:rsid w:val="00137806"/>
    <w:rsid w:val="00140588"/>
    <w:rsid w:val="0014064F"/>
    <w:rsid w:val="00140F1D"/>
    <w:rsid w:val="00141059"/>
    <w:rsid w:val="001410F2"/>
    <w:rsid w:val="00143C1E"/>
    <w:rsid w:val="00144769"/>
    <w:rsid w:val="00147A7D"/>
    <w:rsid w:val="001507EB"/>
    <w:rsid w:val="001509EB"/>
    <w:rsid w:val="0015130C"/>
    <w:rsid w:val="00151EF3"/>
    <w:rsid w:val="00152BAC"/>
    <w:rsid w:val="001535A3"/>
    <w:rsid w:val="001539C3"/>
    <w:rsid w:val="0015448C"/>
    <w:rsid w:val="00154A0F"/>
    <w:rsid w:val="0015507B"/>
    <w:rsid w:val="0015616C"/>
    <w:rsid w:val="00156BFA"/>
    <w:rsid w:val="001579C2"/>
    <w:rsid w:val="001608CC"/>
    <w:rsid w:val="001608E2"/>
    <w:rsid w:val="00160E77"/>
    <w:rsid w:val="001619DD"/>
    <w:rsid w:val="001621B7"/>
    <w:rsid w:val="0016282D"/>
    <w:rsid w:val="00162939"/>
    <w:rsid w:val="001635EE"/>
    <w:rsid w:val="0016361C"/>
    <w:rsid w:val="00163BA2"/>
    <w:rsid w:val="001644B1"/>
    <w:rsid w:val="0016456F"/>
    <w:rsid w:val="001645BF"/>
    <w:rsid w:val="0016477C"/>
    <w:rsid w:val="00164AC3"/>
    <w:rsid w:val="00166A1B"/>
    <w:rsid w:val="0016723C"/>
    <w:rsid w:val="00167907"/>
    <w:rsid w:val="00167946"/>
    <w:rsid w:val="001703F5"/>
    <w:rsid w:val="00172D85"/>
    <w:rsid w:val="00174A86"/>
    <w:rsid w:val="00174CC8"/>
    <w:rsid w:val="00174FA4"/>
    <w:rsid w:val="00175275"/>
    <w:rsid w:val="00176D32"/>
    <w:rsid w:val="001774B3"/>
    <w:rsid w:val="00177DA5"/>
    <w:rsid w:val="001804E5"/>
    <w:rsid w:val="0018203D"/>
    <w:rsid w:val="001832C0"/>
    <w:rsid w:val="001836F6"/>
    <w:rsid w:val="00183C03"/>
    <w:rsid w:val="00183EA6"/>
    <w:rsid w:val="001847C2"/>
    <w:rsid w:val="00186039"/>
    <w:rsid w:val="001865BA"/>
    <w:rsid w:val="001869EB"/>
    <w:rsid w:val="00186AEA"/>
    <w:rsid w:val="00186DE6"/>
    <w:rsid w:val="00186F23"/>
    <w:rsid w:val="001878A2"/>
    <w:rsid w:val="00190793"/>
    <w:rsid w:val="00190D0D"/>
    <w:rsid w:val="00191BFE"/>
    <w:rsid w:val="00191E2D"/>
    <w:rsid w:val="00191E7E"/>
    <w:rsid w:val="001921A1"/>
    <w:rsid w:val="00192B12"/>
    <w:rsid w:val="00192CC2"/>
    <w:rsid w:val="00192E3C"/>
    <w:rsid w:val="00193B0B"/>
    <w:rsid w:val="00193B7B"/>
    <w:rsid w:val="001942E6"/>
    <w:rsid w:val="00195155"/>
    <w:rsid w:val="001A02E5"/>
    <w:rsid w:val="001A2AC5"/>
    <w:rsid w:val="001A3585"/>
    <w:rsid w:val="001A359A"/>
    <w:rsid w:val="001A48E4"/>
    <w:rsid w:val="001A6FB0"/>
    <w:rsid w:val="001A7863"/>
    <w:rsid w:val="001B152B"/>
    <w:rsid w:val="001B2BEA"/>
    <w:rsid w:val="001B2C33"/>
    <w:rsid w:val="001B4609"/>
    <w:rsid w:val="001B4E63"/>
    <w:rsid w:val="001B60BF"/>
    <w:rsid w:val="001B61A3"/>
    <w:rsid w:val="001B626D"/>
    <w:rsid w:val="001B6C80"/>
    <w:rsid w:val="001B7077"/>
    <w:rsid w:val="001B7151"/>
    <w:rsid w:val="001C0B25"/>
    <w:rsid w:val="001C0EA8"/>
    <w:rsid w:val="001C1D96"/>
    <w:rsid w:val="001C239A"/>
    <w:rsid w:val="001C2997"/>
    <w:rsid w:val="001C2D6F"/>
    <w:rsid w:val="001C3974"/>
    <w:rsid w:val="001C584F"/>
    <w:rsid w:val="001C5A5C"/>
    <w:rsid w:val="001C5D33"/>
    <w:rsid w:val="001C6C18"/>
    <w:rsid w:val="001C7125"/>
    <w:rsid w:val="001C77FB"/>
    <w:rsid w:val="001C7D2C"/>
    <w:rsid w:val="001D04A7"/>
    <w:rsid w:val="001D064F"/>
    <w:rsid w:val="001D096D"/>
    <w:rsid w:val="001D2348"/>
    <w:rsid w:val="001D3134"/>
    <w:rsid w:val="001D3A9F"/>
    <w:rsid w:val="001D61FD"/>
    <w:rsid w:val="001D7519"/>
    <w:rsid w:val="001D7692"/>
    <w:rsid w:val="001E0275"/>
    <w:rsid w:val="001E06B6"/>
    <w:rsid w:val="001E0C68"/>
    <w:rsid w:val="001E0CCE"/>
    <w:rsid w:val="001E0F4E"/>
    <w:rsid w:val="001E131D"/>
    <w:rsid w:val="001E134E"/>
    <w:rsid w:val="001E258B"/>
    <w:rsid w:val="001E2766"/>
    <w:rsid w:val="001E277C"/>
    <w:rsid w:val="001E34D4"/>
    <w:rsid w:val="001E360C"/>
    <w:rsid w:val="001E3648"/>
    <w:rsid w:val="001E4747"/>
    <w:rsid w:val="001E49E7"/>
    <w:rsid w:val="001E6875"/>
    <w:rsid w:val="001E7277"/>
    <w:rsid w:val="001F00BA"/>
    <w:rsid w:val="001F0802"/>
    <w:rsid w:val="001F0A4E"/>
    <w:rsid w:val="001F1AB8"/>
    <w:rsid w:val="001F23A3"/>
    <w:rsid w:val="001F2BA2"/>
    <w:rsid w:val="001F2E43"/>
    <w:rsid w:val="001F2F25"/>
    <w:rsid w:val="001F2F4A"/>
    <w:rsid w:val="001F4E31"/>
    <w:rsid w:val="001F501F"/>
    <w:rsid w:val="001F5861"/>
    <w:rsid w:val="001F5E60"/>
    <w:rsid w:val="001F5F49"/>
    <w:rsid w:val="001F62B3"/>
    <w:rsid w:val="001F66A7"/>
    <w:rsid w:val="001F6C5B"/>
    <w:rsid w:val="001F7096"/>
    <w:rsid w:val="001F7609"/>
    <w:rsid w:val="001F7AA5"/>
    <w:rsid w:val="002002AB"/>
    <w:rsid w:val="0020030A"/>
    <w:rsid w:val="002005F1"/>
    <w:rsid w:val="002035C5"/>
    <w:rsid w:val="0020582A"/>
    <w:rsid w:val="00206068"/>
    <w:rsid w:val="00206447"/>
    <w:rsid w:val="00206757"/>
    <w:rsid w:val="00206C77"/>
    <w:rsid w:val="002108D2"/>
    <w:rsid w:val="00210C7F"/>
    <w:rsid w:val="002113BA"/>
    <w:rsid w:val="00212B8D"/>
    <w:rsid w:val="002139D8"/>
    <w:rsid w:val="00214BE2"/>
    <w:rsid w:val="00215FE4"/>
    <w:rsid w:val="002160A0"/>
    <w:rsid w:val="00216E24"/>
    <w:rsid w:val="0022113E"/>
    <w:rsid w:val="00221D8B"/>
    <w:rsid w:val="0022329E"/>
    <w:rsid w:val="00223B6F"/>
    <w:rsid w:val="002247A3"/>
    <w:rsid w:val="00226CB0"/>
    <w:rsid w:val="00230A27"/>
    <w:rsid w:val="0023123A"/>
    <w:rsid w:val="00232209"/>
    <w:rsid w:val="00233828"/>
    <w:rsid w:val="0023420B"/>
    <w:rsid w:val="002365BC"/>
    <w:rsid w:val="00236B92"/>
    <w:rsid w:val="00240E6F"/>
    <w:rsid w:val="00241D95"/>
    <w:rsid w:val="00245868"/>
    <w:rsid w:val="002462B3"/>
    <w:rsid w:val="00247065"/>
    <w:rsid w:val="00247CD7"/>
    <w:rsid w:val="002508B7"/>
    <w:rsid w:val="0025093D"/>
    <w:rsid w:val="002510FE"/>
    <w:rsid w:val="00251A00"/>
    <w:rsid w:val="002523F6"/>
    <w:rsid w:val="002529D3"/>
    <w:rsid w:val="00252A77"/>
    <w:rsid w:val="0025334C"/>
    <w:rsid w:val="00253FCD"/>
    <w:rsid w:val="002550F9"/>
    <w:rsid w:val="0025553C"/>
    <w:rsid w:val="00255ED1"/>
    <w:rsid w:val="002560EF"/>
    <w:rsid w:val="00260804"/>
    <w:rsid w:val="00260BB8"/>
    <w:rsid w:val="00261722"/>
    <w:rsid w:val="00261C68"/>
    <w:rsid w:val="00261D3C"/>
    <w:rsid w:val="00261D5A"/>
    <w:rsid w:val="002638AA"/>
    <w:rsid w:val="0026411C"/>
    <w:rsid w:val="00265A41"/>
    <w:rsid w:val="00265CA5"/>
    <w:rsid w:val="00266458"/>
    <w:rsid w:val="00266666"/>
    <w:rsid w:val="00267013"/>
    <w:rsid w:val="0027065E"/>
    <w:rsid w:val="00270B88"/>
    <w:rsid w:val="0027116B"/>
    <w:rsid w:val="002714FD"/>
    <w:rsid w:val="002717BC"/>
    <w:rsid w:val="00273158"/>
    <w:rsid w:val="00273660"/>
    <w:rsid w:val="00273850"/>
    <w:rsid w:val="00274B0E"/>
    <w:rsid w:val="00274DC5"/>
    <w:rsid w:val="002753E2"/>
    <w:rsid w:val="00275561"/>
    <w:rsid w:val="00275D17"/>
    <w:rsid w:val="00275DB9"/>
    <w:rsid w:val="00275F1D"/>
    <w:rsid w:val="002769FA"/>
    <w:rsid w:val="00281187"/>
    <w:rsid w:val="00281697"/>
    <w:rsid w:val="00281741"/>
    <w:rsid w:val="0028174A"/>
    <w:rsid w:val="00281C42"/>
    <w:rsid w:val="002820DD"/>
    <w:rsid w:val="002827DA"/>
    <w:rsid w:val="00283B9F"/>
    <w:rsid w:val="00284945"/>
    <w:rsid w:val="00284E26"/>
    <w:rsid w:val="002854EF"/>
    <w:rsid w:val="002856BA"/>
    <w:rsid w:val="00285B04"/>
    <w:rsid w:val="00285E3C"/>
    <w:rsid w:val="002902DA"/>
    <w:rsid w:val="00290DFF"/>
    <w:rsid w:val="002920AC"/>
    <w:rsid w:val="0029242A"/>
    <w:rsid w:val="002928CC"/>
    <w:rsid w:val="00292941"/>
    <w:rsid w:val="002929A9"/>
    <w:rsid w:val="0029334D"/>
    <w:rsid w:val="0029337F"/>
    <w:rsid w:val="00293BBF"/>
    <w:rsid w:val="00293D5A"/>
    <w:rsid w:val="00294875"/>
    <w:rsid w:val="00295361"/>
    <w:rsid w:val="00296E40"/>
    <w:rsid w:val="0029747C"/>
    <w:rsid w:val="002A1F23"/>
    <w:rsid w:val="002A455E"/>
    <w:rsid w:val="002A4C9E"/>
    <w:rsid w:val="002A7C54"/>
    <w:rsid w:val="002A7FBA"/>
    <w:rsid w:val="002B0FFC"/>
    <w:rsid w:val="002B1482"/>
    <w:rsid w:val="002B16BA"/>
    <w:rsid w:val="002B1A09"/>
    <w:rsid w:val="002B2178"/>
    <w:rsid w:val="002B23BF"/>
    <w:rsid w:val="002B268F"/>
    <w:rsid w:val="002B2937"/>
    <w:rsid w:val="002B39F1"/>
    <w:rsid w:val="002B42C4"/>
    <w:rsid w:val="002B4A51"/>
    <w:rsid w:val="002B52D7"/>
    <w:rsid w:val="002B53D1"/>
    <w:rsid w:val="002B595A"/>
    <w:rsid w:val="002B608A"/>
    <w:rsid w:val="002B73A3"/>
    <w:rsid w:val="002B7C33"/>
    <w:rsid w:val="002B7C5D"/>
    <w:rsid w:val="002C129E"/>
    <w:rsid w:val="002C16A1"/>
    <w:rsid w:val="002C283E"/>
    <w:rsid w:val="002C2C9D"/>
    <w:rsid w:val="002C3F36"/>
    <w:rsid w:val="002C4E35"/>
    <w:rsid w:val="002C5398"/>
    <w:rsid w:val="002C577C"/>
    <w:rsid w:val="002C5CE1"/>
    <w:rsid w:val="002C6305"/>
    <w:rsid w:val="002C644B"/>
    <w:rsid w:val="002C7440"/>
    <w:rsid w:val="002C7F36"/>
    <w:rsid w:val="002C7F72"/>
    <w:rsid w:val="002D13BE"/>
    <w:rsid w:val="002D1583"/>
    <w:rsid w:val="002D2BB1"/>
    <w:rsid w:val="002D3890"/>
    <w:rsid w:val="002D3D15"/>
    <w:rsid w:val="002D3FF9"/>
    <w:rsid w:val="002D4314"/>
    <w:rsid w:val="002D4616"/>
    <w:rsid w:val="002D479F"/>
    <w:rsid w:val="002D4C54"/>
    <w:rsid w:val="002D50A9"/>
    <w:rsid w:val="002D512D"/>
    <w:rsid w:val="002D5924"/>
    <w:rsid w:val="002D5C6B"/>
    <w:rsid w:val="002D5E53"/>
    <w:rsid w:val="002D7BDD"/>
    <w:rsid w:val="002D7D51"/>
    <w:rsid w:val="002E0275"/>
    <w:rsid w:val="002E0B5F"/>
    <w:rsid w:val="002E0CCD"/>
    <w:rsid w:val="002E1121"/>
    <w:rsid w:val="002E2219"/>
    <w:rsid w:val="002E385F"/>
    <w:rsid w:val="002E3943"/>
    <w:rsid w:val="002E3B6F"/>
    <w:rsid w:val="002E4A2D"/>
    <w:rsid w:val="002E4DEE"/>
    <w:rsid w:val="002E50AC"/>
    <w:rsid w:val="002E5702"/>
    <w:rsid w:val="002E5E23"/>
    <w:rsid w:val="002E7198"/>
    <w:rsid w:val="002E7C6B"/>
    <w:rsid w:val="002F0C80"/>
    <w:rsid w:val="002F1399"/>
    <w:rsid w:val="002F1B00"/>
    <w:rsid w:val="002F1B0B"/>
    <w:rsid w:val="002F2489"/>
    <w:rsid w:val="002F2F53"/>
    <w:rsid w:val="002F4252"/>
    <w:rsid w:val="002F4803"/>
    <w:rsid w:val="002F547B"/>
    <w:rsid w:val="002F5AD4"/>
    <w:rsid w:val="002F5DD6"/>
    <w:rsid w:val="002F62D0"/>
    <w:rsid w:val="00300A74"/>
    <w:rsid w:val="003011F1"/>
    <w:rsid w:val="00301E33"/>
    <w:rsid w:val="003038A9"/>
    <w:rsid w:val="00304084"/>
    <w:rsid w:val="00304EBC"/>
    <w:rsid w:val="00305119"/>
    <w:rsid w:val="003068C0"/>
    <w:rsid w:val="003072BD"/>
    <w:rsid w:val="00311E36"/>
    <w:rsid w:val="003127CE"/>
    <w:rsid w:val="00312DC8"/>
    <w:rsid w:val="00313523"/>
    <w:rsid w:val="00313705"/>
    <w:rsid w:val="00315122"/>
    <w:rsid w:val="00315159"/>
    <w:rsid w:val="003157A7"/>
    <w:rsid w:val="00315C19"/>
    <w:rsid w:val="003164F3"/>
    <w:rsid w:val="00317717"/>
    <w:rsid w:val="00321886"/>
    <w:rsid w:val="00323011"/>
    <w:rsid w:val="0032305A"/>
    <w:rsid w:val="0032393C"/>
    <w:rsid w:val="00323C1A"/>
    <w:rsid w:val="0032485A"/>
    <w:rsid w:val="00325147"/>
    <w:rsid w:val="003251A0"/>
    <w:rsid w:val="00325EF0"/>
    <w:rsid w:val="00326B2D"/>
    <w:rsid w:val="00330E4F"/>
    <w:rsid w:val="00331046"/>
    <w:rsid w:val="003316D8"/>
    <w:rsid w:val="00331F4C"/>
    <w:rsid w:val="00332239"/>
    <w:rsid w:val="00333B63"/>
    <w:rsid w:val="00333FE5"/>
    <w:rsid w:val="00334ED2"/>
    <w:rsid w:val="00335232"/>
    <w:rsid w:val="0033540B"/>
    <w:rsid w:val="0033586C"/>
    <w:rsid w:val="003359E6"/>
    <w:rsid w:val="00335F4F"/>
    <w:rsid w:val="00335FF4"/>
    <w:rsid w:val="00336603"/>
    <w:rsid w:val="00336DBC"/>
    <w:rsid w:val="003378AE"/>
    <w:rsid w:val="00337CC7"/>
    <w:rsid w:val="00340F25"/>
    <w:rsid w:val="00341903"/>
    <w:rsid w:val="003420A9"/>
    <w:rsid w:val="003426DC"/>
    <w:rsid w:val="00342C31"/>
    <w:rsid w:val="00342FED"/>
    <w:rsid w:val="003448ED"/>
    <w:rsid w:val="00344A71"/>
    <w:rsid w:val="00345D8B"/>
    <w:rsid w:val="0035032F"/>
    <w:rsid w:val="003504C4"/>
    <w:rsid w:val="00351773"/>
    <w:rsid w:val="00351A20"/>
    <w:rsid w:val="00352BA6"/>
    <w:rsid w:val="00352C1B"/>
    <w:rsid w:val="00352E04"/>
    <w:rsid w:val="00353091"/>
    <w:rsid w:val="0035434D"/>
    <w:rsid w:val="00354B14"/>
    <w:rsid w:val="003553FE"/>
    <w:rsid w:val="0035577C"/>
    <w:rsid w:val="0035630D"/>
    <w:rsid w:val="00356874"/>
    <w:rsid w:val="003569B7"/>
    <w:rsid w:val="00356EB7"/>
    <w:rsid w:val="003573E8"/>
    <w:rsid w:val="00360D17"/>
    <w:rsid w:val="00360F8F"/>
    <w:rsid w:val="00361CB4"/>
    <w:rsid w:val="0036234E"/>
    <w:rsid w:val="00362C8B"/>
    <w:rsid w:val="00363368"/>
    <w:rsid w:val="00363392"/>
    <w:rsid w:val="0036392B"/>
    <w:rsid w:val="00366584"/>
    <w:rsid w:val="003667BA"/>
    <w:rsid w:val="00367E38"/>
    <w:rsid w:val="00370B8F"/>
    <w:rsid w:val="00370F29"/>
    <w:rsid w:val="00370FDB"/>
    <w:rsid w:val="00371B63"/>
    <w:rsid w:val="00371EB0"/>
    <w:rsid w:val="00372707"/>
    <w:rsid w:val="00373482"/>
    <w:rsid w:val="00375005"/>
    <w:rsid w:val="0037510F"/>
    <w:rsid w:val="0037556B"/>
    <w:rsid w:val="003765B1"/>
    <w:rsid w:val="003766E2"/>
    <w:rsid w:val="00376798"/>
    <w:rsid w:val="003769EB"/>
    <w:rsid w:val="00376B30"/>
    <w:rsid w:val="00380FB1"/>
    <w:rsid w:val="00382BFC"/>
    <w:rsid w:val="00383515"/>
    <w:rsid w:val="00383F97"/>
    <w:rsid w:val="00383FCC"/>
    <w:rsid w:val="00386843"/>
    <w:rsid w:val="00386EC8"/>
    <w:rsid w:val="0038798E"/>
    <w:rsid w:val="00387AD3"/>
    <w:rsid w:val="00387EB0"/>
    <w:rsid w:val="00390994"/>
    <w:rsid w:val="00391135"/>
    <w:rsid w:val="00393619"/>
    <w:rsid w:val="00393A4F"/>
    <w:rsid w:val="003954AB"/>
    <w:rsid w:val="0039550F"/>
    <w:rsid w:val="0039676F"/>
    <w:rsid w:val="00397508"/>
    <w:rsid w:val="00397D36"/>
    <w:rsid w:val="003A0118"/>
    <w:rsid w:val="003A024B"/>
    <w:rsid w:val="003A0957"/>
    <w:rsid w:val="003A1C20"/>
    <w:rsid w:val="003A26B2"/>
    <w:rsid w:val="003A2B1C"/>
    <w:rsid w:val="003A2BD9"/>
    <w:rsid w:val="003A2ED8"/>
    <w:rsid w:val="003A3B59"/>
    <w:rsid w:val="003A43FB"/>
    <w:rsid w:val="003A4764"/>
    <w:rsid w:val="003A542D"/>
    <w:rsid w:val="003A5AC5"/>
    <w:rsid w:val="003A6862"/>
    <w:rsid w:val="003B163A"/>
    <w:rsid w:val="003B1B40"/>
    <w:rsid w:val="003B1C8E"/>
    <w:rsid w:val="003B20F2"/>
    <w:rsid w:val="003B3921"/>
    <w:rsid w:val="003B3DA4"/>
    <w:rsid w:val="003B3F78"/>
    <w:rsid w:val="003B5227"/>
    <w:rsid w:val="003B5EC5"/>
    <w:rsid w:val="003B67C5"/>
    <w:rsid w:val="003B6875"/>
    <w:rsid w:val="003B6DDF"/>
    <w:rsid w:val="003B7108"/>
    <w:rsid w:val="003B781A"/>
    <w:rsid w:val="003C29F5"/>
    <w:rsid w:val="003C3773"/>
    <w:rsid w:val="003C43B7"/>
    <w:rsid w:val="003C4711"/>
    <w:rsid w:val="003C7324"/>
    <w:rsid w:val="003C7A42"/>
    <w:rsid w:val="003D027F"/>
    <w:rsid w:val="003D1400"/>
    <w:rsid w:val="003D1703"/>
    <w:rsid w:val="003D227A"/>
    <w:rsid w:val="003D31BF"/>
    <w:rsid w:val="003D3737"/>
    <w:rsid w:val="003D4791"/>
    <w:rsid w:val="003D5463"/>
    <w:rsid w:val="003D5AA5"/>
    <w:rsid w:val="003D7730"/>
    <w:rsid w:val="003D77DC"/>
    <w:rsid w:val="003E0136"/>
    <w:rsid w:val="003E16EB"/>
    <w:rsid w:val="003E35DA"/>
    <w:rsid w:val="003E3B52"/>
    <w:rsid w:val="003E3C4F"/>
    <w:rsid w:val="003E3C65"/>
    <w:rsid w:val="003E3D41"/>
    <w:rsid w:val="003E493F"/>
    <w:rsid w:val="003E4F95"/>
    <w:rsid w:val="003E53FB"/>
    <w:rsid w:val="003E5959"/>
    <w:rsid w:val="003E5CF9"/>
    <w:rsid w:val="003E64FD"/>
    <w:rsid w:val="003E6AEF"/>
    <w:rsid w:val="003E6EDE"/>
    <w:rsid w:val="003E7CC8"/>
    <w:rsid w:val="003F1DB9"/>
    <w:rsid w:val="003F3127"/>
    <w:rsid w:val="003F3236"/>
    <w:rsid w:val="003F3F1B"/>
    <w:rsid w:val="003F6E9F"/>
    <w:rsid w:val="003F7C95"/>
    <w:rsid w:val="0040008E"/>
    <w:rsid w:val="00400301"/>
    <w:rsid w:val="00400942"/>
    <w:rsid w:val="004019CB"/>
    <w:rsid w:val="00401F90"/>
    <w:rsid w:val="00402257"/>
    <w:rsid w:val="00402337"/>
    <w:rsid w:val="00403273"/>
    <w:rsid w:val="004056FE"/>
    <w:rsid w:val="00405FFF"/>
    <w:rsid w:val="004064FE"/>
    <w:rsid w:val="004077C0"/>
    <w:rsid w:val="00410A5E"/>
    <w:rsid w:val="00412A31"/>
    <w:rsid w:val="00412AB9"/>
    <w:rsid w:val="00412C4C"/>
    <w:rsid w:val="004146FB"/>
    <w:rsid w:val="00415987"/>
    <w:rsid w:val="00415FB3"/>
    <w:rsid w:val="00416433"/>
    <w:rsid w:val="004165C3"/>
    <w:rsid w:val="00416D84"/>
    <w:rsid w:val="00417FA3"/>
    <w:rsid w:val="0042065D"/>
    <w:rsid w:val="0042072B"/>
    <w:rsid w:val="00420A58"/>
    <w:rsid w:val="00422499"/>
    <w:rsid w:val="0042383F"/>
    <w:rsid w:val="00423C06"/>
    <w:rsid w:val="00424406"/>
    <w:rsid w:val="00424CC4"/>
    <w:rsid w:val="00424DC7"/>
    <w:rsid w:val="004258CD"/>
    <w:rsid w:val="00426390"/>
    <w:rsid w:val="00430255"/>
    <w:rsid w:val="00431C31"/>
    <w:rsid w:val="00431D91"/>
    <w:rsid w:val="0043324D"/>
    <w:rsid w:val="0043350F"/>
    <w:rsid w:val="00433E00"/>
    <w:rsid w:val="00434140"/>
    <w:rsid w:val="004342F5"/>
    <w:rsid w:val="00434775"/>
    <w:rsid w:val="004356F5"/>
    <w:rsid w:val="00436D6D"/>
    <w:rsid w:val="00440E86"/>
    <w:rsid w:val="00442D08"/>
    <w:rsid w:val="00445416"/>
    <w:rsid w:val="00445A56"/>
    <w:rsid w:val="00445D3D"/>
    <w:rsid w:val="004465BC"/>
    <w:rsid w:val="0044700A"/>
    <w:rsid w:val="0044732D"/>
    <w:rsid w:val="00450A50"/>
    <w:rsid w:val="00450B57"/>
    <w:rsid w:val="00450FF4"/>
    <w:rsid w:val="00451272"/>
    <w:rsid w:val="00451477"/>
    <w:rsid w:val="0045184D"/>
    <w:rsid w:val="00452558"/>
    <w:rsid w:val="004527B3"/>
    <w:rsid w:val="004539C4"/>
    <w:rsid w:val="004549B3"/>
    <w:rsid w:val="00454F75"/>
    <w:rsid w:val="00455A22"/>
    <w:rsid w:val="00455F71"/>
    <w:rsid w:val="00456102"/>
    <w:rsid w:val="0045657B"/>
    <w:rsid w:val="00456B4A"/>
    <w:rsid w:val="004570EE"/>
    <w:rsid w:val="00457A52"/>
    <w:rsid w:val="00457D91"/>
    <w:rsid w:val="0046138D"/>
    <w:rsid w:val="0046314D"/>
    <w:rsid w:val="00463ACA"/>
    <w:rsid w:val="00464E6C"/>
    <w:rsid w:val="00465F9E"/>
    <w:rsid w:val="004669D8"/>
    <w:rsid w:val="0046721F"/>
    <w:rsid w:val="00467617"/>
    <w:rsid w:val="00467AF1"/>
    <w:rsid w:val="00467EE7"/>
    <w:rsid w:val="00470699"/>
    <w:rsid w:val="004707F6"/>
    <w:rsid w:val="004709B2"/>
    <w:rsid w:val="00470D89"/>
    <w:rsid w:val="004714C0"/>
    <w:rsid w:val="004716DA"/>
    <w:rsid w:val="00471A7A"/>
    <w:rsid w:val="00471E00"/>
    <w:rsid w:val="00473E07"/>
    <w:rsid w:val="00474438"/>
    <w:rsid w:val="00475E33"/>
    <w:rsid w:val="00476374"/>
    <w:rsid w:val="004764E0"/>
    <w:rsid w:val="00477EDE"/>
    <w:rsid w:val="00480016"/>
    <w:rsid w:val="00480089"/>
    <w:rsid w:val="00480337"/>
    <w:rsid w:val="0048141D"/>
    <w:rsid w:val="004817C4"/>
    <w:rsid w:val="00481A44"/>
    <w:rsid w:val="00481C9D"/>
    <w:rsid w:val="004834DA"/>
    <w:rsid w:val="00483D6E"/>
    <w:rsid w:val="004854FC"/>
    <w:rsid w:val="00485B11"/>
    <w:rsid w:val="004867D4"/>
    <w:rsid w:val="00486BF4"/>
    <w:rsid w:val="00486E14"/>
    <w:rsid w:val="0048737D"/>
    <w:rsid w:val="004875D9"/>
    <w:rsid w:val="004913F7"/>
    <w:rsid w:val="004915D2"/>
    <w:rsid w:val="004916A6"/>
    <w:rsid w:val="00491DDF"/>
    <w:rsid w:val="00492E20"/>
    <w:rsid w:val="004932A8"/>
    <w:rsid w:val="00493D18"/>
    <w:rsid w:val="00494137"/>
    <w:rsid w:val="004941C0"/>
    <w:rsid w:val="0049672E"/>
    <w:rsid w:val="004972A8"/>
    <w:rsid w:val="004972BE"/>
    <w:rsid w:val="004A05FE"/>
    <w:rsid w:val="004A0A45"/>
    <w:rsid w:val="004A0F00"/>
    <w:rsid w:val="004A156A"/>
    <w:rsid w:val="004A2084"/>
    <w:rsid w:val="004A26C8"/>
    <w:rsid w:val="004A2DF2"/>
    <w:rsid w:val="004A37B9"/>
    <w:rsid w:val="004A3AE9"/>
    <w:rsid w:val="004A40E9"/>
    <w:rsid w:val="004A476D"/>
    <w:rsid w:val="004A4B18"/>
    <w:rsid w:val="004A4BD6"/>
    <w:rsid w:val="004A507E"/>
    <w:rsid w:val="004A523B"/>
    <w:rsid w:val="004A54C8"/>
    <w:rsid w:val="004A5657"/>
    <w:rsid w:val="004A577A"/>
    <w:rsid w:val="004A5972"/>
    <w:rsid w:val="004A6163"/>
    <w:rsid w:val="004A633F"/>
    <w:rsid w:val="004A78FB"/>
    <w:rsid w:val="004A7B72"/>
    <w:rsid w:val="004B0C26"/>
    <w:rsid w:val="004B1253"/>
    <w:rsid w:val="004B12C4"/>
    <w:rsid w:val="004B1A82"/>
    <w:rsid w:val="004B2052"/>
    <w:rsid w:val="004B2B98"/>
    <w:rsid w:val="004B36CE"/>
    <w:rsid w:val="004B3C57"/>
    <w:rsid w:val="004B431A"/>
    <w:rsid w:val="004B54CF"/>
    <w:rsid w:val="004B5D95"/>
    <w:rsid w:val="004B7046"/>
    <w:rsid w:val="004B7178"/>
    <w:rsid w:val="004B71D7"/>
    <w:rsid w:val="004C0565"/>
    <w:rsid w:val="004C0698"/>
    <w:rsid w:val="004C0C78"/>
    <w:rsid w:val="004C160F"/>
    <w:rsid w:val="004C1A24"/>
    <w:rsid w:val="004C1E7E"/>
    <w:rsid w:val="004C2200"/>
    <w:rsid w:val="004C25DB"/>
    <w:rsid w:val="004C2C82"/>
    <w:rsid w:val="004C46C0"/>
    <w:rsid w:val="004C4709"/>
    <w:rsid w:val="004C48F1"/>
    <w:rsid w:val="004C507B"/>
    <w:rsid w:val="004C5CF2"/>
    <w:rsid w:val="004C70E7"/>
    <w:rsid w:val="004C7C3F"/>
    <w:rsid w:val="004D075F"/>
    <w:rsid w:val="004D07CA"/>
    <w:rsid w:val="004D12CA"/>
    <w:rsid w:val="004D1D1C"/>
    <w:rsid w:val="004D1E36"/>
    <w:rsid w:val="004D25F3"/>
    <w:rsid w:val="004D2D3C"/>
    <w:rsid w:val="004D32D4"/>
    <w:rsid w:val="004D4034"/>
    <w:rsid w:val="004D4C6F"/>
    <w:rsid w:val="004D67A3"/>
    <w:rsid w:val="004D757F"/>
    <w:rsid w:val="004E040B"/>
    <w:rsid w:val="004E09F5"/>
    <w:rsid w:val="004E13C3"/>
    <w:rsid w:val="004E168B"/>
    <w:rsid w:val="004E25FE"/>
    <w:rsid w:val="004E2A63"/>
    <w:rsid w:val="004E30FA"/>
    <w:rsid w:val="004E3345"/>
    <w:rsid w:val="004E422C"/>
    <w:rsid w:val="004E4A60"/>
    <w:rsid w:val="004E5EAB"/>
    <w:rsid w:val="004E661D"/>
    <w:rsid w:val="004E6889"/>
    <w:rsid w:val="004E7473"/>
    <w:rsid w:val="004E7D21"/>
    <w:rsid w:val="004F04A0"/>
    <w:rsid w:val="004F1094"/>
    <w:rsid w:val="004F2AA4"/>
    <w:rsid w:val="004F2BA3"/>
    <w:rsid w:val="004F306A"/>
    <w:rsid w:val="004F413C"/>
    <w:rsid w:val="004F4BDC"/>
    <w:rsid w:val="004F5A39"/>
    <w:rsid w:val="004F60BE"/>
    <w:rsid w:val="004F614E"/>
    <w:rsid w:val="004F61C7"/>
    <w:rsid w:val="004F6AF6"/>
    <w:rsid w:val="004F6FB5"/>
    <w:rsid w:val="004F77CC"/>
    <w:rsid w:val="00500888"/>
    <w:rsid w:val="00501337"/>
    <w:rsid w:val="005021E4"/>
    <w:rsid w:val="00502451"/>
    <w:rsid w:val="00502476"/>
    <w:rsid w:val="0050338A"/>
    <w:rsid w:val="00503895"/>
    <w:rsid w:val="00504B5D"/>
    <w:rsid w:val="0050515A"/>
    <w:rsid w:val="00505945"/>
    <w:rsid w:val="00507F0D"/>
    <w:rsid w:val="00510012"/>
    <w:rsid w:val="0051183B"/>
    <w:rsid w:val="00512A6D"/>
    <w:rsid w:val="00512B78"/>
    <w:rsid w:val="00513117"/>
    <w:rsid w:val="00513429"/>
    <w:rsid w:val="00513B67"/>
    <w:rsid w:val="00513D08"/>
    <w:rsid w:val="00514E86"/>
    <w:rsid w:val="0051697C"/>
    <w:rsid w:val="005208C3"/>
    <w:rsid w:val="005208E8"/>
    <w:rsid w:val="00520F45"/>
    <w:rsid w:val="00521850"/>
    <w:rsid w:val="00522B6E"/>
    <w:rsid w:val="00523C73"/>
    <w:rsid w:val="00523F6E"/>
    <w:rsid w:val="005244E3"/>
    <w:rsid w:val="00524FBA"/>
    <w:rsid w:val="005271A2"/>
    <w:rsid w:val="0053058B"/>
    <w:rsid w:val="00530853"/>
    <w:rsid w:val="0053142A"/>
    <w:rsid w:val="00531923"/>
    <w:rsid w:val="00531B11"/>
    <w:rsid w:val="0053273A"/>
    <w:rsid w:val="00532F20"/>
    <w:rsid w:val="00533676"/>
    <w:rsid w:val="00534B2E"/>
    <w:rsid w:val="00535194"/>
    <w:rsid w:val="005355DC"/>
    <w:rsid w:val="0053566A"/>
    <w:rsid w:val="005356D1"/>
    <w:rsid w:val="0053681E"/>
    <w:rsid w:val="00537262"/>
    <w:rsid w:val="00537940"/>
    <w:rsid w:val="0054079D"/>
    <w:rsid w:val="00540C8E"/>
    <w:rsid w:val="005410A4"/>
    <w:rsid w:val="00541196"/>
    <w:rsid w:val="00543666"/>
    <w:rsid w:val="00543CCA"/>
    <w:rsid w:val="00544220"/>
    <w:rsid w:val="005446CC"/>
    <w:rsid w:val="0054523E"/>
    <w:rsid w:val="005455EE"/>
    <w:rsid w:val="00545A91"/>
    <w:rsid w:val="00545EBC"/>
    <w:rsid w:val="00546648"/>
    <w:rsid w:val="00546C6C"/>
    <w:rsid w:val="005473A8"/>
    <w:rsid w:val="00550300"/>
    <w:rsid w:val="0055186B"/>
    <w:rsid w:val="005524DB"/>
    <w:rsid w:val="00554156"/>
    <w:rsid w:val="005548B6"/>
    <w:rsid w:val="00554BFC"/>
    <w:rsid w:val="00554D7E"/>
    <w:rsid w:val="005561F3"/>
    <w:rsid w:val="00557971"/>
    <w:rsid w:val="00557E38"/>
    <w:rsid w:val="005611A9"/>
    <w:rsid w:val="005617E5"/>
    <w:rsid w:val="005633E7"/>
    <w:rsid w:val="00564041"/>
    <w:rsid w:val="00564912"/>
    <w:rsid w:val="00565F2B"/>
    <w:rsid w:val="005661B9"/>
    <w:rsid w:val="00566347"/>
    <w:rsid w:val="00566869"/>
    <w:rsid w:val="00567864"/>
    <w:rsid w:val="00570502"/>
    <w:rsid w:val="0057283D"/>
    <w:rsid w:val="0057339B"/>
    <w:rsid w:val="005736FE"/>
    <w:rsid w:val="005738E2"/>
    <w:rsid w:val="00573905"/>
    <w:rsid w:val="00573BAB"/>
    <w:rsid w:val="005743AE"/>
    <w:rsid w:val="00574D52"/>
    <w:rsid w:val="00575483"/>
    <w:rsid w:val="0057732E"/>
    <w:rsid w:val="00577ABF"/>
    <w:rsid w:val="00577DB4"/>
    <w:rsid w:val="00583314"/>
    <w:rsid w:val="00583497"/>
    <w:rsid w:val="005836C6"/>
    <w:rsid w:val="005842CA"/>
    <w:rsid w:val="005846CC"/>
    <w:rsid w:val="0058487E"/>
    <w:rsid w:val="005860CE"/>
    <w:rsid w:val="00586930"/>
    <w:rsid w:val="00590584"/>
    <w:rsid w:val="00590D6F"/>
    <w:rsid w:val="00591B7F"/>
    <w:rsid w:val="00592CF2"/>
    <w:rsid w:val="00593881"/>
    <w:rsid w:val="0059484B"/>
    <w:rsid w:val="005951DA"/>
    <w:rsid w:val="005954C4"/>
    <w:rsid w:val="00595501"/>
    <w:rsid w:val="005955D0"/>
    <w:rsid w:val="00595E99"/>
    <w:rsid w:val="0059607B"/>
    <w:rsid w:val="00597070"/>
    <w:rsid w:val="005971E8"/>
    <w:rsid w:val="005972DE"/>
    <w:rsid w:val="005974CF"/>
    <w:rsid w:val="005A03D2"/>
    <w:rsid w:val="005A1025"/>
    <w:rsid w:val="005A2640"/>
    <w:rsid w:val="005A2697"/>
    <w:rsid w:val="005A2C17"/>
    <w:rsid w:val="005A386D"/>
    <w:rsid w:val="005A38B2"/>
    <w:rsid w:val="005A4BAB"/>
    <w:rsid w:val="005A5E58"/>
    <w:rsid w:val="005A5FA2"/>
    <w:rsid w:val="005A684D"/>
    <w:rsid w:val="005A7732"/>
    <w:rsid w:val="005B0598"/>
    <w:rsid w:val="005B124C"/>
    <w:rsid w:val="005B215D"/>
    <w:rsid w:val="005B34D3"/>
    <w:rsid w:val="005B3CC4"/>
    <w:rsid w:val="005B49A9"/>
    <w:rsid w:val="005B4AF3"/>
    <w:rsid w:val="005B4B6B"/>
    <w:rsid w:val="005B51C5"/>
    <w:rsid w:val="005B539C"/>
    <w:rsid w:val="005B5689"/>
    <w:rsid w:val="005B6388"/>
    <w:rsid w:val="005B68EE"/>
    <w:rsid w:val="005B6DC6"/>
    <w:rsid w:val="005B7295"/>
    <w:rsid w:val="005B72F5"/>
    <w:rsid w:val="005C0646"/>
    <w:rsid w:val="005C1BCB"/>
    <w:rsid w:val="005C20C8"/>
    <w:rsid w:val="005C23FF"/>
    <w:rsid w:val="005C24E2"/>
    <w:rsid w:val="005C3386"/>
    <w:rsid w:val="005C4685"/>
    <w:rsid w:val="005C56D7"/>
    <w:rsid w:val="005C5DB6"/>
    <w:rsid w:val="005C5ED9"/>
    <w:rsid w:val="005C6082"/>
    <w:rsid w:val="005C67E6"/>
    <w:rsid w:val="005C68B5"/>
    <w:rsid w:val="005C7625"/>
    <w:rsid w:val="005D0147"/>
    <w:rsid w:val="005D0A0A"/>
    <w:rsid w:val="005D14A5"/>
    <w:rsid w:val="005D1E2D"/>
    <w:rsid w:val="005D2603"/>
    <w:rsid w:val="005D3820"/>
    <w:rsid w:val="005D412E"/>
    <w:rsid w:val="005D521B"/>
    <w:rsid w:val="005D57AF"/>
    <w:rsid w:val="005D5864"/>
    <w:rsid w:val="005D5D80"/>
    <w:rsid w:val="005D61DC"/>
    <w:rsid w:val="005D6C25"/>
    <w:rsid w:val="005D7286"/>
    <w:rsid w:val="005D7C05"/>
    <w:rsid w:val="005D7F12"/>
    <w:rsid w:val="005E1479"/>
    <w:rsid w:val="005E1DD8"/>
    <w:rsid w:val="005E224A"/>
    <w:rsid w:val="005E2A26"/>
    <w:rsid w:val="005E3BD5"/>
    <w:rsid w:val="005E3CEF"/>
    <w:rsid w:val="005E51FA"/>
    <w:rsid w:val="005E5817"/>
    <w:rsid w:val="005E5959"/>
    <w:rsid w:val="005E5A16"/>
    <w:rsid w:val="005E6750"/>
    <w:rsid w:val="005E68ED"/>
    <w:rsid w:val="005E72A8"/>
    <w:rsid w:val="005E744A"/>
    <w:rsid w:val="005F2810"/>
    <w:rsid w:val="005F2F8D"/>
    <w:rsid w:val="005F3164"/>
    <w:rsid w:val="005F3398"/>
    <w:rsid w:val="005F446E"/>
    <w:rsid w:val="005F6757"/>
    <w:rsid w:val="005F712C"/>
    <w:rsid w:val="005F723E"/>
    <w:rsid w:val="006003D7"/>
    <w:rsid w:val="00600B2B"/>
    <w:rsid w:val="00600FE7"/>
    <w:rsid w:val="006015CF"/>
    <w:rsid w:val="006016DF"/>
    <w:rsid w:val="006028F5"/>
    <w:rsid w:val="00602D30"/>
    <w:rsid w:val="0060479E"/>
    <w:rsid w:val="00604B0C"/>
    <w:rsid w:val="0060540E"/>
    <w:rsid w:val="0060583F"/>
    <w:rsid w:val="00605965"/>
    <w:rsid w:val="00605AA6"/>
    <w:rsid w:val="00605B48"/>
    <w:rsid w:val="0060645E"/>
    <w:rsid w:val="006078FC"/>
    <w:rsid w:val="00607D80"/>
    <w:rsid w:val="00610B6D"/>
    <w:rsid w:val="00611305"/>
    <w:rsid w:val="00611BDE"/>
    <w:rsid w:val="0061224C"/>
    <w:rsid w:val="0061255D"/>
    <w:rsid w:val="0061306E"/>
    <w:rsid w:val="00613D18"/>
    <w:rsid w:val="00614295"/>
    <w:rsid w:val="006164D6"/>
    <w:rsid w:val="006169D9"/>
    <w:rsid w:val="006172BD"/>
    <w:rsid w:val="00620A96"/>
    <w:rsid w:val="0062211B"/>
    <w:rsid w:val="00623C17"/>
    <w:rsid w:val="00624058"/>
    <w:rsid w:val="00624756"/>
    <w:rsid w:val="00625161"/>
    <w:rsid w:val="00625337"/>
    <w:rsid w:val="00625CAB"/>
    <w:rsid w:val="00625EA6"/>
    <w:rsid w:val="00627C86"/>
    <w:rsid w:val="00630D58"/>
    <w:rsid w:val="00630F47"/>
    <w:rsid w:val="00631330"/>
    <w:rsid w:val="006316CC"/>
    <w:rsid w:val="00631F3B"/>
    <w:rsid w:val="0063362B"/>
    <w:rsid w:val="0063459C"/>
    <w:rsid w:val="006345A9"/>
    <w:rsid w:val="00634668"/>
    <w:rsid w:val="00634F47"/>
    <w:rsid w:val="00635553"/>
    <w:rsid w:val="00637271"/>
    <w:rsid w:val="0063776D"/>
    <w:rsid w:val="0063798E"/>
    <w:rsid w:val="00637B44"/>
    <w:rsid w:val="00640353"/>
    <w:rsid w:val="006404E2"/>
    <w:rsid w:val="00640BB7"/>
    <w:rsid w:val="00641679"/>
    <w:rsid w:val="00641A45"/>
    <w:rsid w:val="00641DF8"/>
    <w:rsid w:val="00642A57"/>
    <w:rsid w:val="006440C2"/>
    <w:rsid w:val="00644681"/>
    <w:rsid w:val="00644EF9"/>
    <w:rsid w:val="0064558A"/>
    <w:rsid w:val="006460F2"/>
    <w:rsid w:val="00646237"/>
    <w:rsid w:val="00646D69"/>
    <w:rsid w:val="00647AF5"/>
    <w:rsid w:val="00647E4E"/>
    <w:rsid w:val="006504B8"/>
    <w:rsid w:val="00651E87"/>
    <w:rsid w:val="00653447"/>
    <w:rsid w:val="00653C5D"/>
    <w:rsid w:val="00654532"/>
    <w:rsid w:val="006565F0"/>
    <w:rsid w:val="00657A85"/>
    <w:rsid w:val="006613E7"/>
    <w:rsid w:val="00661790"/>
    <w:rsid w:val="00663644"/>
    <w:rsid w:val="00665EB3"/>
    <w:rsid w:val="00666E46"/>
    <w:rsid w:val="00666F3D"/>
    <w:rsid w:val="00667019"/>
    <w:rsid w:val="006671D4"/>
    <w:rsid w:val="00667254"/>
    <w:rsid w:val="00667435"/>
    <w:rsid w:val="0066751E"/>
    <w:rsid w:val="006704E4"/>
    <w:rsid w:val="00674A21"/>
    <w:rsid w:val="00675B82"/>
    <w:rsid w:val="00675D24"/>
    <w:rsid w:val="00675FA2"/>
    <w:rsid w:val="006764CF"/>
    <w:rsid w:val="00676596"/>
    <w:rsid w:val="00677CD7"/>
    <w:rsid w:val="00680221"/>
    <w:rsid w:val="006802A9"/>
    <w:rsid w:val="00680610"/>
    <w:rsid w:val="0068079F"/>
    <w:rsid w:val="00680A24"/>
    <w:rsid w:val="00681299"/>
    <w:rsid w:val="006815C9"/>
    <w:rsid w:val="00681D19"/>
    <w:rsid w:val="00681D25"/>
    <w:rsid w:val="00682047"/>
    <w:rsid w:val="00682383"/>
    <w:rsid w:val="0068326F"/>
    <w:rsid w:val="00683FAA"/>
    <w:rsid w:val="00684C6B"/>
    <w:rsid w:val="00685200"/>
    <w:rsid w:val="00690F76"/>
    <w:rsid w:val="00690FF4"/>
    <w:rsid w:val="006911D1"/>
    <w:rsid w:val="00692C9B"/>
    <w:rsid w:val="00693864"/>
    <w:rsid w:val="00694E83"/>
    <w:rsid w:val="006A081E"/>
    <w:rsid w:val="006A0BCE"/>
    <w:rsid w:val="006A15A0"/>
    <w:rsid w:val="006A18CD"/>
    <w:rsid w:val="006A1B40"/>
    <w:rsid w:val="006A2629"/>
    <w:rsid w:val="006A2765"/>
    <w:rsid w:val="006A2921"/>
    <w:rsid w:val="006A2F03"/>
    <w:rsid w:val="006A4400"/>
    <w:rsid w:val="006A4C59"/>
    <w:rsid w:val="006A56D2"/>
    <w:rsid w:val="006A5E3D"/>
    <w:rsid w:val="006A6C26"/>
    <w:rsid w:val="006B0017"/>
    <w:rsid w:val="006B0831"/>
    <w:rsid w:val="006B23F5"/>
    <w:rsid w:val="006B2911"/>
    <w:rsid w:val="006B3166"/>
    <w:rsid w:val="006B349E"/>
    <w:rsid w:val="006B527E"/>
    <w:rsid w:val="006B5596"/>
    <w:rsid w:val="006B72D1"/>
    <w:rsid w:val="006B7789"/>
    <w:rsid w:val="006C0419"/>
    <w:rsid w:val="006C0AFA"/>
    <w:rsid w:val="006C24C7"/>
    <w:rsid w:val="006C296B"/>
    <w:rsid w:val="006C2A99"/>
    <w:rsid w:val="006C2A9D"/>
    <w:rsid w:val="006C2C45"/>
    <w:rsid w:val="006C3966"/>
    <w:rsid w:val="006C3F71"/>
    <w:rsid w:val="006C43DC"/>
    <w:rsid w:val="006C5349"/>
    <w:rsid w:val="006C53A4"/>
    <w:rsid w:val="006C5691"/>
    <w:rsid w:val="006C595A"/>
    <w:rsid w:val="006C6500"/>
    <w:rsid w:val="006C65D6"/>
    <w:rsid w:val="006C6FAB"/>
    <w:rsid w:val="006C7931"/>
    <w:rsid w:val="006D0098"/>
    <w:rsid w:val="006D2454"/>
    <w:rsid w:val="006D273A"/>
    <w:rsid w:val="006D3188"/>
    <w:rsid w:val="006D3544"/>
    <w:rsid w:val="006D3F93"/>
    <w:rsid w:val="006D4415"/>
    <w:rsid w:val="006D5895"/>
    <w:rsid w:val="006D58E0"/>
    <w:rsid w:val="006D5C8B"/>
    <w:rsid w:val="006D7950"/>
    <w:rsid w:val="006E093E"/>
    <w:rsid w:val="006E0B30"/>
    <w:rsid w:val="006E1BA0"/>
    <w:rsid w:val="006E442F"/>
    <w:rsid w:val="006E5AB3"/>
    <w:rsid w:val="006E6431"/>
    <w:rsid w:val="006E64B4"/>
    <w:rsid w:val="006E6AEC"/>
    <w:rsid w:val="006E735D"/>
    <w:rsid w:val="006E7C52"/>
    <w:rsid w:val="006E7FC3"/>
    <w:rsid w:val="006F0E52"/>
    <w:rsid w:val="006F2157"/>
    <w:rsid w:val="006F2572"/>
    <w:rsid w:val="006F25E8"/>
    <w:rsid w:val="006F3283"/>
    <w:rsid w:val="006F35E4"/>
    <w:rsid w:val="006F3E14"/>
    <w:rsid w:val="006F46EA"/>
    <w:rsid w:val="006F4ACE"/>
    <w:rsid w:val="006F5CCE"/>
    <w:rsid w:val="006F6B17"/>
    <w:rsid w:val="006F6C3A"/>
    <w:rsid w:val="007002DC"/>
    <w:rsid w:val="007018F9"/>
    <w:rsid w:val="00701A07"/>
    <w:rsid w:val="007020F8"/>
    <w:rsid w:val="00703326"/>
    <w:rsid w:val="007039F9"/>
    <w:rsid w:val="007051C4"/>
    <w:rsid w:val="007064CB"/>
    <w:rsid w:val="00706D6F"/>
    <w:rsid w:val="00707511"/>
    <w:rsid w:val="007075E8"/>
    <w:rsid w:val="007075EC"/>
    <w:rsid w:val="00707D1E"/>
    <w:rsid w:val="00707F18"/>
    <w:rsid w:val="0071099C"/>
    <w:rsid w:val="0071103F"/>
    <w:rsid w:val="007116FE"/>
    <w:rsid w:val="00711B3C"/>
    <w:rsid w:val="00712137"/>
    <w:rsid w:val="0071267A"/>
    <w:rsid w:val="00712CA2"/>
    <w:rsid w:val="00714A93"/>
    <w:rsid w:val="007152CC"/>
    <w:rsid w:val="00715B03"/>
    <w:rsid w:val="00715C41"/>
    <w:rsid w:val="00716004"/>
    <w:rsid w:val="007174E1"/>
    <w:rsid w:val="007179FF"/>
    <w:rsid w:val="007201E3"/>
    <w:rsid w:val="0072088D"/>
    <w:rsid w:val="00720EA0"/>
    <w:rsid w:val="00721395"/>
    <w:rsid w:val="00721673"/>
    <w:rsid w:val="00721BB5"/>
    <w:rsid w:val="007242AB"/>
    <w:rsid w:val="00724324"/>
    <w:rsid w:val="007243ED"/>
    <w:rsid w:val="00724772"/>
    <w:rsid w:val="00724F56"/>
    <w:rsid w:val="007252C3"/>
    <w:rsid w:val="00726CA9"/>
    <w:rsid w:val="00727C21"/>
    <w:rsid w:val="0073009C"/>
    <w:rsid w:val="00730337"/>
    <w:rsid w:val="00730654"/>
    <w:rsid w:val="00730AB7"/>
    <w:rsid w:val="00730E05"/>
    <w:rsid w:val="00730F60"/>
    <w:rsid w:val="00731DA5"/>
    <w:rsid w:val="00732550"/>
    <w:rsid w:val="00732736"/>
    <w:rsid w:val="00732A64"/>
    <w:rsid w:val="00733136"/>
    <w:rsid w:val="00733DE1"/>
    <w:rsid w:val="00734185"/>
    <w:rsid w:val="007344AA"/>
    <w:rsid w:val="007349CC"/>
    <w:rsid w:val="00734FAA"/>
    <w:rsid w:val="00735DE6"/>
    <w:rsid w:val="007363FF"/>
    <w:rsid w:val="00736C85"/>
    <w:rsid w:val="0073770B"/>
    <w:rsid w:val="0074056A"/>
    <w:rsid w:val="00740803"/>
    <w:rsid w:val="00740CB5"/>
    <w:rsid w:val="00741762"/>
    <w:rsid w:val="00741807"/>
    <w:rsid w:val="007418A5"/>
    <w:rsid w:val="00741B56"/>
    <w:rsid w:val="00742EB3"/>
    <w:rsid w:val="0074309E"/>
    <w:rsid w:val="0074335D"/>
    <w:rsid w:val="007448CD"/>
    <w:rsid w:val="0074527B"/>
    <w:rsid w:val="00745BB0"/>
    <w:rsid w:val="0074627C"/>
    <w:rsid w:val="007468FB"/>
    <w:rsid w:val="007513AE"/>
    <w:rsid w:val="00752ABE"/>
    <w:rsid w:val="00752FD2"/>
    <w:rsid w:val="007537A7"/>
    <w:rsid w:val="00753EBC"/>
    <w:rsid w:val="007547A2"/>
    <w:rsid w:val="00754D73"/>
    <w:rsid w:val="00756EB0"/>
    <w:rsid w:val="00757352"/>
    <w:rsid w:val="007579D7"/>
    <w:rsid w:val="00760E0F"/>
    <w:rsid w:val="0076218C"/>
    <w:rsid w:val="00764326"/>
    <w:rsid w:val="0076449F"/>
    <w:rsid w:val="007649D7"/>
    <w:rsid w:val="00764AEA"/>
    <w:rsid w:val="00764FA7"/>
    <w:rsid w:val="00765217"/>
    <w:rsid w:val="00767E90"/>
    <w:rsid w:val="00770549"/>
    <w:rsid w:val="007707BB"/>
    <w:rsid w:val="00770ABA"/>
    <w:rsid w:val="00772732"/>
    <w:rsid w:val="00772899"/>
    <w:rsid w:val="007740CB"/>
    <w:rsid w:val="007748F4"/>
    <w:rsid w:val="00776605"/>
    <w:rsid w:val="00776707"/>
    <w:rsid w:val="0077756F"/>
    <w:rsid w:val="0077759B"/>
    <w:rsid w:val="00777CAB"/>
    <w:rsid w:val="007825C6"/>
    <w:rsid w:val="0078261C"/>
    <w:rsid w:val="007826A5"/>
    <w:rsid w:val="007827A4"/>
    <w:rsid w:val="00782892"/>
    <w:rsid w:val="0078295B"/>
    <w:rsid w:val="00782C13"/>
    <w:rsid w:val="00782D6C"/>
    <w:rsid w:val="00784A43"/>
    <w:rsid w:val="00784B0D"/>
    <w:rsid w:val="00785066"/>
    <w:rsid w:val="00787365"/>
    <w:rsid w:val="00787E31"/>
    <w:rsid w:val="00791EF8"/>
    <w:rsid w:val="007921BB"/>
    <w:rsid w:val="00792818"/>
    <w:rsid w:val="00792A3A"/>
    <w:rsid w:val="00792F64"/>
    <w:rsid w:val="00793F24"/>
    <w:rsid w:val="0079463B"/>
    <w:rsid w:val="00794EF0"/>
    <w:rsid w:val="0079544F"/>
    <w:rsid w:val="0079783C"/>
    <w:rsid w:val="00797A02"/>
    <w:rsid w:val="00797DBC"/>
    <w:rsid w:val="007A0FCD"/>
    <w:rsid w:val="007A1F60"/>
    <w:rsid w:val="007A2B35"/>
    <w:rsid w:val="007A2FCD"/>
    <w:rsid w:val="007A3050"/>
    <w:rsid w:val="007A3474"/>
    <w:rsid w:val="007A34B9"/>
    <w:rsid w:val="007A360D"/>
    <w:rsid w:val="007A3E05"/>
    <w:rsid w:val="007A4861"/>
    <w:rsid w:val="007A542F"/>
    <w:rsid w:val="007A570C"/>
    <w:rsid w:val="007A6220"/>
    <w:rsid w:val="007A7D7E"/>
    <w:rsid w:val="007A7DAA"/>
    <w:rsid w:val="007A7F8B"/>
    <w:rsid w:val="007B02CB"/>
    <w:rsid w:val="007B1FF9"/>
    <w:rsid w:val="007B2BC4"/>
    <w:rsid w:val="007B3204"/>
    <w:rsid w:val="007B3241"/>
    <w:rsid w:val="007B3763"/>
    <w:rsid w:val="007B3B76"/>
    <w:rsid w:val="007B4C16"/>
    <w:rsid w:val="007B5061"/>
    <w:rsid w:val="007B51A4"/>
    <w:rsid w:val="007B5701"/>
    <w:rsid w:val="007B5D42"/>
    <w:rsid w:val="007B5E15"/>
    <w:rsid w:val="007B6CEC"/>
    <w:rsid w:val="007B6CFE"/>
    <w:rsid w:val="007B771B"/>
    <w:rsid w:val="007B7984"/>
    <w:rsid w:val="007B7B17"/>
    <w:rsid w:val="007C00F2"/>
    <w:rsid w:val="007C0C9F"/>
    <w:rsid w:val="007C1ABE"/>
    <w:rsid w:val="007C2081"/>
    <w:rsid w:val="007C290C"/>
    <w:rsid w:val="007C335A"/>
    <w:rsid w:val="007C404E"/>
    <w:rsid w:val="007C41CE"/>
    <w:rsid w:val="007C5197"/>
    <w:rsid w:val="007C524F"/>
    <w:rsid w:val="007C52B3"/>
    <w:rsid w:val="007C5D8E"/>
    <w:rsid w:val="007C6966"/>
    <w:rsid w:val="007D0270"/>
    <w:rsid w:val="007D0F4F"/>
    <w:rsid w:val="007D172D"/>
    <w:rsid w:val="007D1957"/>
    <w:rsid w:val="007D2A04"/>
    <w:rsid w:val="007D3CA6"/>
    <w:rsid w:val="007D3DA4"/>
    <w:rsid w:val="007D3E01"/>
    <w:rsid w:val="007D4D3B"/>
    <w:rsid w:val="007D50C3"/>
    <w:rsid w:val="007D6236"/>
    <w:rsid w:val="007D6E34"/>
    <w:rsid w:val="007D752D"/>
    <w:rsid w:val="007D7A09"/>
    <w:rsid w:val="007E0EB4"/>
    <w:rsid w:val="007E19E3"/>
    <w:rsid w:val="007E2BF7"/>
    <w:rsid w:val="007E45A7"/>
    <w:rsid w:val="007E4FD9"/>
    <w:rsid w:val="007E613C"/>
    <w:rsid w:val="007E7BCF"/>
    <w:rsid w:val="007E7CE1"/>
    <w:rsid w:val="007F200E"/>
    <w:rsid w:val="007F2134"/>
    <w:rsid w:val="007F5286"/>
    <w:rsid w:val="007F5451"/>
    <w:rsid w:val="007F57B5"/>
    <w:rsid w:val="007F5CB3"/>
    <w:rsid w:val="007F7DA7"/>
    <w:rsid w:val="00800082"/>
    <w:rsid w:val="008001B4"/>
    <w:rsid w:val="0080043F"/>
    <w:rsid w:val="0080187D"/>
    <w:rsid w:val="00801AAC"/>
    <w:rsid w:val="00801C31"/>
    <w:rsid w:val="0080285E"/>
    <w:rsid w:val="00802D83"/>
    <w:rsid w:val="00802FBE"/>
    <w:rsid w:val="0080585D"/>
    <w:rsid w:val="0080614A"/>
    <w:rsid w:val="008061AA"/>
    <w:rsid w:val="00806936"/>
    <w:rsid w:val="00806974"/>
    <w:rsid w:val="0080777A"/>
    <w:rsid w:val="00810D98"/>
    <w:rsid w:val="00811038"/>
    <w:rsid w:val="00812911"/>
    <w:rsid w:val="00812A09"/>
    <w:rsid w:val="00813633"/>
    <w:rsid w:val="008142B6"/>
    <w:rsid w:val="008146DA"/>
    <w:rsid w:val="0081495C"/>
    <w:rsid w:val="00815872"/>
    <w:rsid w:val="0081675D"/>
    <w:rsid w:val="00816FA5"/>
    <w:rsid w:val="00817437"/>
    <w:rsid w:val="008175DD"/>
    <w:rsid w:val="00821343"/>
    <w:rsid w:val="00821848"/>
    <w:rsid w:val="008237FF"/>
    <w:rsid w:val="00823B22"/>
    <w:rsid w:val="00823C1A"/>
    <w:rsid w:val="0082406B"/>
    <w:rsid w:val="00825212"/>
    <w:rsid w:val="008256BC"/>
    <w:rsid w:val="0082648E"/>
    <w:rsid w:val="00826D70"/>
    <w:rsid w:val="00831120"/>
    <w:rsid w:val="008312F3"/>
    <w:rsid w:val="0083139B"/>
    <w:rsid w:val="0083236A"/>
    <w:rsid w:val="008328CF"/>
    <w:rsid w:val="00833122"/>
    <w:rsid w:val="008336A1"/>
    <w:rsid w:val="0083446A"/>
    <w:rsid w:val="0083691A"/>
    <w:rsid w:val="00837F91"/>
    <w:rsid w:val="0084123B"/>
    <w:rsid w:val="00841D36"/>
    <w:rsid w:val="00842A8D"/>
    <w:rsid w:val="00843160"/>
    <w:rsid w:val="008448F0"/>
    <w:rsid w:val="00844C79"/>
    <w:rsid w:val="00844CC4"/>
    <w:rsid w:val="00845260"/>
    <w:rsid w:val="008457D1"/>
    <w:rsid w:val="00846311"/>
    <w:rsid w:val="00846CC6"/>
    <w:rsid w:val="0084717E"/>
    <w:rsid w:val="008503F3"/>
    <w:rsid w:val="00851403"/>
    <w:rsid w:val="008516D4"/>
    <w:rsid w:val="008518BC"/>
    <w:rsid w:val="00851929"/>
    <w:rsid w:val="00852490"/>
    <w:rsid w:val="00853324"/>
    <w:rsid w:val="00853FB3"/>
    <w:rsid w:val="00855727"/>
    <w:rsid w:val="00857577"/>
    <w:rsid w:val="00860C4B"/>
    <w:rsid w:val="008619DF"/>
    <w:rsid w:val="00861D10"/>
    <w:rsid w:val="00862CF8"/>
    <w:rsid w:val="00862E65"/>
    <w:rsid w:val="0086308D"/>
    <w:rsid w:val="00863FA0"/>
    <w:rsid w:val="00864829"/>
    <w:rsid w:val="00865878"/>
    <w:rsid w:val="008701C2"/>
    <w:rsid w:val="00871104"/>
    <w:rsid w:val="00872B62"/>
    <w:rsid w:val="00872EBD"/>
    <w:rsid w:val="00872F1A"/>
    <w:rsid w:val="00872FD5"/>
    <w:rsid w:val="008738CB"/>
    <w:rsid w:val="008740AE"/>
    <w:rsid w:val="008742F5"/>
    <w:rsid w:val="0087447C"/>
    <w:rsid w:val="00874666"/>
    <w:rsid w:val="008749BB"/>
    <w:rsid w:val="00875ACC"/>
    <w:rsid w:val="00875FBB"/>
    <w:rsid w:val="00877206"/>
    <w:rsid w:val="00881031"/>
    <w:rsid w:val="008823EC"/>
    <w:rsid w:val="00882681"/>
    <w:rsid w:val="00883022"/>
    <w:rsid w:val="00883BBF"/>
    <w:rsid w:val="0088490D"/>
    <w:rsid w:val="00884E4B"/>
    <w:rsid w:val="0088504B"/>
    <w:rsid w:val="00885A80"/>
    <w:rsid w:val="00885EB7"/>
    <w:rsid w:val="00886422"/>
    <w:rsid w:val="008864CB"/>
    <w:rsid w:val="00887A5E"/>
    <w:rsid w:val="00887F80"/>
    <w:rsid w:val="0089132A"/>
    <w:rsid w:val="00892948"/>
    <w:rsid w:val="00893567"/>
    <w:rsid w:val="0089387B"/>
    <w:rsid w:val="0089393A"/>
    <w:rsid w:val="00894371"/>
    <w:rsid w:val="008947CA"/>
    <w:rsid w:val="00894AF6"/>
    <w:rsid w:val="00895658"/>
    <w:rsid w:val="00895F02"/>
    <w:rsid w:val="0089718C"/>
    <w:rsid w:val="00897D13"/>
    <w:rsid w:val="00897FD8"/>
    <w:rsid w:val="008A0058"/>
    <w:rsid w:val="008A03FE"/>
    <w:rsid w:val="008A05E6"/>
    <w:rsid w:val="008A0A6D"/>
    <w:rsid w:val="008A10C2"/>
    <w:rsid w:val="008A1362"/>
    <w:rsid w:val="008A4386"/>
    <w:rsid w:val="008A48B9"/>
    <w:rsid w:val="008A528F"/>
    <w:rsid w:val="008A5697"/>
    <w:rsid w:val="008A5A6A"/>
    <w:rsid w:val="008A6290"/>
    <w:rsid w:val="008A6921"/>
    <w:rsid w:val="008A6995"/>
    <w:rsid w:val="008A7560"/>
    <w:rsid w:val="008A77FE"/>
    <w:rsid w:val="008A7B99"/>
    <w:rsid w:val="008B0FA3"/>
    <w:rsid w:val="008B2FA7"/>
    <w:rsid w:val="008B32C0"/>
    <w:rsid w:val="008B3924"/>
    <w:rsid w:val="008B39A0"/>
    <w:rsid w:val="008B3A77"/>
    <w:rsid w:val="008B3D8A"/>
    <w:rsid w:val="008B46D6"/>
    <w:rsid w:val="008B486E"/>
    <w:rsid w:val="008B5760"/>
    <w:rsid w:val="008B581B"/>
    <w:rsid w:val="008B6B87"/>
    <w:rsid w:val="008B6E10"/>
    <w:rsid w:val="008B70BD"/>
    <w:rsid w:val="008B7101"/>
    <w:rsid w:val="008B73F2"/>
    <w:rsid w:val="008B78E9"/>
    <w:rsid w:val="008B7929"/>
    <w:rsid w:val="008C043C"/>
    <w:rsid w:val="008C0AF5"/>
    <w:rsid w:val="008C0E5F"/>
    <w:rsid w:val="008C13DB"/>
    <w:rsid w:val="008C1F74"/>
    <w:rsid w:val="008C24B0"/>
    <w:rsid w:val="008C2A32"/>
    <w:rsid w:val="008C3965"/>
    <w:rsid w:val="008C3F77"/>
    <w:rsid w:val="008C4EE9"/>
    <w:rsid w:val="008C53D8"/>
    <w:rsid w:val="008C5B07"/>
    <w:rsid w:val="008C692A"/>
    <w:rsid w:val="008C69BE"/>
    <w:rsid w:val="008C790C"/>
    <w:rsid w:val="008D0AF2"/>
    <w:rsid w:val="008D1753"/>
    <w:rsid w:val="008D1827"/>
    <w:rsid w:val="008D1E1B"/>
    <w:rsid w:val="008D22E6"/>
    <w:rsid w:val="008D2933"/>
    <w:rsid w:val="008D2DE7"/>
    <w:rsid w:val="008D2EE9"/>
    <w:rsid w:val="008D372A"/>
    <w:rsid w:val="008D41D7"/>
    <w:rsid w:val="008D45A9"/>
    <w:rsid w:val="008D4F6E"/>
    <w:rsid w:val="008D54F4"/>
    <w:rsid w:val="008D64B2"/>
    <w:rsid w:val="008D66BE"/>
    <w:rsid w:val="008D6ED1"/>
    <w:rsid w:val="008D71C2"/>
    <w:rsid w:val="008D7428"/>
    <w:rsid w:val="008D743C"/>
    <w:rsid w:val="008D7497"/>
    <w:rsid w:val="008D78A2"/>
    <w:rsid w:val="008E2595"/>
    <w:rsid w:val="008E25DA"/>
    <w:rsid w:val="008E33A7"/>
    <w:rsid w:val="008E371E"/>
    <w:rsid w:val="008E3A83"/>
    <w:rsid w:val="008E427D"/>
    <w:rsid w:val="008E497C"/>
    <w:rsid w:val="008E51E0"/>
    <w:rsid w:val="008E5623"/>
    <w:rsid w:val="008F1CC6"/>
    <w:rsid w:val="008F2C24"/>
    <w:rsid w:val="008F309F"/>
    <w:rsid w:val="008F3E94"/>
    <w:rsid w:val="008F5F8A"/>
    <w:rsid w:val="008F6273"/>
    <w:rsid w:val="008F6C8F"/>
    <w:rsid w:val="008F6CA6"/>
    <w:rsid w:val="008F76D9"/>
    <w:rsid w:val="00900D66"/>
    <w:rsid w:val="0090158C"/>
    <w:rsid w:val="0090173C"/>
    <w:rsid w:val="0090213C"/>
    <w:rsid w:val="0090241A"/>
    <w:rsid w:val="00903052"/>
    <w:rsid w:val="009034EC"/>
    <w:rsid w:val="00903BA5"/>
    <w:rsid w:val="009044BD"/>
    <w:rsid w:val="00905892"/>
    <w:rsid w:val="00906A58"/>
    <w:rsid w:val="00907A23"/>
    <w:rsid w:val="00907CE1"/>
    <w:rsid w:val="00912589"/>
    <w:rsid w:val="009133E9"/>
    <w:rsid w:val="00914766"/>
    <w:rsid w:val="00915047"/>
    <w:rsid w:val="00915C1F"/>
    <w:rsid w:val="00915F22"/>
    <w:rsid w:val="00916CA7"/>
    <w:rsid w:val="0091707A"/>
    <w:rsid w:val="00917781"/>
    <w:rsid w:val="00920108"/>
    <w:rsid w:val="00920AB7"/>
    <w:rsid w:val="009227C4"/>
    <w:rsid w:val="00922E9B"/>
    <w:rsid w:val="00923BC2"/>
    <w:rsid w:val="0092466E"/>
    <w:rsid w:val="00925B15"/>
    <w:rsid w:val="0092615C"/>
    <w:rsid w:val="009262F8"/>
    <w:rsid w:val="00926EF2"/>
    <w:rsid w:val="009303C6"/>
    <w:rsid w:val="00931018"/>
    <w:rsid w:val="00931F44"/>
    <w:rsid w:val="009320C9"/>
    <w:rsid w:val="009333B7"/>
    <w:rsid w:val="0093352F"/>
    <w:rsid w:val="009345F9"/>
    <w:rsid w:val="0093543F"/>
    <w:rsid w:val="00935F28"/>
    <w:rsid w:val="00936BC4"/>
    <w:rsid w:val="0093709F"/>
    <w:rsid w:val="00940DFC"/>
    <w:rsid w:val="00941191"/>
    <w:rsid w:val="00941257"/>
    <w:rsid w:val="00941697"/>
    <w:rsid w:val="00941975"/>
    <w:rsid w:val="00941AC7"/>
    <w:rsid w:val="00941E12"/>
    <w:rsid w:val="009428D5"/>
    <w:rsid w:val="00942A99"/>
    <w:rsid w:val="009431AC"/>
    <w:rsid w:val="00943F2D"/>
    <w:rsid w:val="00945441"/>
    <w:rsid w:val="009457D3"/>
    <w:rsid w:val="0094664F"/>
    <w:rsid w:val="00946C52"/>
    <w:rsid w:val="00947F2C"/>
    <w:rsid w:val="0095129D"/>
    <w:rsid w:val="009514A0"/>
    <w:rsid w:val="00952048"/>
    <w:rsid w:val="009529C3"/>
    <w:rsid w:val="00952D70"/>
    <w:rsid w:val="0095344F"/>
    <w:rsid w:val="00953616"/>
    <w:rsid w:val="009553FB"/>
    <w:rsid w:val="00956165"/>
    <w:rsid w:val="00956A2B"/>
    <w:rsid w:val="00956C3E"/>
    <w:rsid w:val="009570B7"/>
    <w:rsid w:val="00957CD6"/>
    <w:rsid w:val="00957DEC"/>
    <w:rsid w:val="0096141F"/>
    <w:rsid w:val="00963F57"/>
    <w:rsid w:val="0096748D"/>
    <w:rsid w:val="00967F94"/>
    <w:rsid w:val="00970597"/>
    <w:rsid w:val="00970922"/>
    <w:rsid w:val="00970979"/>
    <w:rsid w:val="00970B71"/>
    <w:rsid w:val="00970B78"/>
    <w:rsid w:val="00970C09"/>
    <w:rsid w:val="00970E25"/>
    <w:rsid w:val="00971D31"/>
    <w:rsid w:val="009722E3"/>
    <w:rsid w:val="00974D13"/>
    <w:rsid w:val="009750A5"/>
    <w:rsid w:val="00975950"/>
    <w:rsid w:val="00977EFF"/>
    <w:rsid w:val="009802F8"/>
    <w:rsid w:val="00980734"/>
    <w:rsid w:val="0098104A"/>
    <w:rsid w:val="00981956"/>
    <w:rsid w:val="00981A77"/>
    <w:rsid w:val="00981E7A"/>
    <w:rsid w:val="009825F4"/>
    <w:rsid w:val="00982D99"/>
    <w:rsid w:val="009855E6"/>
    <w:rsid w:val="0098575A"/>
    <w:rsid w:val="009858AC"/>
    <w:rsid w:val="00986FA3"/>
    <w:rsid w:val="009873E5"/>
    <w:rsid w:val="00987AE4"/>
    <w:rsid w:val="0099018F"/>
    <w:rsid w:val="0099086C"/>
    <w:rsid w:val="00990A47"/>
    <w:rsid w:val="00990CC1"/>
    <w:rsid w:val="009913AE"/>
    <w:rsid w:val="00991E10"/>
    <w:rsid w:val="00994E86"/>
    <w:rsid w:val="00996229"/>
    <w:rsid w:val="00997070"/>
    <w:rsid w:val="00997BB4"/>
    <w:rsid w:val="009A0539"/>
    <w:rsid w:val="009A072F"/>
    <w:rsid w:val="009A09F0"/>
    <w:rsid w:val="009A0CA8"/>
    <w:rsid w:val="009A2099"/>
    <w:rsid w:val="009A24A4"/>
    <w:rsid w:val="009A2507"/>
    <w:rsid w:val="009A2C54"/>
    <w:rsid w:val="009A3882"/>
    <w:rsid w:val="009A404A"/>
    <w:rsid w:val="009A450C"/>
    <w:rsid w:val="009A561B"/>
    <w:rsid w:val="009A561F"/>
    <w:rsid w:val="009A5B62"/>
    <w:rsid w:val="009A716E"/>
    <w:rsid w:val="009A767D"/>
    <w:rsid w:val="009A792B"/>
    <w:rsid w:val="009A7AB0"/>
    <w:rsid w:val="009B31FA"/>
    <w:rsid w:val="009B3E1C"/>
    <w:rsid w:val="009B4045"/>
    <w:rsid w:val="009B4331"/>
    <w:rsid w:val="009B501E"/>
    <w:rsid w:val="009B5427"/>
    <w:rsid w:val="009B6BD6"/>
    <w:rsid w:val="009C0F3F"/>
    <w:rsid w:val="009C1203"/>
    <w:rsid w:val="009C1529"/>
    <w:rsid w:val="009C21D2"/>
    <w:rsid w:val="009C2CDE"/>
    <w:rsid w:val="009C3481"/>
    <w:rsid w:val="009C3FE1"/>
    <w:rsid w:val="009C4A7B"/>
    <w:rsid w:val="009C50D5"/>
    <w:rsid w:val="009C5317"/>
    <w:rsid w:val="009C597F"/>
    <w:rsid w:val="009C5B5A"/>
    <w:rsid w:val="009C5D7E"/>
    <w:rsid w:val="009C62D0"/>
    <w:rsid w:val="009C68BA"/>
    <w:rsid w:val="009C6D9B"/>
    <w:rsid w:val="009C761E"/>
    <w:rsid w:val="009C79B1"/>
    <w:rsid w:val="009C7ACA"/>
    <w:rsid w:val="009D17BA"/>
    <w:rsid w:val="009D1BD7"/>
    <w:rsid w:val="009D1DD9"/>
    <w:rsid w:val="009D3C29"/>
    <w:rsid w:val="009D3C84"/>
    <w:rsid w:val="009D3ED6"/>
    <w:rsid w:val="009D401A"/>
    <w:rsid w:val="009D452D"/>
    <w:rsid w:val="009D4E63"/>
    <w:rsid w:val="009D4EA1"/>
    <w:rsid w:val="009D4ED3"/>
    <w:rsid w:val="009D5224"/>
    <w:rsid w:val="009D5F4E"/>
    <w:rsid w:val="009D6448"/>
    <w:rsid w:val="009D733B"/>
    <w:rsid w:val="009D73F2"/>
    <w:rsid w:val="009D74BE"/>
    <w:rsid w:val="009D7D62"/>
    <w:rsid w:val="009E0CB9"/>
    <w:rsid w:val="009E119F"/>
    <w:rsid w:val="009E1358"/>
    <w:rsid w:val="009E14F6"/>
    <w:rsid w:val="009E1C32"/>
    <w:rsid w:val="009E1D4C"/>
    <w:rsid w:val="009E2660"/>
    <w:rsid w:val="009E32EB"/>
    <w:rsid w:val="009E344F"/>
    <w:rsid w:val="009E38DA"/>
    <w:rsid w:val="009E3F50"/>
    <w:rsid w:val="009E5591"/>
    <w:rsid w:val="009E5C42"/>
    <w:rsid w:val="009E6BC5"/>
    <w:rsid w:val="009F01CE"/>
    <w:rsid w:val="009F13E5"/>
    <w:rsid w:val="009F32C2"/>
    <w:rsid w:val="009F4A1D"/>
    <w:rsid w:val="009F4BB4"/>
    <w:rsid w:val="009F547A"/>
    <w:rsid w:val="009F5F1B"/>
    <w:rsid w:val="009F65D5"/>
    <w:rsid w:val="009F6E9C"/>
    <w:rsid w:val="009F7082"/>
    <w:rsid w:val="009F7EC7"/>
    <w:rsid w:val="00A008DC"/>
    <w:rsid w:val="00A01985"/>
    <w:rsid w:val="00A022C2"/>
    <w:rsid w:val="00A02405"/>
    <w:rsid w:val="00A0244E"/>
    <w:rsid w:val="00A026BF"/>
    <w:rsid w:val="00A02CF1"/>
    <w:rsid w:val="00A038D5"/>
    <w:rsid w:val="00A05993"/>
    <w:rsid w:val="00A05ED6"/>
    <w:rsid w:val="00A06250"/>
    <w:rsid w:val="00A06822"/>
    <w:rsid w:val="00A075A7"/>
    <w:rsid w:val="00A07BE1"/>
    <w:rsid w:val="00A07DCF"/>
    <w:rsid w:val="00A11DBB"/>
    <w:rsid w:val="00A11FF6"/>
    <w:rsid w:val="00A12128"/>
    <w:rsid w:val="00A14A66"/>
    <w:rsid w:val="00A155E2"/>
    <w:rsid w:val="00A15AA2"/>
    <w:rsid w:val="00A1629C"/>
    <w:rsid w:val="00A169AB"/>
    <w:rsid w:val="00A16ACB"/>
    <w:rsid w:val="00A16CFB"/>
    <w:rsid w:val="00A17F53"/>
    <w:rsid w:val="00A20B9B"/>
    <w:rsid w:val="00A20E83"/>
    <w:rsid w:val="00A2213B"/>
    <w:rsid w:val="00A24156"/>
    <w:rsid w:val="00A24625"/>
    <w:rsid w:val="00A25212"/>
    <w:rsid w:val="00A2540E"/>
    <w:rsid w:val="00A25640"/>
    <w:rsid w:val="00A26803"/>
    <w:rsid w:val="00A26991"/>
    <w:rsid w:val="00A26B94"/>
    <w:rsid w:val="00A27169"/>
    <w:rsid w:val="00A276BB"/>
    <w:rsid w:val="00A3247B"/>
    <w:rsid w:val="00A32CD7"/>
    <w:rsid w:val="00A32F27"/>
    <w:rsid w:val="00A33C10"/>
    <w:rsid w:val="00A34972"/>
    <w:rsid w:val="00A34D5D"/>
    <w:rsid w:val="00A34FEB"/>
    <w:rsid w:val="00A353F9"/>
    <w:rsid w:val="00A35AE6"/>
    <w:rsid w:val="00A365AE"/>
    <w:rsid w:val="00A36C50"/>
    <w:rsid w:val="00A37B89"/>
    <w:rsid w:val="00A37BAE"/>
    <w:rsid w:val="00A407F6"/>
    <w:rsid w:val="00A40BE9"/>
    <w:rsid w:val="00A42082"/>
    <w:rsid w:val="00A42BA4"/>
    <w:rsid w:val="00A43CEF"/>
    <w:rsid w:val="00A43E23"/>
    <w:rsid w:val="00A44594"/>
    <w:rsid w:val="00A446B2"/>
    <w:rsid w:val="00A44CE4"/>
    <w:rsid w:val="00A45329"/>
    <w:rsid w:val="00A458FB"/>
    <w:rsid w:val="00A45ABB"/>
    <w:rsid w:val="00A45C68"/>
    <w:rsid w:val="00A45FF0"/>
    <w:rsid w:val="00A46B08"/>
    <w:rsid w:val="00A5039F"/>
    <w:rsid w:val="00A507AF"/>
    <w:rsid w:val="00A510F8"/>
    <w:rsid w:val="00A51471"/>
    <w:rsid w:val="00A522E6"/>
    <w:rsid w:val="00A534CE"/>
    <w:rsid w:val="00A5407D"/>
    <w:rsid w:val="00A546AF"/>
    <w:rsid w:val="00A5622E"/>
    <w:rsid w:val="00A565BF"/>
    <w:rsid w:val="00A566C2"/>
    <w:rsid w:val="00A60539"/>
    <w:rsid w:val="00A609AA"/>
    <w:rsid w:val="00A60FEF"/>
    <w:rsid w:val="00A6108E"/>
    <w:rsid w:val="00A612E2"/>
    <w:rsid w:val="00A61369"/>
    <w:rsid w:val="00A623C3"/>
    <w:rsid w:val="00A62701"/>
    <w:rsid w:val="00A62CFF"/>
    <w:rsid w:val="00A63029"/>
    <w:rsid w:val="00A63E66"/>
    <w:rsid w:val="00A65236"/>
    <w:rsid w:val="00A65ADA"/>
    <w:rsid w:val="00A66E8C"/>
    <w:rsid w:val="00A67663"/>
    <w:rsid w:val="00A67AF7"/>
    <w:rsid w:val="00A67B28"/>
    <w:rsid w:val="00A70118"/>
    <w:rsid w:val="00A708A9"/>
    <w:rsid w:val="00A70965"/>
    <w:rsid w:val="00A70B3B"/>
    <w:rsid w:val="00A71686"/>
    <w:rsid w:val="00A71AC1"/>
    <w:rsid w:val="00A72239"/>
    <w:rsid w:val="00A7276B"/>
    <w:rsid w:val="00A72AB4"/>
    <w:rsid w:val="00A73428"/>
    <w:rsid w:val="00A74F66"/>
    <w:rsid w:val="00A75141"/>
    <w:rsid w:val="00A75307"/>
    <w:rsid w:val="00A7690A"/>
    <w:rsid w:val="00A77047"/>
    <w:rsid w:val="00A77570"/>
    <w:rsid w:val="00A77836"/>
    <w:rsid w:val="00A816E8"/>
    <w:rsid w:val="00A82E25"/>
    <w:rsid w:val="00A83A03"/>
    <w:rsid w:val="00A83C57"/>
    <w:rsid w:val="00A84320"/>
    <w:rsid w:val="00A852A1"/>
    <w:rsid w:val="00A85630"/>
    <w:rsid w:val="00A85A60"/>
    <w:rsid w:val="00A85B0B"/>
    <w:rsid w:val="00A85B7C"/>
    <w:rsid w:val="00A85CD1"/>
    <w:rsid w:val="00A863CA"/>
    <w:rsid w:val="00A87A8A"/>
    <w:rsid w:val="00A87C72"/>
    <w:rsid w:val="00A9014D"/>
    <w:rsid w:val="00A90250"/>
    <w:rsid w:val="00A90B50"/>
    <w:rsid w:val="00A928A8"/>
    <w:rsid w:val="00A92F9D"/>
    <w:rsid w:val="00A934AD"/>
    <w:rsid w:val="00A93BFB"/>
    <w:rsid w:val="00A95CCD"/>
    <w:rsid w:val="00A95ED0"/>
    <w:rsid w:val="00A9665F"/>
    <w:rsid w:val="00A96C53"/>
    <w:rsid w:val="00A97FED"/>
    <w:rsid w:val="00AA190B"/>
    <w:rsid w:val="00AA20B7"/>
    <w:rsid w:val="00AA386C"/>
    <w:rsid w:val="00AA3E27"/>
    <w:rsid w:val="00AA4CBA"/>
    <w:rsid w:val="00AA4DED"/>
    <w:rsid w:val="00AA4E82"/>
    <w:rsid w:val="00AA5284"/>
    <w:rsid w:val="00AA5936"/>
    <w:rsid w:val="00AA5C6E"/>
    <w:rsid w:val="00AA65AD"/>
    <w:rsid w:val="00AA6B15"/>
    <w:rsid w:val="00AA6D33"/>
    <w:rsid w:val="00AA6FE7"/>
    <w:rsid w:val="00AA7892"/>
    <w:rsid w:val="00AB0532"/>
    <w:rsid w:val="00AB0694"/>
    <w:rsid w:val="00AB2A16"/>
    <w:rsid w:val="00AB434F"/>
    <w:rsid w:val="00AB4516"/>
    <w:rsid w:val="00AB45E8"/>
    <w:rsid w:val="00AB6383"/>
    <w:rsid w:val="00AB682E"/>
    <w:rsid w:val="00AB754D"/>
    <w:rsid w:val="00AC0216"/>
    <w:rsid w:val="00AC0699"/>
    <w:rsid w:val="00AC098A"/>
    <w:rsid w:val="00AC0B4E"/>
    <w:rsid w:val="00AC123D"/>
    <w:rsid w:val="00AC1A51"/>
    <w:rsid w:val="00AC2918"/>
    <w:rsid w:val="00AC2D17"/>
    <w:rsid w:val="00AC3B20"/>
    <w:rsid w:val="00AC3B6F"/>
    <w:rsid w:val="00AC4119"/>
    <w:rsid w:val="00AC6964"/>
    <w:rsid w:val="00AC6CF3"/>
    <w:rsid w:val="00AC7B15"/>
    <w:rsid w:val="00AD054A"/>
    <w:rsid w:val="00AD1068"/>
    <w:rsid w:val="00AD1878"/>
    <w:rsid w:val="00AD2214"/>
    <w:rsid w:val="00AD2A85"/>
    <w:rsid w:val="00AD3C95"/>
    <w:rsid w:val="00AD3C9F"/>
    <w:rsid w:val="00AD4B44"/>
    <w:rsid w:val="00AD54C6"/>
    <w:rsid w:val="00AD55EB"/>
    <w:rsid w:val="00AD73A7"/>
    <w:rsid w:val="00AD7FD4"/>
    <w:rsid w:val="00AE1B67"/>
    <w:rsid w:val="00AE28FA"/>
    <w:rsid w:val="00AE31FF"/>
    <w:rsid w:val="00AE3D7C"/>
    <w:rsid w:val="00AE3DEA"/>
    <w:rsid w:val="00AE465B"/>
    <w:rsid w:val="00AE551F"/>
    <w:rsid w:val="00AE65A3"/>
    <w:rsid w:val="00AE7A6B"/>
    <w:rsid w:val="00AE7F06"/>
    <w:rsid w:val="00AF005E"/>
    <w:rsid w:val="00AF03C8"/>
    <w:rsid w:val="00AF068F"/>
    <w:rsid w:val="00AF0FEB"/>
    <w:rsid w:val="00AF120E"/>
    <w:rsid w:val="00AF1660"/>
    <w:rsid w:val="00AF193D"/>
    <w:rsid w:val="00AF2490"/>
    <w:rsid w:val="00AF2BF8"/>
    <w:rsid w:val="00AF384F"/>
    <w:rsid w:val="00AF3CDF"/>
    <w:rsid w:val="00AF465C"/>
    <w:rsid w:val="00AF4DEC"/>
    <w:rsid w:val="00AF4FE0"/>
    <w:rsid w:val="00AF59B7"/>
    <w:rsid w:val="00AF630C"/>
    <w:rsid w:val="00AF6607"/>
    <w:rsid w:val="00AF67D3"/>
    <w:rsid w:val="00B00468"/>
    <w:rsid w:val="00B004EB"/>
    <w:rsid w:val="00B00F88"/>
    <w:rsid w:val="00B0131B"/>
    <w:rsid w:val="00B01C59"/>
    <w:rsid w:val="00B01F07"/>
    <w:rsid w:val="00B02EB3"/>
    <w:rsid w:val="00B030AF"/>
    <w:rsid w:val="00B04596"/>
    <w:rsid w:val="00B04E13"/>
    <w:rsid w:val="00B05322"/>
    <w:rsid w:val="00B054C6"/>
    <w:rsid w:val="00B0586E"/>
    <w:rsid w:val="00B0597C"/>
    <w:rsid w:val="00B06488"/>
    <w:rsid w:val="00B0654E"/>
    <w:rsid w:val="00B06C18"/>
    <w:rsid w:val="00B07FD2"/>
    <w:rsid w:val="00B11191"/>
    <w:rsid w:val="00B122E8"/>
    <w:rsid w:val="00B13269"/>
    <w:rsid w:val="00B1371F"/>
    <w:rsid w:val="00B15597"/>
    <w:rsid w:val="00B15631"/>
    <w:rsid w:val="00B15B3C"/>
    <w:rsid w:val="00B16879"/>
    <w:rsid w:val="00B17288"/>
    <w:rsid w:val="00B17633"/>
    <w:rsid w:val="00B2096E"/>
    <w:rsid w:val="00B20E38"/>
    <w:rsid w:val="00B210D5"/>
    <w:rsid w:val="00B2381F"/>
    <w:rsid w:val="00B24EB1"/>
    <w:rsid w:val="00B24FF4"/>
    <w:rsid w:val="00B255C4"/>
    <w:rsid w:val="00B272E1"/>
    <w:rsid w:val="00B3126B"/>
    <w:rsid w:val="00B32499"/>
    <w:rsid w:val="00B33B42"/>
    <w:rsid w:val="00B35D66"/>
    <w:rsid w:val="00B36131"/>
    <w:rsid w:val="00B363A3"/>
    <w:rsid w:val="00B365D6"/>
    <w:rsid w:val="00B36DD7"/>
    <w:rsid w:val="00B402EA"/>
    <w:rsid w:val="00B426DC"/>
    <w:rsid w:val="00B432C4"/>
    <w:rsid w:val="00B4355C"/>
    <w:rsid w:val="00B4399F"/>
    <w:rsid w:val="00B44D46"/>
    <w:rsid w:val="00B44D6C"/>
    <w:rsid w:val="00B44DF3"/>
    <w:rsid w:val="00B455E3"/>
    <w:rsid w:val="00B455F5"/>
    <w:rsid w:val="00B45F4A"/>
    <w:rsid w:val="00B4613D"/>
    <w:rsid w:val="00B463DC"/>
    <w:rsid w:val="00B46846"/>
    <w:rsid w:val="00B479E0"/>
    <w:rsid w:val="00B51910"/>
    <w:rsid w:val="00B523B1"/>
    <w:rsid w:val="00B538E5"/>
    <w:rsid w:val="00B53A36"/>
    <w:rsid w:val="00B5420B"/>
    <w:rsid w:val="00B54D47"/>
    <w:rsid w:val="00B55B20"/>
    <w:rsid w:val="00B55E4A"/>
    <w:rsid w:val="00B561E3"/>
    <w:rsid w:val="00B569CF"/>
    <w:rsid w:val="00B60477"/>
    <w:rsid w:val="00B61828"/>
    <w:rsid w:val="00B61E16"/>
    <w:rsid w:val="00B62053"/>
    <w:rsid w:val="00B62682"/>
    <w:rsid w:val="00B6277C"/>
    <w:rsid w:val="00B6290E"/>
    <w:rsid w:val="00B63C65"/>
    <w:rsid w:val="00B63E4D"/>
    <w:rsid w:val="00B63FDE"/>
    <w:rsid w:val="00B6495A"/>
    <w:rsid w:val="00B64F78"/>
    <w:rsid w:val="00B65387"/>
    <w:rsid w:val="00B65587"/>
    <w:rsid w:val="00B65776"/>
    <w:rsid w:val="00B67A7C"/>
    <w:rsid w:val="00B70638"/>
    <w:rsid w:val="00B706EC"/>
    <w:rsid w:val="00B71278"/>
    <w:rsid w:val="00B717A9"/>
    <w:rsid w:val="00B7184C"/>
    <w:rsid w:val="00B724E1"/>
    <w:rsid w:val="00B72821"/>
    <w:rsid w:val="00B72FB7"/>
    <w:rsid w:val="00B75660"/>
    <w:rsid w:val="00B757D4"/>
    <w:rsid w:val="00B75ECF"/>
    <w:rsid w:val="00B8058B"/>
    <w:rsid w:val="00B80F01"/>
    <w:rsid w:val="00B8183B"/>
    <w:rsid w:val="00B821C1"/>
    <w:rsid w:val="00B825DD"/>
    <w:rsid w:val="00B83068"/>
    <w:rsid w:val="00B83256"/>
    <w:rsid w:val="00B8340C"/>
    <w:rsid w:val="00B83C6E"/>
    <w:rsid w:val="00B862FB"/>
    <w:rsid w:val="00B90C75"/>
    <w:rsid w:val="00B90D17"/>
    <w:rsid w:val="00B91403"/>
    <w:rsid w:val="00B921F2"/>
    <w:rsid w:val="00B92BE6"/>
    <w:rsid w:val="00B93CA4"/>
    <w:rsid w:val="00B93CAF"/>
    <w:rsid w:val="00B93E7F"/>
    <w:rsid w:val="00B94193"/>
    <w:rsid w:val="00B94885"/>
    <w:rsid w:val="00B950E3"/>
    <w:rsid w:val="00B965B4"/>
    <w:rsid w:val="00B96703"/>
    <w:rsid w:val="00B967E9"/>
    <w:rsid w:val="00B969A4"/>
    <w:rsid w:val="00B96FA8"/>
    <w:rsid w:val="00B970C1"/>
    <w:rsid w:val="00BA181A"/>
    <w:rsid w:val="00BA1BB6"/>
    <w:rsid w:val="00BA2254"/>
    <w:rsid w:val="00BA38FB"/>
    <w:rsid w:val="00BA39B2"/>
    <w:rsid w:val="00BA3A05"/>
    <w:rsid w:val="00BA3D70"/>
    <w:rsid w:val="00BA44F8"/>
    <w:rsid w:val="00BA45B8"/>
    <w:rsid w:val="00BA4D76"/>
    <w:rsid w:val="00BA5034"/>
    <w:rsid w:val="00BA77FD"/>
    <w:rsid w:val="00BA7E41"/>
    <w:rsid w:val="00BB01B4"/>
    <w:rsid w:val="00BB05C8"/>
    <w:rsid w:val="00BB0632"/>
    <w:rsid w:val="00BB21AE"/>
    <w:rsid w:val="00BB3C2D"/>
    <w:rsid w:val="00BB4CD5"/>
    <w:rsid w:val="00BB5B24"/>
    <w:rsid w:val="00BB6BCB"/>
    <w:rsid w:val="00BC0523"/>
    <w:rsid w:val="00BC0AE3"/>
    <w:rsid w:val="00BC0C67"/>
    <w:rsid w:val="00BC0D66"/>
    <w:rsid w:val="00BC2198"/>
    <w:rsid w:val="00BC2EFF"/>
    <w:rsid w:val="00BC3331"/>
    <w:rsid w:val="00BC3D21"/>
    <w:rsid w:val="00BC5D3F"/>
    <w:rsid w:val="00BC5F37"/>
    <w:rsid w:val="00BC74A0"/>
    <w:rsid w:val="00BC7D26"/>
    <w:rsid w:val="00BD0821"/>
    <w:rsid w:val="00BD0F32"/>
    <w:rsid w:val="00BD223F"/>
    <w:rsid w:val="00BD2B6F"/>
    <w:rsid w:val="00BD32AB"/>
    <w:rsid w:val="00BD4043"/>
    <w:rsid w:val="00BD473A"/>
    <w:rsid w:val="00BD4F14"/>
    <w:rsid w:val="00BD5ECE"/>
    <w:rsid w:val="00BD604B"/>
    <w:rsid w:val="00BD65DB"/>
    <w:rsid w:val="00BD6BD5"/>
    <w:rsid w:val="00BE0212"/>
    <w:rsid w:val="00BE098A"/>
    <w:rsid w:val="00BE0D3D"/>
    <w:rsid w:val="00BE1AC0"/>
    <w:rsid w:val="00BE268A"/>
    <w:rsid w:val="00BE32E9"/>
    <w:rsid w:val="00BE33D8"/>
    <w:rsid w:val="00BE3525"/>
    <w:rsid w:val="00BE3AB5"/>
    <w:rsid w:val="00BE48D0"/>
    <w:rsid w:val="00BE4964"/>
    <w:rsid w:val="00BE4B74"/>
    <w:rsid w:val="00BE663D"/>
    <w:rsid w:val="00BE6EA9"/>
    <w:rsid w:val="00BF189E"/>
    <w:rsid w:val="00BF2DCF"/>
    <w:rsid w:val="00BF2F2C"/>
    <w:rsid w:val="00BF2FD5"/>
    <w:rsid w:val="00BF43B6"/>
    <w:rsid w:val="00BF4ECA"/>
    <w:rsid w:val="00BF4F21"/>
    <w:rsid w:val="00BF5283"/>
    <w:rsid w:val="00BF5622"/>
    <w:rsid w:val="00BF56D7"/>
    <w:rsid w:val="00BF598C"/>
    <w:rsid w:val="00BF5E45"/>
    <w:rsid w:val="00BF61D5"/>
    <w:rsid w:val="00BF6D05"/>
    <w:rsid w:val="00BF7480"/>
    <w:rsid w:val="00BF7790"/>
    <w:rsid w:val="00C002ED"/>
    <w:rsid w:val="00C00C60"/>
    <w:rsid w:val="00C0118C"/>
    <w:rsid w:val="00C0119F"/>
    <w:rsid w:val="00C01BCB"/>
    <w:rsid w:val="00C01C01"/>
    <w:rsid w:val="00C01F0A"/>
    <w:rsid w:val="00C0310A"/>
    <w:rsid w:val="00C03221"/>
    <w:rsid w:val="00C03378"/>
    <w:rsid w:val="00C034AE"/>
    <w:rsid w:val="00C03513"/>
    <w:rsid w:val="00C04CC1"/>
    <w:rsid w:val="00C05A5D"/>
    <w:rsid w:val="00C07943"/>
    <w:rsid w:val="00C07A1D"/>
    <w:rsid w:val="00C11047"/>
    <w:rsid w:val="00C12882"/>
    <w:rsid w:val="00C129F6"/>
    <w:rsid w:val="00C12B62"/>
    <w:rsid w:val="00C13131"/>
    <w:rsid w:val="00C14D45"/>
    <w:rsid w:val="00C15884"/>
    <w:rsid w:val="00C15BE0"/>
    <w:rsid w:val="00C15D01"/>
    <w:rsid w:val="00C15FE7"/>
    <w:rsid w:val="00C17589"/>
    <w:rsid w:val="00C20157"/>
    <w:rsid w:val="00C20379"/>
    <w:rsid w:val="00C20633"/>
    <w:rsid w:val="00C20A11"/>
    <w:rsid w:val="00C20DA0"/>
    <w:rsid w:val="00C2190C"/>
    <w:rsid w:val="00C221CC"/>
    <w:rsid w:val="00C22A6B"/>
    <w:rsid w:val="00C22BB5"/>
    <w:rsid w:val="00C22C59"/>
    <w:rsid w:val="00C23346"/>
    <w:rsid w:val="00C23698"/>
    <w:rsid w:val="00C2385E"/>
    <w:rsid w:val="00C24D20"/>
    <w:rsid w:val="00C26791"/>
    <w:rsid w:val="00C26F21"/>
    <w:rsid w:val="00C30061"/>
    <w:rsid w:val="00C301B3"/>
    <w:rsid w:val="00C30FD0"/>
    <w:rsid w:val="00C32DE2"/>
    <w:rsid w:val="00C334A7"/>
    <w:rsid w:val="00C339F5"/>
    <w:rsid w:val="00C346F0"/>
    <w:rsid w:val="00C3475F"/>
    <w:rsid w:val="00C348DF"/>
    <w:rsid w:val="00C35553"/>
    <w:rsid w:val="00C35AAB"/>
    <w:rsid w:val="00C35B06"/>
    <w:rsid w:val="00C36867"/>
    <w:rsid w:val="00C36C23"/>
    <w:rsid w:val="00C37143"/>
    <w:rsid w:val="00C3727C"/>
    <w:rsid w:val="00C37A17"/>
    <w:rsid w:val="00C37A1A"/>
    <w:rsid w:val="00C37DED"/>
    <w:rsid w:val="00C4058E"/>
    <w:rsid w:val="00C41207"/>
    <w:rsid w:val="00C41856"/>
    <w:rsid w:val="00C41C0B"/>
    <w:rsid w:val="00C425F1"/>
    <w:rsid w:val="00C430A5"/>
    <w:rsid w:val="00C43186"/>
    <w:rsid w:val="00C4319E"/>
    <w:rsid w:val="00C43803"/>
    <w:rsid w:val="00C43B6B"/>
    <w:rsid w:val="00C443B8"/>
    <w:rsid w:val="00C44938"/>
    <w:rsid w:val="00C45B71"/>
    <w:rsid w:val="00C46761"/>
    <w:rsid w:val="00C46E7A"/>
    <w:rsid w:val="00C46FCA"/>
    <w:rsid w:val="00C475D9"/>
    <w:rsid w:val="00C47CBA"/>
    <w:rsid w:val="00C47E1A"/>
    <w:rsid w:val="00C50FC1"/>
    <w:rsid w:val="00C51CFD"/>
    <w:rsid w:val="00C52CDD"/>
    <w:rsid w:val="00C53C2D"/>
    <w:rsid w:val="00C54B85"/>
    <w:rsid w:val="00C553AB"/>
    <w:rsid w:val="00C55A91"/>
    <w:rsid w:val="00C55FFC"/>
    <w:rsid w:val="00C57A31"/>
    <w:rsid w:val="00C60228"/>
    <w:rsid w:val="00C6046F"/>
    <w:rsid w:val="00C60981"/>
    <w:rsid w:val="00C61085"/>
    <w:rsid w:val="00C612B8"/>
    <w:rsid w:val="00C6140D"/>
    <w:rsid w:val="00C61D6F"/>
    <w:rsid w:val="00C6360C"/>
    <w:rsid w:val="00C63C8C"/>
    <w:rsid w:val="00C6462D"/>
    <w:rsid w:val="00C64D9B"/>
    <w:rsid w:val="00C64F10"/>
    <w:rsid w:val="00C67020"/>
    <w:rsid w:val="00C67110"/>
    <w:rsid w:val="00C67118"/>
    <w:rsid w:val="00C67C52"/>
    <w:rsid w:val="00C70D10"/>
    <w:rsid w:val="00C71ED8"/>
    <w:rsid w:val="00C721B1"/>
    <w:rsid w:val="00C73C79"/>
    <w:rsid w:val="00C7408E"/>
    <w:rsid w:val="00C7418F"/>
    <w:rsid w:val="00C74338"/>
    <w:rsid w:val="00C74E38"/>
    <w:rsid w:val="00C752D0"/>
    <w:rsid w:val="00C75475"/>
    <w:rsid w:val="00C767B2"/>
    <w:rsid w:val="00C7725F"/>
    <w:rsid w:val="00C77C51"/>
    <w:rsid w:val="00C80D08"/>
    <w:rsid w:val="00C812FD"/>
    <w:rsid w:val="00C813FE"/>
    <w:rsid w:val="00C81966"/>
    <w:rsid w:val="00C8295A"/>
    <w:rsid w:val="00C84003"/>
    <w:rsid w:val="00C84C67"/>
    <w:rsid w:val="00C84E4D"/>
    <w:rsid w:val="00C84F37"/>
    <w:rsid w:val="00C8593C"/>
    <w:rsid w:val="00C86627"/>
    <w:rsid w:val="00C86D44"/>
    <w:rsid w:val="00C86F0F"/>
    <w:rsid w:val="00C87CF4"/>
    <w:rsid w:val="00C87DF9"/>
    <w:rsid w:val="00C901AE"/>
    <w:rsid w:val="00C9050F"/>
    <w:rsid w:val="00C90F3E"/>
    <w:rsid w:val="00C914A1"/>
    <w:rsid w:val="00C9169C"/>
    <w:rsid w:val="00C93721"/>
    <w:rsid w:val="00C93F49"/>
    <w:rsid w:val="00C93FDD"/>
    <w:rsid w:val="00C956B5"/>
    <w:rsid w:val="00C95AC0"/>
    <w:rsid w:val="00CA05A4"/>
    <w:rsid w:val="00CA1B5A"/>
    <w:rsid w:val="00CA24AF"/>
    <w:rsid w:val="00CA316E"/>
    <w:rsid w:val="00CA320F"/>
    <w:rsid w:val="00CA34BE"/>
    <w:rsid w:val="00CA435D"/>
    <w:rsid w:val="00CA485B"/>
    <w:rsid w:val="00CA4DE5"/>
    <w:rsid w:val="00CA53C2"/>
    <w:rsid w:val="00CA60C7"/>
    <w:rsid w:val="00CA6152"/>
    <w:rsid w:val="00CA714E"/>
    <w:rsid w:val="00CA79A8"/>
    <w:rsid w:val="00CA7DC0"/>
    <w:rsid w:val="00CB04E4"/>
    <w:rsid w:val="00CB0765"/>
    <w:rsid w:val="00CB1196"/>
    <w:rsid w:val="00CB2064"/>
    <w:rsid w:val="00CB3F50"/>
    <w:rsid w:val="00CB5B29"/>
    <w:rsid w:val="00CB6BC4"/>
    <w:rsid w:val="00CC02F1"/>
    <w:rsid w:val="00CC153F"/>
    <w:rsid w:val="00CC1D99"/>
    <w:rsid w:val="00CC20D7"/>
    <w:rsid w:val="00CC21AA"/>
    <w:rsid w:val="00CC2425"/>
    <w:rsid w:val="00CC2776"/>
    <w:rsid w:val="00CC2C04"/>
    <w:rsid w:val="00CC4CF2"/>
    <w:rsid w:val="00CC777A"/>
    <w:rsid w:val="00CD1065"/>
    <w:rsid w:val="00CD2019"/>
    <w:rsid w:val="00CD3147"/>
    <w:rsid w:val="00CD346A"/>
    <w:rsid w:val="00CD3B1F"/>
    <w:rsid w:val="00CD41D7"/>
    <w:rsid w:val="00CD43C6"/>
    <w:rsid w:val="00CD691C"/>
    <w:rsid w:val="00CD695E"/>
    <w:rsid w:val="00CD7410"/>
    <w:rsid w:val="00CD759B"/>
    <w:rsid w:val="00CE063E"/>
    <w:rsid w:val="00CE0B47"/>
    <w:rsid w:val="00CE0FD3"/>
    <w:rsid w:val="00CE1075"/>
    <w:rsid w:val="00CE1EA5"/>
    <w:rsid w:val="00CE2BA5"/>
    <w:rsid w:val="00CE345C"/>
    <w:rsid w:val="00CE3C48"/>
    <w:rsid w:val="00CE4020"/>
    <w:rsid w:val="00CE4288"/>
    <w:rsid w:val="00CE45D2"/>
    <w:rsid w:val="00CE4985"/>
    <w:rsid w:val="00CE4AB7"/>
    <w:rsid w:val="00CE4E8D"/>
    <w:rsid w:val="00CE58DE"/>
    <w:rsid w:val="00CE6BEF"/>
    <w:rsid w:val="00CE795F"/>
    <w:rsid w:val="00CE7DC2"/>
    <w:rsid w:val="00CF1066"/>
    <w:rsid w:val="00CF16A2"/>
    <w:rsid w:val="00CF308C"/>
    <w:rsid w:val="00CF3586"/>
    <w:rsid w:val="00CF41B4"/>
    <w:rsid w:val="00CF500D"/>
    <w:rsid w:val="00CF5EC4"/>
    <w:rsid w:val="00CF5F1A"/>
    <w:rsid w:val="00CF6C93"/>
    <w:rsid w:val="00CF7250"/>
    <w:rsid w:val="00D00E60"/>
    <w:rsid w:val="00D01175"/>
    <w:rsid w:val="00D01335"/>
    <w:rsid w:val="00D01E1F"/>
    <w:rsid w:val="00D01F94"/>
    <w:rsid w:val="00D02415"/>
    <w:rsid w:val="00D0316F"/>
    <w:rsid w:val="00D03843"/>
    <w:rsid w:val="00D053D4"/>
    <w:rsid w:val="00D06789"/>
    <w:rsid w:val="00D06C65"/>
    <w:rsid w:val="00D076AA"/>
    <w:rsid w:val="00D10640"/>
    <w:rsid w:val="00D108C3"/>
    <w:rsid w:val="00D121C1"/>
    <w:rsid w:val="00D13EB3"/>
    <w:rsid w:val="00D140DB"/>
    <w:rsid w:val="00D145B6"/>
    <w:rsid w:val="00D146EF"/>
    <w:rsid w:val="00D150F8"/>
    <w:rsid w:val="00D204ED"/>
    <w:rsid w:val="00D210B0"/>
    <w:rsid w:val="00D21C39"/>
    <w:rsid w:val="00D22239"/>
    <w:rsid w:val="00D22A64"/>
    <w:rsid w:val="00D235FD"/>
    <w:rsid w:val="00D2381C"/>
    <w:rsid w:val="00D23B96"/>
    <w:rsid w:val="00D24E0F"/>
    <w:rsid w:val="00D25EBF"/>
    <w:rsid w:val="00D27BA7"/>
    <w:rsid w:val="00D3022B"/>
    <w:rsid w:val="00D3025F"/>
    <w:rsid w:val="00D30A9D"/>
    <w:rsid w:val="00D30C90"/>
    <w:rsid w:val="00D30F20"/>
    <w:rsid w:val="00D31020"/>
    <w:rsid w:val="00D31451"/>
    <w:rsid w:val="00D31C98"/>
    <w:rsid w:val="00D31D9B"/>
    <w:rsid w:val="00D32645"/>
    <w:rsid w:val="00D328D0"/>
    <w:rsid w:val="00D3311A"/>
    <w:rsid w:val="00D33740"/>
    <w:rsid w:val="00D34276"/>
    <w:rsid w:val="00D35757"/>
    <w:rsid w:val="00D363EE"/>
    <w:rsid w:val="00D36B9B"/>
    <w:rsid w:val="00D3786C"/>
    <w:rsid w:val="00D4068E"/>
    <w:rsid w:val="00D407DA"/>
    <w:rsid w:val="00D41470"/>
    <w:rsid w:val="00D415B2"/>
    <w:rsid w:val="00D428DC"/>
    <w:rsid w:val="00D42F7B"/>
    <w:rsid w:val="00D4452F"/>
    <w:rsid w:val="00D44FBD"/>
    <w:rsid w:val="00D464AF"/>
    <w:rsid w:val="00D4698D"/>
    <w:rsid w:val="00D46E92"/>
    <w:rsid w:val="00D46EFF"/>
    <w:rsid w:val="00D478A6"/>
    <w:rsid w:val="00D507DE"/>
    <w:rsid w:val="00D50E40"/>
    <w:rsid w:val="00D50F37"/>
    <w:rsid w:val="00D511CB"/>
    <w:rsid w:val="00D525B7"/>
    <w:rsid w:val="00D52A4E"/>
    <w:rsid w:val="00D52D49"/>
    <w:rsid w:val="00D53CD6"/>
    <w:rsid w:val="00D542BC"/>
    <w:rsid w:val="00D545D3"/>
    <w:rsid w:val="00D54B93"/>
    <w:rsid w:val="00D54C4A"/>
    <w:rsid w:val="00D54D93"/>
    <w:rsid w:val="00D55C99"/>
    <w:rsid w:val="00D56240"/>
    <w:rsid w:val="00D56F4E"/>
    <w:rsid w:val="00D575D9"/>
    <w:rsid w:val="00D60163"/>
    <w:rsid w:val="00D61849"/>
    <w:rsid w:val="00D6191C"/>
    <w:rsid w:val="00D642F0"/>
    <w:rsid w:val="00D652BA"/>
    <w:rsid w:val="00D65962"/>
    <w:rsid w:val="00D65BEF"/>
    <w:rsid w:val="00D65EC4"/>
    <w:rsid w:val="00D65FA1"/>
    <w:rsid w:val="00D667FC"/>
    <w:rsid w:val="00D66A91"/>
    <w:rsid w:val="00D66D96"/>
    <w:rsid w:val="00D66DED"/>
    <w:rsid w:val="00D66E5B"/>
    <w:rsid w:val="00D66F1A"/>
    <w:rsid w:val="00D67EDE"/>
    <w:rsid w:val="00D700A2"/>
    <w:rsid w:val="00D703F3"/>
    <w:rsid w:val="00D70775"/>
    <w:rsid w:val="00D7077D"/>
    <w:rsid w:val="00D71874"/>
    <w:rsid w:val="00D71F3D"/>
    <w:rsid w:val="00D722DD"/>
    <w:rsid w:val="00D724F0"/>
    <w:rsid w:val="00D7295A"/>
    <w:rsid w:val="00D730AB"/>
    <w:rsid w:val="00D735AC"/>
    <w:rsid w:val="00D736E4"/>
    <w:rsid w:val="00D74464"/>
    <w:rsid w:val="00D7462E"/>
    <w:rsid w:val="00D75065"/>
    <w:rsid w:val="00D757DC"/>
    <w:rsid w:val="00D75B50"/>
    <w:rsid w:val="00D75E07"/>
    <w:rsid w:val="00D7639A"/>
    <w:rsid w:val="00D80211"/>
    <w:rsid w:val="00D8058A"/>
    <w:rsid w:val="00D81E05"/>
    <w:rsid w:val="00D82563"/>
    <w:rsid w:val="00D82F3A"/>
    <w:rsid w:val="00D8333D"/>
    <w:rsid w:val="00D839DE"/>
    <w:rsid w:val="00D83A0C"/>
    <w:rsid w:val="00D84984"/>
    <w:rsid w:val="00D84EC8"/>
    <w:rsid w:val="00D85133"/>
    <w:rsid w:val="00D8530C"/>
    <w:rsid w:val="00D8716C"/>
    <w:rsid w:val="00D871CA"/>
    <w:rsid w:val="00D8725D"/>
    <w:rsid w:val="00D87C1C"/>
    <w:rsid w:val="00D9128A"/>
    <w:rsid w:val="00D9153B"/>
    <w:rsid w:val="00D91A23"/>
    <w:rsid w:val="00D91B30"/>
    <w:rsid w:val="00D92969"/>
    <w:rsid w:val="00D929E7"/>
    <w:rsid w:val="00D92CC2"/>
    <w:rsid w:val="00D92DCE"/>
    <w:rsid w:val="00D93CD7"/>
    <w:rsid w:val="00D94917"/>
    <w:rsid w:val="00D95027"/>
    <w:rsid w:val="00D95732"/>
    <w:rsid w:val="00D959AF"/>
    <w:rsid w:val="00D9600A"/>
    <w:rsid w:val="00D961B5"/>
    <w:rsid w:val="00D97A30"/>
    <w:rsid w:val="00DA0997"/>
    <w:rsid w:val="00DA0B9D"/>
    <w:rsid w:val="00DA0DCE"/>
    <w:rsid w:val="00DA155D"/>
    <w:rsid w:val="00DA3138"/>
    <w:rsid w:val="00DA3168"/>
    <w:rsid w:val="00DA4251"/>
    <w:rsid w:val="00DA580E"/>
    <w:rsid w:val="00DB05AF"/>
    <w:rsid w:val="00DB12E6"/>
    <w:rsid w:val="00DB180F"/>
    <w:rsid w:val="00DB1C90"/>
    <w:rsid w:val="00DB24BA"/>
    <w:rsid w:val="00DB29F8"/>
    <w:rsid w:val="00DB2AA8"/>
    <w:rsid w:val="00DB2B81"/>
    <w:rsid w:val="00DB35A6"/>
    <w:rsid w:val="00DB36EC"/>
    <w:rsid w:val="00DB4115"/>
    <w:rsid w:val="00DB490E"/>
    <w:rsid w:val="00DB4FD8"/>
    <w:rsid w:val="00DB554B"/>
    <w:rsid w:val="00DB6AB1"/>
    <w:rsid w:val="00DB7FE6"/>
    <w:rsid w:val="00DC110A"/>
    <w:rsid w:val="00DC1BDF"/>
    <w:rsid w:val="00DC2115"/>
    <w:rsid w:val="00DC3335"/>
    <w:rsid w:val="00DC38D7"/>
    <w:rsid w:val="00DC3D52"/>
    <w:rsid w:val="00DC40A3"/>
    <w:rsid w:val="00DC5123"/>
    <w:rsid w:val="00DC65EE"/>
    <w:rsid w:val="00DC66BA"/>
    <w:rsid w:val="00DC6F95"/>
    <w:rsid w:val="00DD037B"/>
    <w:rsid w:val="00DD3692"/>
    <w:rsid w:val="00DD3983"/>
    <w:rsid w:val="00DD3B23"/>
    <w:rsid w:val="00DD5B95"/>
    <w:rsid w:val="00DD73F8"/>
    <w:rsid w:val="00DE067A"/>
    <w:rsid w:val="00DE0977"/>
    <w:rsid w:val="00DE149A"/>
    <w:rsid w:val="00DE3483"/>
    <w:rsid w:val="00DE38AB"/>
    <w:rsid w:val="00DE3AB6"/>
    <w:rsid w:val="00DE43A8"/>
    <w:rsid w:val="00DE4B7A"/>
    <w:rsid w:val="00DE57F8"/>
    <w:rsid w:val="00DE6AD4"/>
    <w:rsid w:val="00DE6D01"/>
    <w:rsid w:val="00DE6DC2"/>
    <w:rsid w:val="00DE7394"/>
    <w:rsid w:val="00DE7D0B"/>
    <w:rsid w:val="00DF0698"/>
    <w:rsid w:val="00DF10C1"/>
    <w:rsid w:val="00DF1223"/>
    <w:rsid w:val="00DF2455"/>
    <w:rsid w:val="00DF28A5"/>
    <w:rsid w:val="00DF4B0C"/>
    <w:rsid w:val="00DF4C2B"/>
    <w:rsid w:val="00DF4E21"/>
    <w:rsid w:val="00DF5FD2"/>
    <w:rsid w:val="00DF6481"/>
    <w:rsid w:val="00DF740E"/>
    <w:rsid w:val="00DF78E4"/>
    <w:rsid w:val="00E00282"/>
    <w:rsid w:val="00E01825"/>
    <w:rsid w:val="00E01C73"/>
    <w:rsid w:val="00E02417"/>
    <w:rsid w:val="00E02CD1"/>
    <w:rsid w:val="00E03C3C"/>
    <w:rsid w:val="00E03D56"/>
    <w:rsid w:val="00E05B2D"/>
    <w:rsid w:val="00E05BDE"/>
    <w:rsid w:val="00E12716"/>
    <w:rsid w:val="00E13506"/>
    <w:rsid w:val="00E14092"/>
    <w:rsid w:val="00E147DB"/>
    <w:rsid w:val="00E1502E"/>
    <w:rsid w:val="00E15404"/>
    <w:rsid w:val="00E161FA"/>
    <w:rsid w:val="00E16315"/>
    <w:rsid w:val="00E165A8"/>
    <w:rsid w:val="00E16658"/>
    <w:rsid w:val="00E166D8"/>
    <w:rsid w:val="00E16CB1"/>
    <w:rsid w:val="00E16D21"/>
    <w:rsid w:val="00E17CF4"/>
    <w:rsid w:val="00E203CF"/>
    <w:rsid w:val="00E204AC"/>
    <w:rsid w:val="00E21BFC"/>
    <w:rsid w:val="00E226F1"/>
    <w:rsid w:val="00E227DF"/>
    <w:rsid w:val="00E2288B"/>
    <w:rsid w:val="00E23428"/>
    <w:rsid w:val="00E236B8"/>
    <w:rsid w:val="00E23976"/>
    <w:rsid w:val="00E23D08"/>
    <w:rsid w:val="00E25F45"/>
    <w:rsid w:val="00E2663F"/>
    <w:rsid w:val="00E26A4F"/>
    <w:rsid w:val="00E27D54"/>
    <w:rsid w:val="00E303B6"/>
    <w:rsid w:val="00E30D2D"/>
    <w:rsid w:val="00E3188D"/>
    <w:rsid w:val="00E324A5"/>
    <w:rsid w:val="00E32763"/>
    <w:rsid w:val="00E33CD4"/>
    <w:rsid w:val="00E33D3C"/>
    <w:rsid w:val="00E34683"/>
    <w:rsid w:val="00E34A10"/>
    <w:rsid w:val="00E35426"/>
    <w:rsid w:val="00E35539"/>
    <w:rsid w:val="00E357BC"/>
    <w:rsid w:val="00E3620D"/>
    <w:rsid w:val="00E36912"/>
    <w:rsid w:val="00E379C4"/>
    <w:rsid w:val="00E41C3A"/>
    <w:rsid w:val="00E42181"/>
    <w:rsid w:val="00E437DA"/>
    <w:rsid w:val="00E43813"/>
    <w:rsid w:val="00E43ACA"/>
    <w:rsid w:val="00E442F7"/>
    <w:rsid w:val="00E44315"/>
    <w:rsid w:val="00E44F24"/>
    <w:rsid w:val="00E46073"/>
    <w:rsid w:val="00E46979"/>
    <w:rsid w:val="00E47A7C"/>
    <w:rsid w:val="00E50044"/>
    <w:rsid w:val="00E50251"/>
    <w:rsid w:val="00E50985"/>
    <w:rsid w:val="00E518C7"/>
    <w:rsid w:val="00E520C9"/>
    <w:rsid w:val="00E52177"/>
    <w:rsid w:val="00E52770"/>
    <w:rsid w:val="00E53D7A"/>
    <w:rsid w:val="00E53F7F"/>
    <w:rsid w:val="00E547C6"/>
    <w:rsid w:val="00E55786"/>
    <w:rsid w:val="00E55A63"/>
    <w:rsid w:val="00E55B24"/>
    <w:rsid w:val="00E55E9D"/>
    <w:rsid w:val="00E56116"/>
    <w:rsid w:val="00E56180"/>
    <w:rsid w:val="00E563A1"/>
    <w:rsid w:val="00E56458"/>
    <w:rsid w:val="00E5647B"/>
    <w:rsid w:val="00E56E78"/>
    <w:rsid w:val="00E571E0"/>
    <w:rsid w:val="00E57305"/>
    <w:rsid w:val="00E576FF"/>
    <w:rsid w:val="00E609A9"/>
    <w:rsid w:val="00E60C6C"/>
    <w:rsid w:val="00E61317"/>
    <w:rsid w:val="00E61980"/>
    <w:rsid w:val="00E61D23"/>
    <w:rsid w:val="00E630CB"/>
    <w:rsid w:val="00E63B0E"/>
    <w:rsid w:val="00E63ECF"/>
    <w:rsid w:val="00E6413A"/>
    <w:rsid w:val="00E64A4C"/>
    <w:rsid w:val="00E65010"/>
    <w:rsid w:val="00E655D3"/>
    <w:rsid w:val="00E65F73"/>
    <w:rsid w:val="00E661D4"/>
    <w:rsid w:val="00E67007"/>
    <w:rsid w:val="00E672CA"/>
    <w:rsid w:val="00E6768A"/>
    <w:rsid w:val="00E70A0A"/>
    <w:rsid w:val="00E70DEF"/>
    <w:rsid w:val="00E710CD"/>
    <w:rsid w:val="00E71419"/>
    <w:rsid w:val="00E7161E"/>
    <w:rsid w:val="00E727C9"/>
    <w:rsid w:val="00E73802"/>
    <w:rsid w:val="00E744DA"/>
    <w:rsid w:val="00E744E7"/>
    <w:rsid w:val="00E7457F"/>
    <w:rsid w:val="00E74636"/>
    <w:rsid w:val="00E748A3"/>
    <w:rsid w:val="00E74EC5"/>
    <w:rsid w:val="00E757BA"/>
    <w:rsid w:val="00E76338"/>
    <w:rsid w:val="00E76A36"/>
    <w:rsid w:val="00E76C84"/>
    <w:rsid w:val="00E772C7"/>
    <w:rsid w:val="00E77A96"/>
    <w:rsid w:val="00E82A5C"/>
    <w:rsid w:val="00E84160"/>
    <w:rsid w:val="00E85042"/>
    <w:rsid w:val="00E85152"/>
    <w:rsid w:val="00E86A62"/>
    <w:rsid w:val="00E86AA2"/>
    <w:rsid w:val="00E87A39"/>
    <w:rsid w:val="00E87F7B"/>
    <w:rsid w:val="00E90B1F"/>
    <w:rsid w:val="00E917ED"/>
    <w:rsid w:val="00E9204C"/>
    <w:rsid w:val="00E93DDD"/>
    <w:rsid w:val="00E950A0"/>
    <w:rsid w:val="00E95A7B"/>
    <w:rsid w:val="00E96F02"/>
    <w:rsid w:val="00EA0E79"/>
    <w:rsid w:val="00EA143C"/>
    <w:rsid w:val="00EA1D2B"/>
    <w:rsid w:val="00EA2862"/>
    <w:rsid w:val="00EA2D2F"/>
    <w:rsid w:val="00EA3514"/>
    <w:rsid w:val="00EA35B8"/>
    <w:rsid w:val="00EA36FE"/>
    <w:rsid w:val="00EA4AE0"/>
    <w:rsid w:val="00EA5041"/>
    <w:rsid w:val="00EA6D30"/>
    <w:rsid w:val="00EA7A23"/>
    <w:rsid w:val="00EA7CB5"/>
    <w:rsid w:val="00EB00AC"/>
    <w:rsid w:val="00EB0E16"/>
    <w:rsid w:val="00EB0F86"/>
    <w:rsid w:val="00EB29DD"/>
    <w:rsid w:val="00EB2B3F"/>
    <w:rsid w:val="00EB36EE"/>
    <w:rsid w:val="00EB4705"/>
    <w:rsid w:val="00EB4AA1"/>
    <w:rsid w:val="00EB5807"/>
    <w:rsid w:val="00EB5C5B"/>
    <w:rsid w:val="00EB5EE8"/>
    <w:rsid w:val="00EB6FF6"/>
    <w:rsid w:val="00EB787A"/>
    <w:rsid w:val="00EC0406"/>
    <w:rsid w:val="00EC0CAB"/>
    <w:rsid w:val="00EC1C34"/>
    <w:rsid w:val="00EC264C"/>
    <w:rsid w:val="00EC2D5C"/>
    <w:rsid w:val="00EC2E68"/>
    <w:rsid w:val="00EC400E"/>
    <w:rsid w:val="00EC4AF2"/>
    <w:rsid w:val="00EC4CA7"/>
    <w:rsid w:val="00EC6525"/>
    <w:rsid w:val="00EC6609"/>
    <w:rsid w:val="00EC6C7E"/>
    <w:rsid w:val="00EC6E53"/>
    <w:rsid w:val="00EC7DBC"/>
    <w:rsid w:val="00ED02B2"/>
    <w:rsid w:val="00ED08AF"/>
    <w:rsid w:val="00ED172C"/>
    <w:rsid w:val="00ED19AD"/>
    <w:rsid w:val="00ED35D2"/>
    <w:rsid w:val="00ED395A"/>
    <w:rsid w:val="00ED73EB"/>
    <w:rsid w:val="00ED7E63"/>
    <w:rsid w:val="00EE06D9"/>
    <w:rsid w:val="00EE0ADD"/>
    <w:rsid w:val="00EE0AF4"/>
    <w:rsid w:val="00EE0B19"/>
    <w:rsid w:val="00EE0B6E"/>
    <w:rsid w:val="00EE0BD2"/>
    <w:rsid w:val="00EE14E9"/>
    <w:rsid w:val="00EE2DD3"/>
    <w:rsid w:val="00EE430E"/>
    <w:rsid w:val="00EE4879"/>
    <w:rsid w:val="00EE5476"/>
    <w:rsid w:val="00EF20AF"/>
    <w:rsid w:val="00EF23D9"/>
    <w:rsid w:val="00EF294D"/>
    <w:rsid w:val="00EF2A18"/>
    <w:rsid w:val="00EF2BDA"/>
    <w:rsid w:val="00EF4E91"/>
    <w:rsid w:val="00EF5CB4"/>
    <w:rsid w:val="00EF7686"/>
    <w:rsid w:val="00F010FE"/>
    <w:rsid w:val="00F01CA1"/>
    <w:rsid w:val="00F03245"/>
    <w:rsid w:val="00F05BEC"/>
    <w:rsid w:val="00F063BE"/>
    <w:rsid w:val="00F102E0"/>
    <w:rsid w:val="00F11391"/>
    <w:rsid w:val="00F11463"/>
    <w:rsid w:val="00F11DB8"/>
    <w:rsid w:val="00F12A21"/>
    <w:rsid w:val="00F12B2C"/>
    <w:rsid w:val="00F13D0F"/>
    <w:rsid w:val="00F1457D"/>
    <w:rsid w:val="00F14691"/>
    <w:rsid w:val="00F15D8D"/>
    <w:rsid w:val="00F160CE"/>
    <w:rsid w:val="00F16347"/>
    <w:rsid w:val="00F167AC"/>
    <w:rsid w:val="00F203FE"/>
    <w:rsid w:val="00F20701"/>
    <w:rsid w:val="00F224BF"/>
    <w:rsid w:val="00F2360E"/>
    <w:rsid w:val="00F23BEE"/>
    <w:rsid w:val="00F246AD"/>
    <w:rsid w:val="00F25361"/>
    <w:rsid w:val="00F25E1E"/>
    <w:rsid w:val="00F2614C"/>
    <w:rsid w:val="00F2636F"/>
    <w:rsid w:val="00F26AEB"/>
    <w:rsid w:val="00F30701"/>
    <w:rsid w:val="00F31883"/>
    <w:rsid w:val="00F320F3"/>
    <w:rsid w:val="00F32216"/>
    <w:rsid w:val="00F322E9"/>
    <w:rsid w:val="00F32352"/>
    <w:rsid w:val="00F33FEF"/>
    <w:rsid w:val="00F33FF2"/>
    <w:rsid w:val="00F34E09"/>
    <w:rsid w:val="00F354A5"/>
    <w:rsid w:val="00F37AAF"/>
    <w:rsid w:val="00F37F34"/>
    <w:rsid w:val="00F40EF1"/>
    <w:rsid w:val="00F41137"/>
    <w:rsid w:val="00F42189"/>
    <w:rsid w:val="00F42205"/>
    <w:rsid w:val="00F42561"/>
    <w:rsid w:val="00F428EC"/>
    <w:rsid w:val="00F42E13"/>
    <w:rsid w:val="00F431CE"/>
    <w:rsid w:val="00F432AB"/>
    <w:rsid w:val="00F43753"/>
    <w:rsid w:val="00F4476D"/>
    <w:rsid w:val="00F44787"/>
    <w:rsid w:val="00F45476"/>
    <w:rsid w:val="00F45F41"/>
    <w:rsid w:val="00F4630B"/>
    <w:rsid w:val="00F46B92"/>
    <w:rsid w:val="00F46CDA"/>
    <w:rsid w:val="00F50201"/>
    <w:rsid w:val="00F50B24"/>
    <w:rsid w:val="00F520B2"/>
    <w:rsid w:val="00F53129"/>
    <w:rsid w:val="00F54431"/>
    <w:rsid w:val="00F546EF"/>
    <w:rsid w:val="00F54951"/>
    <w:rsid w:val="00F552EE"/>
    <w:rsid w:val="00F567BF"/>
    <w:rsid w:val="00F56801"/>
    <w:rsid w:val="00F5689C"/>
    <w:rsid w:val="00F57241"/>
    <w:rsid w:val="00F57A8E"/>
    <w:rsid w:val="00F60986"/>
    <w:rsid w:val="00F612A9"/>
    <w:rsid w:val="00F61DFF"/>
    <w:rsid w:val="00F64336"/>
    <w:rsid w:val="00F654DC"/>
    <w:rsid w:val="00F65DC9"/>
    <w:rsid w:val="00F65F52"/>
    <w:rsid w:val="00F66ABE"/>
    <w:rsid w:val="00F673A2"/>
    <w:rsid w:val="00F67437"/>
    <w:rsid w:val="00F70331"/>
    <w:rsid w:val="00F704F6"/>
    <w:rsid w:val="00F70918"/>
    <w:rsid w:val="00F70CD2"/>
    <w:rsid w:val="00F70F34"/>
    <w:rsid w:val="00F71893"/>
    <w:rsid w:val="00F718ED"/>
    <w:rsid w:val="00F72B51"/>
    <w:rsid w:val="00F73768"/>
    <w:rsid w:val="00F73E83"/>
    <w:rsid w:val="00F74007"/>
    <w:rsid w:val="00F7598B"/>
    <w:rsid w:val="00F75CA5"/>
    <w:rsid w:val="00F76EF4"/>
    <w:rsid w:val="00F7715A"/>
    <w:rsid w:val="00F77945"/>
    <w:rsid w:val="00F77BE6"/>
    <w:rsid w:val="00F8082B"/>
    <w:rsid w:val="00F82C32"/>
    <w:rsid w:val="00F83660"/>
    <w:rsid w:val="00F836AC"/>
    <w:rsid w:val="00F845FC"/>
    <w:rsid w:val="00F84718"/>
    <w:rsid w:val="00F849E6"/>
    <w:rsid w:val="00F86AAD"/>
    <w:rsid w:val="00F86CE9"/>
    <w:rsid w:val="00F873CB"/>
    <w:rsid w:val="00F900A8"/>
    <w:rsid w:val="00F91312"/>
    <w:rsid w:val="00F91A1C"/>
    <w:rsid w:val="00F92057"/>
    <w:rsid w:val="00F920F9"/>
    <w:rsid w:val="00F927E3"/>
    <w:rsid w:val="00F92ED8"/>
    <w:rsid w:val="00F930CD"/>
    <w:rsid w:val="00F9335B"/>
    <w:rsid w:val="00F94864"/>
    <w:rsid w:val="00F94EC5"/>
    <w:rsid w:val="00F9563A"/>
    <w:rsid w:val="00F95A48"/>
    <w:rsid w:val="00F96EFA"/>
    <w:rsid w:val="00F97799"/>
    <w:rsid w:val="00F97AF5"/>
    <w:rsid w:val="00FA0C66"/>
    <w:rsid w:val="00FA1891"/>
    <w:rsid w:val="00FA4C66"/>
    <w:rsid w:val="00FA5BEE"/>
    <w:rsid w:val="00FA6F7B"/>
    <w:rsid w:val="00FA746D"/>
    <w:rsid w:val="00FB0816"/>
    <w:rsid w:val="00FB0D40"/>
    <w:rsid w:val="00FB1CD9"/>
    <w:rsid w:val="00FB22FB"/>
    <w:rsid w:val="00FB3FFC"/>
    <w:rsid w:val="00FB53F3"/>
    <w:rsid w:val="00FB5C8A"/>
    <w:rsid w:val="00FB6C33"/>
    <w:rsid w:val="00FB7D76"/>
    <w:rsid w:val="00FC1F75"/>
    <w:rsid w:val="00FC225B"/>
    <w:rsid w:val="00FC2501"/>
    <w:rsid w:val="00FC2A2E"/>
    <w:rsid w:val="00FC34C1"/>
    <w:rsid w:val="00FC42AB"/>
    <w:rsid w:val="00FC4345"/>
    <w:rsid w:val="00FC4545"/>
    <w:rsid w:val="00FC4C42"/>
    <w:rsid w:val="00FC58DE"/>
    <w:rsid w:val="00FC5C3D"/>
    <w:rsid w:val="00FC5E06"/>
    <w:rsid w:val="00FC69FB"/>
    <w:rsid w:val="00FC6BD5"/>
    <w:rsid w:val="00FD010E"/>
    <w:rsid w:val="00FD029F"/>
    <w:rsid w:val="00FD04B4"/>
    <w:rsid w:val="00FD0993"/>
    <w:rsid w:val="00FD1A6F"/>
    <w:rsid w:val="00FD1E2E"/>
    <w:rsid w:val="00FD2274"/>
    <w:rsid w:val="00FD35A8"/>
    <w:rsid w:val="00FD364F"/>
    <w:rsid w:val="00FD3F9F"/>
    <w:rsid w:val="00FD4A54"/>
    <w:rsid w:val="00FD5A1E"/>
    <w:rsid w:val="00FD6D0D"/>
    <w:rsid w:val="00FD6FF7"/>
    <w:rsid w:val="00FD7D34"/>
    <w:rsid w:val="00FE0B33"/>
    <w:rsid w:val="00FE0DA8"/>
    <w:rsid w:val="00FE0FC3"/>
    <w:rsid w:val="00FE1E2D"/>
    <w:rsid w:val="00FE32C9"/>
    <w:rsid w:val="00FE3D16"/>
    <w:rsid w:val="00FE47D0"/>
    <w:rsid w:val="00FE4883"/>
    <w:rsid w:val="00FE4D33"/>
    <w:rsid w:val="00FE5EBD"/>
    <w:rsid w:val="00FE6050"/>
    <w:rsid w:val="00FE6128"/>
    <w:rsid w:val="00FE6150"/>
    <w:rsid w:val="00FE62F5"/>
    <w:rsid w:val="00FE631D"/>
    <w:rsid w:val="00FE7885"/>
    <w:rsid w:val="00FE79FA"/>
    <w:rsid w:val="00FF02A3"/>
    <w:rsid w:val="00FF1F0A"/>
    <w:rsid w:val="00FF1F6C"/>
    <w:rsid w:val="00FF2266"/>
    <w:rsid w:val="00FF252E"/>
    <w:rsid w:val="00FF26DA"/>
    <w:rsid w:val="00FF277B"/>
    <w:rsid w:val="00FF2F1E"/>
    <w:rsid w:val="00FF33C2"/>
    <w:rsid w:val="00FF3D70"/>
    <w:rsid w:val="00FF45B3"/>
    <w:rsid w:val="00FF460D"/>
    <w:rsid w:val="00FF4D57"/>
    <w:rsid w:val="00FF581D"/>
    <w:rsid w:val="00FF6814"/>
    <w:rsid w:val="00FF6D75"/>
    <w:rsid w:val="00FF6E82"/>
    <w:rsid w:val="00FF741B"/>
    <w:rsid w:val="00FF777C"/>
    <w:rsid w:val="00FF79D6"/>
    <w:rsid w:val="01634D12"/>
    <w:rsid w:val="01AB7809"/>
    <w:rsid w:val="01E35CB0"/>
    <w:rsid w:val="05A390F2"/>
    <w:rsid w:val="05B1AA04"/>
    <w:rsid w:val="07C993F7"/>
    <w:rsid w:val="0BD5F6AA"/>
    <w:rsid w:val="0C81A393"/>
    <w:rsid w:val="0D013BC9"/>
    <w:rsid w:val="0E08E5DE"/>
    <w:rsid w:val="0E2CA3CC"/>
    <w:rsid w:val="0E78B9D8"/>
    <w:rsid w:val="0E899008"/>
    <w:rsid w:val="0EB8A8D0"/>
    <w:rsid w:val="133C574C"/>
    <w:rsid w:val="13449EE1"/>
    <w:rsid w:val="1365A836"/>
    <w:rsid w:val="137E513A"/>
    <w:rsid w:val="14B5EB4B"/>
    <w:rsid w:val="15B9F982"/>
    <w:rsid w:val="190B05CD"/>
    <w:rsid w:val="19BC0A59"/>
    <w:rsid w:val="1A0390FE"/>
    <w:rsid w:val="1B436E34"/>
    <w:rsid w:val="1C16455A"/>
    <w:rsid w:val="20205B2C"/>
    <w:rsid w:val="202FAC93"/>
    <w:rsid w:val="217D0C5E"/>
    <w:rsid w:val="23B0D8DD"/>
    <w:rsid w:val="26C88814"/>
    <w:rsid w:val="2BFC170C"/>
    <w:rsid w:val="2C0D672C"/>
    <w:rsid w:val="2CA063A8"/>
    <w:rsid w:val="2CE76C3E"/>
    <w:rsid w:val="2DA19B59"/>
    <w:rsid w:val="2EF745DB"/>
    <w:rsid w:val="30580FBF"/>
    <w:rsid w:val="3074E7F4"/>
    <w:rsid w:val="315B2B79"/>
    <w:rsid w:val="318665E7"/>
    <w:rsid w:val="330E9D7A"/>
    <w:rsid w:val="35B97665"/>
    <w:rsid w:val="35BE39CE"/>
    <w:rsid w:val="36C0C88C"/>
    <w:rsid w:val="39B51722"/>
    <w:rsid w:val="3B1CB274"/>
    <w:rsid w:val="3B286C8C"/>
    <w:rsid w:val="3B7BD563"/>
    <w:rsid w:val="3BC34DF0"/>
    <w:rsid w:val="3C213A3E"/>
    <w:rsid w:val="3EA07C49"/>
    <w:rsid w:val="3EAD64DC"/>
    <w:rsid w:val="3EAD81C7"/>
    <w:rsid w:val="3F507B17"/>
    <w:rsid w:val="40B0BEC5"/>
    <w:rsid w:val="4139E25A"/>
    <w:rsid w:val="44AEF99B"/>
    <w:rsid w:val="457EFDD2"/>
    <w:rsid w:val="49C60A84"/>
    <w:rsid w:val="4AA89AF8"/>
    <w:rsid w:val="4B9E7CC5"/>
    <w:rsid w:val="4BD8A3C9"/>
    <w:rsid w:val="4D5024CA"/>
    <w:rsid w:val="4EF453E4"/>
    <w:rsid w:val="4F845DE4"/>
    <w:rsid w:val="51B5B079"/>
    <w:rsid w:val="551170C1"/>
    <w:rsid w:val="55B3B978"/>
    <w:rsid w:val="56C8BBB6"/>
    <w:rsid w:val="576694FD"/>
    <w:rsid w:val="577E9FC0"/>
    <w:rsid w:val="5930CF39"/>
    <w:rsid w:val="59506F59"/>
    <w:rsid w:val="59C25D68"/>
    <w:rsid w:val="5FE12C60"/>
    <w:rsid w:val="60BCF3F2"/>
    <w:rsid w:val="6200F45E"/>
    <w:rsid w:val="65A434D3"/>
    <w:rsid w:val="68AC75FD"/>
    <w:rsid w:val="68AD4ADE"/>
    <w:rsid w:val="6A3F3E81"/>
    <w:rsid w:val="6B8B1F35"/>
    <w:rsid w:val="6DA7D83D"/>
    <w:rsid w:val="6E19DA83"/>
    <w:rsid w:val="6F37E644"/>
    <w:rsid w:val="6FBF9A5E"/>
    <w:rsid w:val="700657B3"/>
    <w:rsid w:val="705D1E98"/>
    <w:rsid w:val="70F27A3E"/>
    <w:rsid w:val="716A7B69"/>
    <w:rsid w:val="7186664D"/>
    <w:rsid w:val="73226884"/>
    <w:rsid w:val="7593FD0B"/>
    <w:rsid w:val="762B7FA1"/>
    <w:rsid w:val="77B01FCC"/>
    <w:rsid w:val="785AFC1B"/>
    <w:rsid w:val="78A1CAB7"/>
    <w:rsid w:val="794B755B"/>
    <w:rsid w:val="795C2F7F"/>
    <w:rsid w:val="7B71F01C"/>
    <w:rsid w:val="7D8B6349"/>
    <w:rsid w:val="7F0214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8CF9CD5B-3C10-4341-A8BD-849BFB7D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9"/>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 w:type="character" w:styleId="Hyperlink">
    <w:name w:val="Hyperlink"/>
    <w:basedOn w:val="DefaultParagraphFont"/>
    <w:uiPriority w:val="99"/>
    <w:unhideWhenUsed/>
    <w:rsid w:val="008C24B0"/>
    <w:rPr>
      <w:color w:val="0563C1" w:themeColor="hyperlink"/>
      <w:u w:val="single"/>
    </w:rPr>
  </w:style>
  <w:style w:type="character" w:customStyle="1" w:styleId="UnresolvedMention1">
    <w:name w:val="Unresolved Mention1"/>
    <w:basedOn w:val="DefaultParagraphFont"/>
    <w:uiPriority w:val="99"/>
    <w:semiHidden/>
    <w:unhideWhenUsed/>
    <w:rsid w:val="00260BB8"/>
    <w:rPr>
      <w:color w:val="605E5C"/>
      <w:shd w:val="clear" w:color="auto" w:fill="E1DFDD"/>
    </w:rPr>
  </w:style>
  <w:style w:type="paragraph" w:styleId="Bibliography">
    <w:name w:val="Bibliography"/>
    <w:basedOn w:val="Normal"/>
    <w:next w:val="Normal"/>
    <w:uiPriority w:val="37"/>
    <w:unhideWhenUsed/>
    <w:rsid w:val="00EF20AF"/>
    <w:pPr>
      <w:tabs>
        <w:tab w:val="left" w:pos="260"/>
        <w:tab w:val="left" w:pos="380"/>
      </w:tabs>
      <w:spacing w:line="480" w:lineRule="auto"/>
      <w:ind w:left="264" w:hanging="264"/>
    </w:pPr>
  </w:style>
  <w:style w:type="character" w:styleId="LineNumber">
    <w:name w:val="line number"/>
    <w:basedOn w:val="DefaultParagraphFont"/>
    <w:uiPriority w:val="99"/>
    <w:semiHidden/>
    <w:unhideWhenUsed/>
    <w:rsid w:val="00E44F24"/>
  </w:style>
  <w:style w:type="paragraph" w:styleId="Header">
    <w:name w:val="header"/>
    <w:basedOn w:val="Normal"/>
    <w:link w:val="HeaderChar"/>
    <w:uiPriority w:val="99"/>
    <w:unhideWhenUsed/>
    <w:rsid w:val="000213B4"/>
    <w:pPr>
      <w:tabs>
        <w:tab w:val="center" w:pos="4680"/>
        <w:tab w:val="right" w:pos="9360"/>
      </w:tabs>
    </w:pPr>
  </w:style>
  <w:style w:type="character" w:customStyle="1" w:styleId="HeaderChar">
    <w:name w:val="Header Char"/>
    <w:basedOn w:val="DefaultParagraphFont"/>
    <w:link w:val="Header"/>
    <w:uiPriority w:val="99"/>
    <w:rsid w:val="000213B4"/>
    <w:rPr>
      <w:rFonts w:ascii="Times New Roman" w:eastAsia="Times New Roman" w:hAnsi="Times New Roman" w:cs="Times New Roman"/>
    </w:rPr>
  </w:style>
  <w:style w:type="paragraph" w:styleId="Footer">
    <w:name w:val="footer"/>
    <w:basedOn w:val="Normal"/>
    <w:link w:val="FooterChar"/>
    <w:uiPriority w:val="99"/>
    <w:unhideWhenUsed/>
    <w:rsid w:val="000213B4"/>
    <w:pPr>
      <w:tabs>
        <w:tab w:val="center" w:pos="4680"/>
        <w:tab w:val="right" w:pos="9360"/>
      </w:tabs>
    </w:pPr>
  </w:style>
  <w:style w:type="character" w:customStyle="1" w:styleId="FooterChar">
    <w:name w:val="Footer Char"/>
    <w:basedOn w:val="DefaultParagraphFont"/>
    <w:link w:val="Footer"/>
    <w:uiPriority w:val="99"/>
    <w:rsid w:val="000213B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00147042">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14068855">
      <w:bodyDiv w:val="1"/>
      <w:marLeft w:val="0"/>
      <w:marRight w:val="0"/>
      <w:marTop w:val="0"/>
      <w:marBottom w:val="0"/>
      <w:divBdr>
        <w:top w:val="none" w:sz="0" w:space="0" w:color="auto"/>
        <w:left w:val="none" w:sz="0" w:space="0" w:color="auto"/>
        <w:bottom w:val="none" w:sz="0" w:space="0" w:color="auto"/>
        <w:right w:val="none" w:sz="0" w:space="0" w:color="auto"/>
      </w:divBdr>
      <w:divsChild>
        <w:div w:id="1898974788">
          <w:marLeft w:val="0"/>
          <w:marRight w:val="0"/>
          <w:marTop w:val="0"/>
          <w:marBottom w:val="0"/>
          <w:divBdr>
            <w:top w:val="none" w:sz="0" w:space="0" w:color="auto"/>
            <w:left w:val="none" w:sz="0" w:space="0" w:color="auto"/>
            <w:bottom w:val="none" w:sz="0" w:space="0" w:color="auto"/>
            <w:right w:val="none" w:sz="0" w:space="0" w:color="auto"/>
          </w:divBdr>
        </w:div>
        <w:div w:id="1651904605">
          <w:marLeft w:val="0"/>
          <w:marRight w:val="0"/>
          <w:marTop w:val="0"/>
          <w:marBottom w:val="0"/>
          <w:divBdr>
            <w:top w:val="none" w:sz="0" w:space="0" w:color="auto"/>
            <w:left w:val="none" w:sz="0" w:space="0" w:color="auto"/>
            <w:bottom w:val="none" w:sz="0" w:space="0" w:color="auto"/>
            <w:right w:val="none" w:sz="0" w:space="0" w:color="auto"/>
          </w:divBdr>
        </w:div>
        <w:div w:id="1014308540">
          <w:marLeft w:val="0"/>
          <w:marRight w:val="0"/>
          <w:marTop w:val="0"/>
          <w:marBottom w:val="0"/>
          <w:divBdr>
            <w:top w:val="none" w:sz="0" w:space="0" w:color="auto"/>
            <w:left w:val="none" w:sz="0" w:space="0" w:color="auto"/>
            <w:bottom w:val="none" w:sz="0" w:space="0" w:color="auto"/>
            <w:right w:val="none" w:sz="0" w:space="0" w:color="auto"/>
          </w:divBdr>
        </w:div>
      </w:divsChild>
    </w:div>
    <w:div w:id="325792307">
      <w:bodyDiv w:val="1"/>
      <w:marLeft w:val="0"/>
      <w:marRight w:val="0"/>
      <w:marTop w:val="0"/>
      <w:marBottom w:val="0"/>
      <w:divBdr>
        <w:top w:val="none" w:sz="0" w:space="0" w:color="auto"/>
        <w:left w:val="none" w:sz="0" w:space="0" w:color="auto"/>
        <w:bottom w:val="none" w:sz="0" w:space="0" w:color="auto"/>
        <w:right w:val="none" w:sz="0" w:space="0" w:color="auto"/>
      </w:divBdr>
    </w:div>
    <w:div w:id="360132907">
      <w:bodyDiv w:val="1"/>
      <w:marLeft w:val="0"/>
      <w:marRight w:val="0"/>
      <w:marTop w:val="0"/>
      <w:marBottom w:val="0"/>
      <w:divBdr>
        <w:top w:val="none" w:sz="0" w:space="0" w:color="auto"/>
        <w:left w:val="none" w:sz="0" w:space="0" w:color="auto"/>
        <w:bottom w:val="none" w:sz="0" w:space="0" w:color="auto"/>
        <w:right w:val="none" w:sz="0" w:space="0" w:color="auto"/>
      </w:divBdr>
      <w:divsChild>
        <w:div w:id="203811585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689405779">
      <w:bodyDiv w:val="1"/>
      <w:marLeft w:val="0"/>
      <w:marRight w:val="0"/>
      <w:marTop w:val="0"/>
      <w:marBottom w:val="0"/>
      <w:divBdr>
        <w:top w:val="none" w:sz="0" w:space="0" w:color="auto"/>
        <w:left w:val="none" w:sz="0" w:space="0" w:color="auto"/>
        <w:bottom w:val="none" w:sz="0" w:space="0" w:color="auto"/>
        <w:right w:val="none" w:sz="0" w:space="0" w:color="auto"/>
      </w:divBdr>
    </w:div>
    <w:div w:id="705369706">
      <w:bodyDiv w:val="1"/>
      <w:marLeft w:val="0"/>
      <w:marRight w:val="0"/>
      <w:marTop w:val="0"/>
      <w:marBottom w:val="0"/>
      <w:divBdr>
        <w:top w:val="none" w:sz="0" w:space="0" w:color="auto"/>
        <w:left w:val="none" w:sz="0" w:space="0" w:color="auto"/>
        <w:bottom w:val="none" w:sz="0" w:space="0" w:color="auto"/>
        <w:right w:val="none" w:sz="0" w:space="0" w:color="auto"/>
      </w:divBdr>
    </w:div>
    <w:div w:id="85990194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918902241">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114036">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1658852">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72723709">
      <w:bodyDiv w:val="1"/>
      <w:marLeft w:val="0"/>
      <w:marRight w:val="0"/>
      <w:marTop w:val="0"/>
      <w:marBottom w:val="0"/>
      <w:divBdr>
        <w:top w:val="none" w:sz="0" w:space="0" w:color="auto"/>
        <w:left w:val="none" w:sz="0" w:space="0" w:color="auto"/>
        <w:bottom w:val="none" w:sz="0" w:space="0" w:color="auto"/>
        <w:right w:val="none" w:sz="0" w:space="0" w:color="auto"/>
      </w:divBdr>
      <w:divsChild>
        <w:div w:id="166501019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534077927">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680809767">
      <w:bodyDiv w:val="1"/>
      <w:marLeft w:val="0"/>
      <w:marRight w:val="0"/>
      <w:marTop w:val="0"/>
      <w:marBottom w:val="0"/>
      <w:divBdr>
        <w:top w:val="none" w:sz="0" w:space="0" w:color="auto"/>
        <w:left w:val="none" w:sz="0" w:space="0" w:color="auto"/>
        <w:bottom w:val="none" w:sz="0" w:space="0" w:color="auto"/>
        <w:right w:val="none" w:sz="0" w:space="0" w:color="auto"/>
      </w:divBdr>
      <w:divsChild>
        <w:div w:id="1350598265">
          <w:marLeft w:val="0"/>
          <w:marRight w:val="0"/>
          <w:marTop w:val="0"/>
          <w:marBottom w:val="0"/>
          <w:divBdr>
            <w:top w:val="none" w:sz="0" w:space="0" w:color="auto"/>
            <w:left w:val="none" w:sz="0" w:space="0" w:color="auto"/>
            <w:bottom w:val="none" w:sz="0" w:space="0" w:color="auto"/>
            <w:right w:val="none" w:sz="0" w:space="0" w:color="auto"/>
          </w:divBdr>
          <w:divsChild>
            <w:div w:id="590503488">
              <w:marLeft w:val="0"/>
              <w:marRight w:val="0"/>
              <w:marTop w:val="0"/>
              <w:marBottom w:val="0"/>
              <w:divBdr>
                <w:top w:val="none" w:sz="0" w:space="0" w:color="auto"/>
                <w:left w:val="none" w:sz="0" w:space="0" w:color="auto"/>
                <w:bottom w:val="none" w:sz="0" w:space="0" w:color="auto"/>
                <w:right w:val="none" w:sz="0" w:space="0" w:color="auto"/>
              </w:divBdr>
              <w:divsChild>
                <w:div w:id="170729658">
                  <w:marLeft w:val="150"/>
                  <w:marRight w:val="150"/>
                  <w:marTop w:val="150"/>
                  <w:marBottom w:val="150"/>
                  <w:divBdr>
                    <w:top w:val="none" w:sz="0" w:space="0" w:color="auto"/>
                    <w:left w:val="none" w:sz="0" w:space="0" w:color="auto"/>
                    <w:bottom w:val="none" w:sz="0" w:space="0" w:color="auto"/>
                    <w:right w:val="none" w:sz="0" w:space="0" w:color="auto"/>
                  </w:divBdr>
                  <w:divsChild>
                    <w:div w:id="1339961151">
                      <w:marLeft w:val="0"/>
                      <w:marRight w:val="0"/>
                      <w:marTop w:val="0"/>
                      <w:marBottom w:val="0"/>
                      <w:divBdr>
                        <w:top w:val="none" w:sz="0" w:space="0" w:color="auto"/>
                        <w:left w:val="none" w:sz="0" w:space="0" w:color="auto"/>
                        <w:bottom w:val="none" w:sz="0" w:space="0" w:color="auto"/>
                        <w:right w:val="none" w:sz="0" w:space="0" w:color="auto"/>
                      </w:divBdr>
                      <w:divsChild>
                        <w:div w:id="1774667122">
                          <w:marLeft w:val="0"/>
                          <w:marRight w:val="0"/>
                          <w:marTop w:val="0"/>
                          <w:marBottom w:val="0"/>
                          <w:divBdr>
                            <w:top w:val="none" w:sz="0" w:space="0" w:color="auto"/>
                            <w:left w:val="none" w:sz="0" w:space="0" w:color="auto"/>
                            <w:bottom w:val="none" w:sz="0" w:space="0" w:color="auto"/>
                            <w:right w:val="none" w:sz="0" w:space="0" w:color="auto"/>
                          </w:divBdr>
                          <w:divsChild>
                            <w:div w:id="1290167229">
                              <w:marLeft w:val="135"/>
                              <w:marRight w:val="135"/>
                              <w:marTop w:val="0"/>
                              <w:marBottom w:val="135"/>
                              <w:divBdr>
                                <w:top w:val="none" w:sz="0" w:space="0" w:color="auto"/>
                                <w:left w:val="none" w:sz="0" w:space="0" w:color="auto"/>
                                <w:bottom w:val="none" w:sz="0" w:space="0" w:color="auto"/>
                                <w:right w:val="none" w:sz="0" w:space="0" w:color="auto"/>
                              </w:divBdr>
                              <w:divsChild>
                                <w:div w:id="836530947">
                                  <w:marLeft w:val="0"/>
                                  <w:marRight w:val="0"/>
                                  <w:marTop w:val="0"/>
                                  <w:marBottom w:val="0"/>
                                  <w:divBdr>
                                    <w:top w:val="none" w:sz="0" w:space="0" w:color="auto"/>
                                    <w:left w:val="none" w:sz="0" w:space="0" w:color="auto"/>
                                    <w:bottom w:val="none" w:sz="0" w:space="0" w:color="auto"/>
                                    <w:right w:val="none" w:sz="0" w:space="0" w:color="auto"/>
                                  </w:divBdr>
                                </w:div>
                                <w:div w:id="1514568358">
                                  <w:marLeft w:val="0"/>
                                  <w:marRight w:val="0"/>
                                  <w:marTop w:val="525"/>
                                  <w:marBottom w:val="0"/>
                                  <w:divBdr>
                                    <w:top w:val="none" w:sz="0" w:space="0" w:color="auto"/>
                                    <w:left w:val="none" w:sz="0" w:space="0" w:color="auto"/>
                                    <w:bottom w:val="none" w:sz="0" w:space="0" w:color="auto"/>
                                    <w:right w:val="none" w:sz="0" w:space="0" w:color="auto"/>
                                  </w:divBdr>
                                </w:div>
                              </w:divsChild>
                            </w:div>
                            <w:div w:id="1276786958">
                              <w:marLeft w:val="150"/>
                              <w:marRight w:val="150"/>
                              <w:marTop w:val="15"/>
                              <w:marBottom w:val="150"/>
                              <w:divBdr>
                                <w:top w:val="none" w:sz="0" w:space="0" w:color="auto"/>
                                <w:left w:val="none" w:sz="0" w:space="0" w:color="auto"/>
                                <w:bottom w:val="none" w:sz="0" w:space="0" w:color="auto"/>
                                <w:right w:val="none" w:sz="0" w:space="0" w:color="auto"/>
                              </w:divBdr>
                              <w:divsChild>
                                <w:div w:id="1554079903">
                                  <w:marLeft w:val="0"/>
                                  <w:marRight w:val="0"/>
                                  <w:marTop w:val="0"/>
                                  <w:marBottom w:val="0"/>
                                  <w:divBdr>
                                    <w:top w:val="none" w:sz="0" w:space="0" w:color="auto"/>
                                    <w:left w:val="none" w:sz="0" w:space="0" w:color="auto"/>
                                    <w:bottom w:val="none" w:sz="0" w:space="0" w:color="auto"/>
                                    <w:right w:val="none" w:sz="0" w:space="0" w:color="auto"/>
                                  </w:divBdr>
                                </w:div>
                                <w:div w:id="1485663255">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355354">
          <w:marLeft w:val="0"/>
          <w:marRight w:val="0"/>
          <w:marTop w:val="0"/>
          <w:marBottom w:val="0"/>
          <w:divBdr>
            <w:top w:val="none" w:sz="0" w:space="0" w:color="auto"/>
            <w:left w:val="none" w:sz="0" w:space="0" w:color="auto"/>
            <w:bottom w:val="none" w:sz="0" w:space="0" w:color="auto"/>
            <w:right w:val="none" w:sz="0" w:space="0" w:color="auto"/>
          </w:divBdr>
          <w:divsChild>
            <w:div w:id="765615673">
              <w:marLeft w:val="0"/>
              <w:marRight w:val="0"/>
              <w:marTop w:val="0"/>
              <w:marBottom w:val="0"/>
              <w:divBdr>
                <w:top w:val="none" w:sz="0" w:space="0" w:color="auto"/>
                <w:left w:val="none" w:sz="0" w:space="0" w:color="auto"/>
                <w:bottom w:val="none" w:sz="0" w:space="0" w:color="auto"/>
                <w:right w:val="none" w:sz="0" w:space="0" w:color="auto"/>
              </w:divBdr>
              <w:divsChild>
                <w:div w:id="786656151">
                  <w:marLeft w:val="150"/>
                  <w:marRight w:val="150"/>
                  <w:marTop w:val="150"/>
                  <w:marBottom w:val="150"/>
                  <w:divBdr>
                    <w:top w:val="none" w:sz="0" w:space="0" w:color="auto"/>
                    <w:left w:val="none" w:sz="0" w:space="0" w:color="auto"/>
                    <w:bottom w:val="none" w:sz="0" w:space="0" w:color="auto"/>
                    <w:right w:val="none" w:sz="0" w:space="0" w:color="auto"/>
                  </w:divBdr>
                  <w:divsChild>
                    <w:div w:id="6227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845124899">
      <w:bodyDiv w:val="1"/>
      <w:marLeft w:val="0"/>
      <w:marRight w:val="0"/>
      <w:marTop w:val="0"/>
      <w:marBottom w:val="0"/>
      <w:divBdr>
        <w:top w:val="none" w:sz="0" w:space="0" w:color="auto"/>
        <w:left w:val="none" w:sz="0" w:space="0" w:color="auto"/>
        <w:bottom w:val="none" w:sz="0" w:space="0" w:color="auto"/>
        <w:right w:val="none" w:sz="0" w:space="0" w:color="auto"/>
      </w:divBdr>
    </w:div>
    <w:div w:id="1856264384">
      <w:bodyDiv w:val="1"/>
      <w:marLeft w:val="0"/>
      <w:marRight w:val="0"/>
      <w:marTop w:val="0"/>
      <w:marBottom w:val="0"/>
      <w:divBdr>
        <w:top w:val="none" w:sz="0" w:space="0" w:color="auto"/>
        <w:left w:val="none" w:sz="0" w:space="0" w:color="auto"/>
        <w:bottom w:val="none" w:sz="0" w:space="0" w:color="auto"/>
        <w:right w:val="none" w:sz="0" w:space="0" w:color="auto"/>
      </w:divBdr>
      <w:divsChild>
        <w:div w:id="1103767150">
          <w:marLeft w:val="0"/>
          <w:marRight w:val="0"/>
          <w:marTop w:val="0"/>
          <w:marBottom w:val="0"/>
          <w:divBdr>
            <w:top w:val="none" w:sz="0" w:space="0" w:color="auto"/>
            <w:left w:val="none" w:sz="0" w:space="0" w:color="auto"/>
            <w:bottom w:val="none" w:sz="0" w:space="0" w:color="auto"/>
            <w:right w:val="none" w:sz="0" w:space="0" w:color="auto"/>
          </w:divBdr>
          <w:divsChild>
            <w:div w:id="1360164016">
              <w:marLeft w:val="0"/>
              <w:marRight w:val="0"/>
              <w:marTop w:val="0"/>
              <w:marBottom w:val="0"/>
              <w:divBdr>
                <w:top w:val="none" w:sz="0" w:space="0" w:color="auto"/>
                <w:left w:val="none" w:sz="0" w:space="0" w:color="auto"/>
                <w:bottom w:val="none" w:sz="0" w:space="0" w:color="auto"/>
                <w:right w:val="none" w:sz="0" w:space="0" w:color="auto"/>
              </w:divBdr>
              <w:divsChild>
                <w:div w:id="7415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056656779">
      <w:bodyDiv w:val="1"/>
      <w:marLeft w:val="0"/>
      <w:marRight w:val="0"/>
      <w:marTop w:val="0"/>
      <w:marBottom w:val="0"/>
      <w:divBdr>
        <w:top w:val="none" w:sz="0" w:space="0" w:color="auto"/>
        <w:left w:val="none" w:sz="0" w:space="0" w:color="auto"/>
        <w:bottom w:val="none" w:sz="0" w:space="0" w:color="auto"/>
        <w:right w:val="none" w:sz="0" w:space="0" w:color="auto"/>
      </w:divBdr>
      <w:divsChild>
        <w:div w:id="144834940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 w:id="2136173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microsoft.com/office/2020/10/relationships/intelligence" Target="intelligence2.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fontTable" Target="fontTable.xml"/><Relationship Id="rId17"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ACE4F-E18D-4748-A1F8-F0A455014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88</Pages>
  <Words>31887</Words>
  <Characters>189411</Characters>
  <Application>Microsoft Office Word</Application>
  <DocSecurity>0</DocSecurity>
  <Lines>4304</Lines>
  <Paragraphs>3116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10</cp:revision>
  <cp:lastPrinted>2022-12-06T03:50:00Z</cp:lastPrinted>
  <dcterms:created xsi:type="dcterms:W3CDTF">2023-01-12T00:43:00Z</dcterms:created>
  <dcterms:modified xsi:type="dcterms:W3CDTF">2023-01-19T16:15:00Z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zotero-version="6.0.19-beta.13+367863927"&gt;&lt;session id="fBMilj0W"/&gt;&lt;style id="http://www.zotero.org/styles/nature" hasBibliography="1" bibliographyStyleHasBeenSet="1"/&gt;&lt;prefs&gt;&lt;pref name="fieldType" value="Field"/&gt;&lt;/prefs&gt;&lt;/data&gt;</vt:lpwstr>
  </property>
  <property fmtid="{D5CDD505-2E9C-101B-9397-08002B2CF9AE}" pid="3" name="ZOTERO_PREF_2">
    <vt:lpwstr/>
  </property>
</Properties>
</file>